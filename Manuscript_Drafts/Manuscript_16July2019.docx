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D27D9" w14:textId="5DD46507" w:rsidR="008F3C6D" w:rsidRPr="00794D54" w:rsidRDefault="00067A57" w:rsidP="00794D54">
      <w:pPr>
        <w:spacing w:after="120"/>
        <w:rPr>
          <w:rFonts w:ascii="Calibri" w:hAnsi="Calibri" w:cs="Calibri"/>
          <w:b/>
        </w:rPr>
      </w:pPr>
      <w:r w:rsidRPr="00773B25">
        <w:rPr>
          <w:rFonts w:ascii="Calibri" w:hAnsi="Calibri" w:cs="Calibri"/>
          <w:b/>
        </w:rPr>
        <w:t xml:space="preserve">Mineral-hosted biofilm communities </w:t>
      </w:r>
      <w:r w:rsidR="008E171D">
        <w:rPr>
          <w:rFonts w:ascii="Calibri" w:hAnsi="Calibri" w:cs="Calibri"/>
          <w:b/>
        </w:rPr>
        <w:t xml:space="preserve">in the continental deep subsurface, </w:t>
      </w:r>
      <w:r w:rsidRPr="00773B25">
        <w:rPr>
          <w:rFonts w:ascii="Calibri" w:hAnsi="Calibri" w:cs="Calibri"/>
          <w:b/>
        </w:rPr>
        <w:t>Deep Mine Microbial Observatory, SD, USA</w:t>
      </w:r>
    </w:p>
    <w:p w14:paraId="0430B8D3" w14:textId="2E9D5F7B" w:rsidR="008F3C6D" w:rsidRPr="00EC0C59" w:rsidRDefault="008F3C6D" w:rsidP="00794D54">
      <w:pPr>
        <w:spacing w:after="120"/>
        <w:rPr>
          <w:rFonts w:ascii="Calibri" w:hAnsi="Calibri" w:cs="Calibri"/>
          <w:sz w:val="16"/>
          <w:szCs w:val="16"/>
        </w:rPr>
      </w:pPr>
      <w:r w:rsidRPr="00794D54">
        <w:rPr>
          <w:rFonts w:ascii="Calibri" w:hAnsi="Calibri" w:cs="Calibri"/>
          <w:sz w:val="16"/>
          <w:szCs w:val="16"/>
        </w:rPr>
        <w:t>Caitlin P. Casar</w:t>
      </w:r>
      <w:r w:rsidRPr="00794D54">
        <w:rPr>
          <w:rFonts w:ascii="Calibri" w:hAnsi="Calibri" w:cs="Calibri"/>
          <w:sz w:val="16"/>
          <w:szCs w:val="16"/>
          <w:vertAlign w:val="superscript"/>
        </w:rPr>
        <w:t>1</w:t>
      </w:r>
      <w:r w:rsidRPr="00794D54">
        <w:rPr>
          <w:rFonts w:ascii="Calibri" w:hAnsi="Calibri" w:cs="Calibri"/>
          <w:sz w:val="16"/>
          <w:szCs w:val="16"/>
        </w:rPr>
        <w:t>, Brittany R. Kruger</w:t>
      </w:r>
      <w:r w:rsidRPr="00794D54">
        <w:rPr>
          <w:rFonts w:ascii="Calibri" w:hAnsi="Calibri" w:cs="Calibri"/>
          <w:sz w:val="16"/>
          <w:szCs w:val="16"/>
          <w:vertAlign w:val="superscript"/>
        </w:rPr>
        <w:t>3</w:t>
      </w:r>
      <w:r w:rsidRPr="00794D54">
        <w:rPr>
          <w:rFonts w:ascii="Calibri" w:hAnsi="Calibri" w:cs="Calibri"/>
          <w:sz w:val="16"/>
          <w:szCs w:val="16"/>
        </w:rPr>
        <w:t xml:space="preserve">, </w:t>
      </w:r>
      <w:r w:rsidR="00EC0C59" w:rsidRPr="00794D54">
        <w:rPr>
          <w:rFonts w:ascii="Calibri" w:hAnsi="Calibri" w:cs="Calibri"/>
          <w:sz w:val="16"/>
          <w:szCs w:val="16"/>
        </w:rPr>
        <w:t xml:space="preserve">Theodore M. </w:t>
      </w:r>
      <w:r w:rsidR="00EC0C59" w:rsidRPr="00EC0C59">
        <w:rPr>
          <w:rFonts w:ascii="Calibri" w:hAnsi="Calibri" w:cs="Calibri"/>
          <w:sz w:val="16"/>
          <w:szCs w:val="16"/>
        </w:rPr>
        <w:t>Flynn</w:t>
      </w:r>
      <w:r w:rsidR="00EC0C59" w:rsidRPr="00EC0C59">
        <w:rPr>
          <w:rFonts w:ascii="Calibri" w:hAnsi="Calibri" w:cs="Calibri"/>
          <w:sz w:val="16"/>
          <w:szCs w:val="16"/>
          <w:vertAlign w:val="superscript"/>
        </w:rPr>
        <w:t>2</w:t>
      </w:r>
      <w:r w:rsidR="00EC0C59">
        <w:rPr>
          <w:rFonts w:ascii="Calibri" w:hAnsi="Calibri" w:cs="Calibri"/>
          <w:sz w:val="16"/>
          <w:szCs w:val="16"/>
        </w:rPr>
        <w:t xml:space="preserve">, </w:t>
      </w:r>
      <w:r w:rsidRPr="00EC0C59">
        <w:rPr>
          <w:rFonts w:ascii="Calibri" w:hAnsi="Calibri" w:cs="Calibri"/>
          <w:sz w:val="16"/>
          <w:szCs w:val="16"/>
        </w:rPr>
        <w:t>Andrew</w:t>
      </w:r>
      <w:r w:rsidRPr="00794D54">
        <w:rPr>
          <w:rFonts w:ascii="Calibri" w:hAnsi="Calibri" w:cs="Calibri"/>
          <w:sz w:val="16"/>
          <w:szCs w:val="16"/>
        </w:rPr>
        <w:t xml:space="preserve"> L. Masterson</w:t>
      </w:r>
      <w:r w:rsidRPr="00794D54">
        <w:rPr>
          <w:rFonts w:ascii="Calibri" w:hAnsi="Calibri" w:cs="Calibri"/>
          <w:sz w:val="16"/>
          <w:szCs w:val="16"/>
          <w:vertAlign w:val="superscript"/>
        </w:rPr>
        <w:t>1</w:t>
      </w:r>
      <w:r w:rsidR="00EC0C59">
        <w:rPr>
          <w:rFonts w:ascii="Calibri" w:hAnsi="Calibri" w:cs="Calibri"/>
          <w:sz w:val="16"/>
          <w:szCs w:val="16"/>
        </w:rPr>
        <w:t xml:space="preserve">, </w:t>
      </w:r>
      <w:r w:rsidR="00EC0C59" w:rsidRPr="00794D54">
        <w:rPr>
          <w:rFonts w:ascii="Calibri" w:hAnsi="Calibri" w:cs="Calibri"/>
          <w:sz w:val="16"/>
          <w:szCs w:val="16"/>
        </w:rPr>
        <w:t>Magdalena R. Osburn</w:t>
      </w:r>
      <w:r w:rsidR="00EC0C59" w:rsidRPr="00794D54">
        <w:rPr>
          <w:rFonts w:ascii="Calibri" w:hAnsi="Calibri" w:cs="Calibri"/>
          <w:sz w:val="16"/>
          <w:szCs w:val="16"/>
          <w:vertAlign w:val="superscript"/>
        </w:rPr>
        <w:t>1</w:t>
      </w:r>
    </w:p>
    <w:p w14:paraId="32201F4B" w14:textId="65C936B8"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1</w:t>
      </w:r>
      <w:r w:rsidRPr="00794D54">
        <w:rPr>
          <w:rFonts w:ascii="Calibri" w:hAnsi="Calibri" w:cs="Calibri"/>
          <w:sz w:val="16"/>
          <w:szCs w:val="16"/>
        </w:rPr>
        <w:t>Northwestern University, Department of Earth and Planetary Sciences, Evanston IL, 60208</w:t>
      </w:r>
    </w:p>
    <w:p w14:paraId="39C314D7" w14:textId="73451EFC"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2</w:t>
      </w:r>
      <w:r w:rsidRPr="00794D54">
        <w:rPr>
          <w:rFonts w:ascii="Calibri" w:hAnsi="Calibri" w:cs="Calibri"/>
          <w:sz w:val="16"/>
          <w:szCs w:val="16"/>
        </w:rPr>
        <w:t>Argonne National Laboratory, Argonne IL</w:t>
      </w:r>
    </w:p>
    <w:p w14:paraId="3A41850F" w14:textId="3DC2AA33"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3</w:t>
      </w:r>
      <w:r w:rsidRPr="00794D54">
        <w:rPr>
          <w:rFonts w:ascii="Calibri" w:hAnsi="Calibri" w:cs="Calibri"/>
          <w:sz w:val="16"/>
          <w:szCs w:val="16"/>
        </w:rPr>
        <w:t>Desert Research Institute, Division of Hydrologic Sciences, Las Vegas NV, 89113</w:t>
      </w:r>
    </w:p>
    <w:p w14:paraId="486BBE66" w14:textId="77777777" w:rsidR="00794D54" w:rsidRDefault="00794D54" w:rsidP="00067A57">
      <w:pPr>
        <w:rPr>
          <w:rFonts w:ascii="Calibri" w:hAnsi="Calibri" w:cs="Calibri"/>
          <w:b/>
        </w:rPr>
      </w:pPr>
    </w:p>
    <w:p w14:paraId="458DD0D6" w14:textId="7E2930DE" w:rsidR="00CB3AED" w:rsidRDefault="00773B25" w:rsidP="00C70A24">
      <w:pPr>
        <w:rPr>
          <w:rFonts w:ascii="Calibri" w:hAnsi="Calibri" w:cs="Calibri"/>
          <w:b/>
        </w:rPr>
      </w:pPr>
      <w:commentRangeStart w:id="0"/>
      <w:r w:rsidRPr="006B4718">
        <w:rPr>
          <w:rFonts w:ascii="Calibri" w:hAnsi="Calibri" w:cs="Calibri"/>
          <w:b/>
        </w:rPr>
        <w:t>Abstract</w:t>
      </w:r>
      <w:commentRangeEnd w:id="0"/>
      <w:r w:rsidR="00DB5DC5">
        <w:rPr>
          <w:rStyle w:val="CommentReference"/>
        </w:rPr>
        <w:commentReference w:id="0"/>
      </w:r>
    </w:p>
    <w:p w14:paraId="372AB76D" w14:textId="03378874" w:rsidR="00EC0C59" w:rsidRPr="007A3AFF" w:rsidRDefault="00EC0C59" w:rsidP="00C70A24">
      <w:pPr>
        <w:spacing w:before="120" w:line="276" w:lineRule="auto"/>
        <w:jc w:val="both"/>
        <w:rPr>
          <w:sz w:val="22"/>
          <w:szCs w:val="22"/>
        </w:rPr>
      </w:pPr>
      <w:r w:rsidRPr="007A3AFF">
        <w:rPr>
          <w:bCs/>
          <w:spacing w:val="4"/>
          <w:sz w:val="22"/>
          <w:szCs w:val="22"/>
        </w:rPr>
        <w:t>A vast quantity of</w:t>
      </w:r>
      <w:r w:rsidRPr="007A3AFF">
        <w:rPr>
          <w:sz w:val="22"/>
          <w:szCs w:val="22"/>
        </w:rPr>
        <w:t xml:space="preserve"> prokaryotic life on Earth is present in deep subsurface biofilms (</w:t>
      </w:r>
      <w:proofErr w:type="spellStart"/>
      <w:r w:rsidRPr="007A3AFF">
        <w:rPr>
          <w:sz w:val="22"/>
          <w:szCs w:val="22"/>
        </w:rPr>
        <w:t>Flemming</w:t>
      </w:r>
      <w:proofErr w:type="spellEnd"/>
      <w:r w:rsidRPr="007A3AFF">
        <w:rPr>
          <w:sz w:val="22"/>
          <w:szCs w:val="22"/>
        </w:rPr>
        <w:t xml:space="preserve"> and </w:t>
      </w:r>
      <w:proofErr w:type="spellStart"/>
      <w:r w:rsidRPr="007A3AFF">
        <w:rPr>
          <w:sz w:val="22"/>
          <w:szCs w:val="22"/>
        </w:rPr>
        <w:t>Wuertz</w:t>
      </w:r>
      <w:proofErr w:type="spellEnd"/>
      <w:r w:rsidRPr="007A3AFF">
        <w:rPr>
          <w:sz w:val="22"/>
          <w:szCs w:val="22"/>
        </w:rPr>
        <w:t>, 2019); however, the ecology of these communities in terms of diversity and biomass is not well constrained. Samples from marine and terrestrial deep subsurface systems have revealed abundant and diverse microbial life suspended in fluids (i.e. fracture and pore fluids); however, the same is not well described for microbial life attached to surfaces (i.e. biofilms on rock fracture and pore space surfaces).  The recently established Deep Mine Microbial Observatory is a long-term monitoring station at which we can explore the role of biofilms in fluid-filled fractures to depths of 4,850 ft. …</w:t>
      </w:r>
    </w:p>
    <w:p w14:paraId="3A308497" w14:textId="77777777" w:rsidR="00CB3AED" w:rsidRPr="00467655" w:rsidRDefault="00CB3AED" w:rsidP="00067A57"/>
    <w:p w14:paraId="35CFB593" w14:textId="606AD98F" w:rsidR="00CB3AED" w:rsidDel="00C70A24" w:rsidRDefault="00773B25" w:rsidP="006B4718">
      <w:pPr>
        <w:rPr>
          <w:del w:id="1" w:author="Caitlin Page Casar" w:date="2019-06-04T14:07:00Z"/>
          <w:rFonts w:ascii="Calibri" w:hAnsi="Calibri" w:cs="Calibri"/>
          <w:b/>
        </w:rPr>
      </w:pPr>
      <w:r w:rsidRPr="006B4718">
        <w:rPr>
          <w:rFonts w:ascii="Calibri" w:hAnsi="Calibri" w:cs="Calibri"/>
          <w:b/>
        </w:rPr>
        <w:t>1 | INTRODUCTION</w:t>
      </w:r>
    </w:p>
    <w:p w14:paraId="00DE5655" w14:textId="6CA2BE63" w:rsidR="00EC0C59" w:rsidRDefault="00EC0C59">
      <w:pPr>
        <w:pPrChange w:id="2" w:author="Caitlin Page Casar" w:date="2019-06-04T14:07:00Z">
          <w:pPr>
            <w:pStyle w:val="CommentText"/>
            <w:ind w:left="360"/>
          </w:pPr>
        </w:pPrChange>
      </w:pPr>
    </w:p>
    <w:p w14:paraId="31BC1376" w14:textId="18614951" w:rsidR="0070230B" w:rsidDel="00C70A24" w:rsidRDefault="0070230B">
      <w:pPr>
        <w:pStyle w:val="CommentText"/>
        <w:spacing w:before="120" w:line="276" w:lineRule="auto"/>
        <w:jc w:val="both"/>
        <w:rPr>
          <w:del w:id="3" w:author="Caitlin Page Casar" w:date="2019-06-04T14:07:00Z"/>
          <w:sz w:val="22"/>
          <w:szCs w:val="22"/>
        </w:rPr>
        <w:pPrChange w:id="4" w:author="Caitlin Page Casar" w:date="2019-06-04T14:07:00Z">
          <w:pPr>
            <w:pStyle w:val="CommentText"/>
            <w:spacing w:line="276" w:lineRule="auto"/>
            <w:jc w:val="both"/>
          </w:pPr>
        </w:pPrChange>
      </w:pPr>
      <w:r w:rsidRPr="007A3AFF">
        <w:rPr>
          <w:sz w:val="22"/>
          <w:szCs w:val="22"/>
        </w:rPr>
        <w:t xml:space="preserve">The </w:t>
      </w:r>
      <w:r>
        <w:rPr>
          <w:sz w:val="22"/>
          <w:szCs w:val="22"/>
        </w:rPr>
        <w:t xml:space="preserve">continental </w:t>
      </w:r>
      <w:r w:rsidRPr="007A3AFF">
        <w:rPr>
          <w:sz w:val="22"/>
          <w:szCs w:val="22"/>
        </w:rPr>
        <w:t xml:space="preserve">deep subsurface </w:t>
      </w:r>
      <w:commentRangeStart w:id="5"/>
      <w:commentRangeStart w:id="6"/>
      <w:r w:rsidRPr="007A3AFF">
        <w:rPr>
          <w:sz w:val="22"/>
          <w:szCs w:val="22"/>
        </w:rPr>
        <w:t xml:space="preserve">biosphere theoretically extends to depths in Earth’s crust at which the physicochemical limits of life exist (i.e. temperature, pressure, and presence of water) </w:t>
      </w:r>
      <w:commentRangeEnd w:id="5"/>
      <w:r>
        <w:rPr>
          <w:rStyle w:val="CommentReference"/>
        </w:rPr>
        <w:commentReference w:id="5"/>
      </w:r>
      <w:commentRangeEnd w:id="6"/>
      <w:r w:rsidR="0043334D">
        <w:rPr>
          <w:rStyle w:val="CommentReference"/>
        </w:rPr>
        <w:commentReference w:id="6"/>
      </w:r>
      <w:r w:rsidRPr="007A3AFF">
        <w:rPr>
          <w:sz w:val="22"/>
          <w:szCs w:val="22"/>
        </w:rPr>
        <w:fldChar w:fldCharType="begin"/>
      </w:r>
      <w:r w:rsidRPr="007A3AFF">
        <w:rPr>
          <w:sz w:val="22"/>
          <w:szCs w:val="22"/>
        </w:rPr>
        <w:instrText xml:space="preserve"> ADDIN ZOTERO_ITEM CSL_CITATION {"citationID":"wwx6ij0q","properties":{"formattedCitation":"(Hazael {\\i{}et al.}, 2016)","plainCitation":"(Hazael et al., 2016)","noteIndex":0},"citationItems":[{"id":420,"uris":["http://zotero.org/users/local/dsI5V9tJ/items/K4W3EGYX"],"uri":["http://zotero.org/users/local/dsI5V9tJ/items/K4W3EGYX"],"itemData":{"id":420,"type":"article-journal","title":"Pressure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instrText>
      </w:r>
      <w:r w:rsidRPr="007A3AFF">
        <w:rPr>
          <w:sz w:val="22"/>
          <w:szCs w:val="22"/>
        </w:rPr>
        <w:fldChar w:fldCharType="separate"/>
      </w:r>
      <w:r w:rsidRPr="007A3AFF">
        <w:rPr>
          <w:sz w:val="22"/>
          <w:szCs w:val="22"/>
        </w:rPr>
        <w:t xml:space="preserve">(Hazael </w:t>
      </w:r>
      <w:r w:rsidRPr="007A3AFF">
        <w:rPr>
          <w:i/>
          <w:iCs/>
          <w:sz w:val="22"/>
          <w:szCs w:val="22"/>
        </w:rPr>
        <w:t>et al.</w:t>
      </w:r>
      <w:r w:rsidRPr="007A3AFF">
        <w:rPr>
          <w:sz w:val="22"/>
          <w:szCs w:val="22"/>
        </w:rPr>
        <w:t>, 2016)</w:t>
      </w:r>
      <w:r w:rsidRPr="007A3AFF">
        <w:rPr>
          <w:sz w:val="22"/>
          <w:szCs w:val="22"/>
        </w:rPr>
        <w:fldChar w:fldCharType="end"/>
      </w:r>
      <w:r w:rsidRPr="007A3AFF">
        <w:rPr>
          <w:sz w:val="22"/>
          <w:szCs w:val="22"/>
        </w:rPr>
        <w:t xml:space="preserve">, and has been directly observed as deep as </w:t>
      </w:r>
      <w:commentRangeStart w:id="7"/>
      <w:r w:rsidRPr="007A3AFF">
        <w:rPr>
          <w:sz w:val="22"/>
          <w:szCs w:val="22"/>
        </w:rPr>
        <w:t xml:space="preserve">2.8km </w:t>
      </w:r>
      <w:commentRangeEnd w:id="7"/>
      <w:r>
        <w:rPr>
          <w:rStyle w:val="CommentReference"/>
        </w:rPr>
        <w:commentReference w:id="7"/>
      </w:r>
      <w:r w:rsidRPr="007A3AFF">
        <w:rPr>
          <w:sz w:val="22"/>
          <w:szCs w:val="22"/>
        </w:rPr>
        <w:fldChar w:fldCharType="begin"/>
      </w:r>
      <w:r w:rsidRPr="007A3AFF">
        <w:rPr>
          <w:sz w:val="22"/>
          <w:szCs w:val="22"/>
        </w:rPr>
        <w: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instrText>
      </w:r>
      <w:r w:rsidRPr="007A3AFF">
        <w:rPr>
          <w:sz w:val="22"/>
          <w:szCs w:val="22"/>
        </w:rPr>
        <w:fldChar w:fldCharType="separate"/>
      </w:r>
      <w:r w:rsidRPr="007A3AFF">
        <w:rPr>
          <w:sz w:val="22"/>
          <w:szCs w:val="22"/>
        </w:rPr>
        <w:t xml:space="preserve">(Chivian </w:t>
      </w:r>
      <w:r w:rsidRPr="007A3AFF">
        <w:rPr>
          <w:i/>
          <w:iCs/>
          <w:sz w:val="22"/>
          <w:szCs w:val="22"/>
        </w:rPr>
        <w:t>et al.</w:t>
      </w:r>
      <w:r w:rsidRPr="007A3AFF">
        <w:rPr>
          <w:sz w:val="22"/>
          <w:szCs w:val="22"/>
        </w:rPr>
        <w:t>, 2008)</w:t>
      </w:r>
      <w:r w:rsidRPr="007A3AFF">
        <w:rPr>
          <w:sz w:val="22"/>
          <w:szCs w:val="22"/>
        </w:rPr>
        <w:fldChar w:fldCharType="end"/>
      </w:r>
      <w:r w:rsidRPr="007A3AFF">
        <w:rPr>
          <w:sz w:val="22"/>
          <w:szCs w:val="22"/>
        </w:rPr>
        <w:t xml:space="preserve">. </w:t>
      </w:r>
      <w:r>
        <w:rPr>
          <w:sz w:val="22"/>
          <w:szCs w:val="22"/>
        </w:rPr>
        <w:t>C</w:t>
      </w:r>
      <w:r w:rsidRPr="007A3AFF">
        <w:rPr>
          <w:sz w:val="22"/>
          <w:szCs w:val="22"/>
        </w:rPr>
        <w:t>onditions</w:t>
      </w:r>
      <w:r>
        <w:rPr>
          <w:sz w:val="22"/>
          <w:szCs w:val="22"/>
        </w:rPr>
        <w:t xml:space="preserve"> found within deep subsurface environments</w:t>
      </w:r>
      <w:r w:rsidRPr="007A3AFF">
        <w:rPr>
          <w:sz w:val="22"/>
          <w:szCs w:val="22"/>
        </w:rPr>
        <w:t xml:space="preserve"> pose </w:t>
      </w:r>
      <w:r>
        <w:rPr>
          <w:sz w:val="22"/>
          <w:szCs w:val="22"/>
        </w:rPr>
        <w:t xml:space="preserve">distinct biological </w:t>
      </w:r>
      <w:r w:rsidRPr="007A3AFF">
        <w:rPr>
          <w:sz w:val="22"/>
          <w:szCs w:val="22"/>
        </w:rPr>
        <w:t>challenges</w:t>
      </w:r>
      <w:r>
        <w:rPr>
          <w:sz w:val="22"/>
          <w:szCs w:val="22"/>
        </w:rPr>
        <w:t xml:space="preserve">; for </w:t>
      </w:r>
      <w:r w:rsidR="000F7BB1">
        <w:rPr>
          <w:sz w:val="22"/>
          <w:szCs w:val="22"/>
        </w:rPr>
        <w:t>instance,</w:t>
      </w:r>
      <w:r w:rsidRPr="007A3AFF">
        <w:rPr>
          <w:sz w:val="22"/>
          <w:szCs w:val="22"/>
        </w:rPr>
        <w:t xml:space="preserve"> </w:t>
      </w:r>
      <w:r>
        <w:rPr>
          <w:sz w:val="22"/>
          <w:szCs w:val="22"/>
        </w:rPr>
        <w:t xml:space="preserve">the lack of </w:t>
      </w:r>
      <w:r w:rsidRPr="007A3AFF">
        <w:rPr>
          <w:sz w:val="22"/>
          <w:szCs w:val="22"/>
        </w:rPr>
        <w:t>direct energy</w:t>
      </w:r>
      <w:r>
        <w:rPr>
          <w:sz w:val="22"/>
          <w:szCs w:val="22"/>
        </w:rPr>
        <w:t xml:space="preserve"> </w:t>
      </w:r>
      <w:r w:rsidRPr="007A3AFF">
        <w:rPr>
          <w:sz w:val="22"/>
          <w:szCs w:val="22"/>
        </w:rPr>
        <w:t>from sunlight</w:t>
      </w:r>
      <w:r>
        <w:rPr>
          <w:sz w:val="22"/>
          <w:szCs w:val="22"/>
        </w:rPr>
        <w:t>,</w:t>
      </w:r>
      <w:r w:rsidRPr="007A3AFF">
        <w:rPr>
          <w:sz w:val="22"/>
          <w:szCs w:val="22"/>
        </w:rPr>
        <w:t xml:space="preserve"> limited organic carbon and oxygen</w:t>
      </w:r>
      <w:r>
        <w:rPr>
          <w:sz w:val="22"/>
          <w:szCs w:val="22"/>
        </w:rPr>
        <w:t>. However, f</w:t>
      </w:r>
      <w:r w:rsidRPr="007A3AFF">
        <w:rPr>
          <w:sz w:val="22"/>
          <w:szCs w:val="22"/>
        </w:rPr>
        <w:t xml:space="preserve">luid-filled fractures </w:t>
      </w:r>
      <w:r>
        <w:rPr>
          <w:sz w:val="22"/>
          <w:szCs w:val="22"/>
        </w:rPr>
        <w:t>can serve as</w:t>
      </w:r>
      <w:r w:rsidRPr="007A3AFF">
        <w:rPr>
          <w:sz w:val="22"/>
          <w:szCs w:val="22"/>
        </w:rPr>
        <w:t xml:space="preserve"> oases for microbial</w:t>
      </w:r>
      <w:r>
        <w:rPr>
          <w:sz w:val="22"/>
          <w:szCs w:val="22"/>
        </w:rPr>
        <w:t xml:space="preserve"> </w:t>
      </w:r>
      <w:r w:rsidRPr="007A3AFF">
        <w:rPr>
          <w:sz w:val="22"/>
          <w:szCs w:val="22"/>
        </w:rPr>
        <w:t>life. Here, interactions</w:t>
      </w:r>
      <w:r>
        <w:rPr>
          <w:sz w:val="22"/>
          <w:szCs w:val="22"/>
        </w:rPr>
        <w:t xml:space="preserve"> between the host rock and fracture fluids provide abundant</w:t>
      </w:r>
      <w:r w:rsidRPr="007A3AFF">
        <w:rPr>
          <w:sz w:val="22"/>
          <w:szCs w:val="22"/>
        </w:rPr>
        <w:t xml:space="preserve"> insoluble and dissolved</w:t>
      </w:r>
      <w:r>
        <w:rPr>
          <w:sz w:val="22"/>
          <w:szCs w:val="22"/>
        </w:rPr>
        <w:t xml:space="preserve"> </w:t>
      </w:r>
      <w:r w:rsidRPr="007A3AFF">
        <w:rPr>
          <w:sz w:val="22"/>
          <w:szCs w:val="22"/>
        </w:rPr>
        <w:t xml:space="preserve">electron donors and acceptors, </w:t>
      </w:r>
      <w:r>
        <w:rPr>
          <w:sz w:val="22"/>
          <w:szCs w:val="22"/>
        </w:rPr>
        <w:t>establishing</w:t>
      </w:r>
      <w:r w:rsidRPr="007A3AFF">
        <w:rPr>
          <w:sz w:val="22"/>
          <w:szCs w:val="22"/>
        </w:rPr>
        <w:t xml:space="preserve"> chemical disequilibrium that can support a variety of </w:t>
      </w:r>
      <w:proofErr w:type="spellStart"/>
      <w:r>
        <w:rPr>
          <w:sz w:val="22"/>
          <w:szCs w:val="22"/>
        </w:rPr>
        <w:t>chemolithotrophic</w:t>
      </w:r>
      <w:proofErr w:type="spellEnd"/>
      <w:r>
        <w:rPr>
          <w:sz w:val="22"/>
          <w:szCs w:val="22"/>
        </w:rPr>
        <w:t xml:space="preserve"> </w:t>
      </w:r>
      <w:r w:rsidRPr="007A3AFF">
        <w:rPr>
          <w:sz w:val="22"/>
          <w:szCs w:val="22"/>
        </w:rPr>
        <w:t xml:space="preserve">microbial metabolisms. </w:t>
      </w:r>
      <w:r w:rsidR="0043334D">
        <w:rPr>
          <w:sz w:val="22"/>
          <w:szCs w:val="22"/>
        </w:rPr>
        <w:t>Although the relative importance of chemolithotrophs specifically is unknown</w:t>
      </w:r>
      <w:r w:rsidRPr="007A3AFF">
        <w:rPr>
          <w:sz w:val="22"/>
          <w:szCs w:val="22"/>
        </w:rPr>
        <w:t xml:space="preserve">, the continental subsurface is estimated to host a </w:t>
      </w:r>
      <w:r>
        <w:rPr>
          <w:sz w:val="22"/>
          <w:szCs w:val="22"/>
        </w:rPr>
        <w:t xml:space="preserve">massive </w:t>
      </w:r>
      <w:r w:rsidRPr="007A3AFF">
        <w:rPr>
          <w:sz w:val="22"/>
          <w:szCs w:val="22"/>
        </w:rPr>
        <w:t>biosphere comprised of</w:t>
      </w:r>
      <w:r>
        <w:rPr>
          <w:sz w:val="22"/>
          <w:szCs w:val="22"/>
        </w:rPr>
        <w:t xml:space="preserve"> </w:t>
      </w:r>
      <w:ins w:id="8" w:author="Caitlin Page Casar" w:date="2019-05-26T16:39:00Z">
        <w:r w:rsidR="00210353">
          <w:rPr>
            <w:sz w:val="22"/>
            <w:szCs w:val="22"/>
          </w:rPr>
          <w:t xml:space="preserve">as many as </w:t>
        </w:r>
      </w:ins>
      <w:del w:id="9" w:author="Caitlin Page Casar" w:date="2019-05-26T16:35:00Z">
        <w:r w:rsidDel="00210353">
          <w:rPr>
            <w:sz w:val="22"/>
            <w:szCs w:val="22"/>
          </w:rPr>
          <w:delText>as many as</w:delText>
        </w:r>
        <w:r w:rsidRPr="007A3AFF" w:rsidDel="00210353">
          <w:rPr>
            <w:sz w:val="22"/>
            <w:szCs w:val="22"/>
          </w:rPr>
          <w:delText xml:space="preserve"> </w:delText>
        </w:r>
      </w:del>
      <w:del w:id="10" w:author="Caitlin Page Casar" w:date="2019-05-26T16:33:00Z">
        <w:r w:rsidRPr="007A3AFF" w:rsidDel="00210353">
          <w:rPr>
            <w:sz w:val="22"/>
            <w:szCs w:val="22"/>
          </w:rPr>
          <w:delText xml:space="preserve">6 </w:delText>
        </w:r>
      </w:del>
      <w:ins w:id="11" w:author="Caitlin Page Casar" w:date="2019-05-26T16:45:00Z">
        <w:r w:rsidR="009B73BF">
          <w:rPr>
            <w:sz w:val="22"/>
            <w:szCs w:val="22"/>
          </w:rPr>
          <w:t>3</w:t>
        </w:r>
      </w:ins>
      <w:ins w:id="12" w:author="Caitlin Page Casar" w:date="2019-05-26T16:33:00Z">
        <w:r w:rsidR="00210353" w:rsidRPr="007A3AFF">
          <w:rPr>
            <w:sz w:val="22"/>
            <w:szCs w:val="22"/>
          </w:rPr>
          <w:t xml:space="preserve"> </w:t>
        </w:r>
      </w:ins>
      <w:r w:rsidRPr="007A3AFF">
        <w:rPr>
          <w:sz w:val="22"/>
          <w:szCs w:val="22"/>
        </w:rPr>
        <w:t>x 10</w:t>
      </w:r>
      <w:r w:rsidRPr="007A3AFF">
        <w:rPr>
          <w:sz w:val="22"/>
          <w:szCs w:val="22"/>
          <w:vertAlign w:val="superscript"/>
        </w:rPr>
        <w:t>29</w:t>
      </w:r>
      <w:r w:rsidRPr="007A3AFF">
        <w:rPr>
          <w:sz w:val="22"/>
          <w:szCs w:val="22"/>
        </w:rPr>
        <w:t xml:space="preserve"> cells</w:t>
      </w:r>
      <w:del w:id="13" w:author="Caitlin Page Casar" w:date="2019-05-26T16:40:00Z">
        <w:r w:rsidR="004F5348" w:rsidDel="009B73BF">
          <w:rPr>
            <w:sz w:val="22"/>
            <w:szCs w:val="22"/>
          </w:rPr>
          <w:delText xml:space="preserve">, or </w:delText>
        </w:r>
      </w:del>
      <w:del w:id="14" w:author="Caitlin Page Casar" w:date="2019-05-26T16:33:00Z">
        <w:r w:rsidR="004F5348" w:rsidDel="00210353">
          <w:rPr>
            <w:sz w:val="22"/>
            <w:szCs w:val="22"/>
          </w:rPr>
          <w:delText>40-55</w:delText>
        </w:r>
      </w:del>
      <w:del w:id="15" w:author="Caitlin Page Casar" w:date="2019-05-26T16:40:00Z">
        <w:r w:rsidR="004F5348" w:rsidDel="009B73BF">
          <w:rPr>
            <w:sz w:val="22"/>
            <w:szCs w:val="22"/>
          </w:rPr>
          <w:delText>% of global prokaryotic biomass</w:delText>
        </w:r>
      </w:del>
      <w:del w:id="16" w:author="Caitlin Page Casar" w:date="2019-05-26T16:34:00Z">
        <w:r w:rsidRPr="007A3AFF" w:rsidDel="00210353">
          <w:rPr>
            <w:sz w:val="22"/>
            <w:szCs w:val="22"/>
          </w:rPr>
          <w:delText xml:space="preserve"> </w:delText>
        </w:r>
      </w:del>
      <w:ins w:id="17" w:author="Caitlin Page Casar" w:date="2019-05-26T16:46:00Z">
        <w:r w:rsidR="009B73BF">
          <w:rPr>
            <w:sz w:val="22"/>
            <w:szCs w:val="22"/>
          </w:rPr>
          <w:t xml:space="preserve">, or 30% of global prokaryotic biomass </w:t>
        </w:r>
      </w:ins>
      <w:ins w:id="18" w:author="Caitlin Page Casar" w:date="2019-05-26T16:47:00Z">
        <w:r w:rsidR="009B73BF">
          <w:rPr>
            <w:sz w:val="22"/>
            <w:szCs w:val="22"/>
          </w:rPr>
          <w:fldChar w:fldCharType="begin"/>
        </w:r>
        <w:r w:rsidR="009B73BF">
          <w:rPr>
            <w:sz w:val="22"/>
            <w:szCs w:val="22"/>
          </w:rPr>
          <w: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9B73BF">
        <w:rPr>
          <w:sz w:val="22"/>
          <w:szCs w:val="22"/>
        </w:rPr>
        <w:fldChar w:fldCharType="separate"/>
      </w:r>
      <w:ins w:id="19" w:author="Caitlin Page Casar" w:date="2019-05-26T16:47:00Z">
        <w:r w:rsidR="009B73BF" w:rsidRPr="009B73BF">
          <w:rPr>
            <w:sz w:val="22"/>
            <w:rPrChange w:id="20" w:author="Caitlin Page Casar" w:date="2019-05-26T16:47:00Z">
              <w:rPr/>
            </w:rPrChange>
          </w:rPr>
          <w:t xml:space="preserve">(Magnabosco </w:t>
        </w:r>
        <w:r w:rsidR="009B73BF" w:rsidRPr="009B73BF">
          <w:rPr>
            <w:i/>
            <w:iCs/>
            <w:sz w:val="22"/>
            <w:rPrChange w:id="21" w:author="Caitlin Page Casar" w:date="2019-05-26T16:47:00Z">
              <w:rPr>
                <w:i/>
                <w:iCs/>
              </w:rPr>
            </w:rPrChange>
          </w:rPr>
          <w:t>et al.</w:t>
        </w:r>
        <w:r w:rsidR="009B73BF" w:rsidRPr="009B73BF">
          <w:rPr>
            <w:sz w:val="22"/>
            <w:rPrChange w:id="22" w:author="Caitlin Page Casar" w:date="2019-05-26T16:47:00Z">
              <w:rPr/>
            </w:rPrChange>
          </w:rPr>
          <w:t>, 2018; Flemming &amp; Wuertz, 2019)</w:t>
        </w:r>
        <w:r w:rsidR="009B73BF">
          <w:rPr>
            <w:sz w:val="22"/>
            <w:szCs w:val="22"/>
          </w:rPr>
          <w:fldChar w:fldCharType="end"/>
        </w:r>
        <w:r w:rsidR="009B73BF">
          <w:rPr>
            <w:sz w:val="22"/>
            <w:szCs w:val="22"/>
          </w:rPr>
          <w:t xml:space="preserve">. </w:t>
        </w:r>
      </w:ins>
      <w:del w:id="23" w:author="Caitlin Page Casar" w:date="2019-05-26T16:34:00Z">
        <w:r w:rsidRPr="007A3AFF" w:rsidDel="00210353">
          <w:rPr>
            <w:sz w:val="22"/>
            <w:szCs w:val="22"/>
          </w:rPr>
          <w:fldChar w:fldCharType="begin"/>
        </w:r>
        <w:r w:rsidRPr="007A3AFF" w:rsidDel="00210353">
          <w:rPr>
            <w:sz w:val="22"/>
            <w:szCs w:val="22"/>
          </w:rPr>
          <w:delInstrText xml:space="preserve"> ADDIN ZOTERO_ITEM CSL_CITATION {"citationID":"lBJVsciT","properties":{"formattedCitation":"(Magnabosco {\\i{}et al.}, 2018)","plainCitation":"(Magnabosco et al., 2018)","noteIndex":0},"citationItems":[{"id":426,"uris":["http://zotero.org/users/local/dsI5V9tJ/items/VDX9I4N6"],"uri":["http://zotero.org/users/local/dsI5V9tJ/items/VDX9I4N6"],"itemData":{"id":426,"type":"article-journal","title":"The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C."}],"issued":{"date-parts":[["2018",10]]}}}],"schema":"https://github.com/citation-style-language/schema/raw/master/csl-citation.json"} </w:delInstrText>
        </w:r>
        <w:r w:rsidRPr="007A3AFF" w:rsidDel="00210353">
          <w:rPr>
            <w:sz w:val="22"/>
            <w:szCs w:val="22"/>
          </w:rPr>
          <w:fldChar w:fldCharType="separate"/>
        </w:r>
        <w:r w:rsidRPr="007A3AFF" w:rsidDel="00210353">
          <w:rPr>
            <w:sz w:val="22"/>
            <w:szCs w:val="22"/>
          </w:rPr>
          <w:delText xml:space="preserve">(Magnabosco </w:delText>
        </w:r>
        <w:r w:rsidRPr="007A3AFF" w:rsidDel="00210353">
          <w:rPr>
            <w:i/>
            <w:iCs/>
            <w:sz w:val="22"/>
            <w:szCs w:val="22"/>
          </w:rPr>
          <w:delText>et al.</w:delText>
        </w:r>
        <w:r w:rsidRPr="007A3AFF" w:rsidDel="00210353">
          <w:rPr>
            <w:sz w:val="22"/>
            <w:szCs w:val="22"/>
          </w:rPr>
          <w:delText>, 2018)</w:delText>
        </w:r>
        <w:r w:rsidRPr="007A3AFF" w:rsidDel="00210353">
          <w:rPr>
            <w:sz w:val="22"/>
            <w:szCs w:val="22"/>
          </w:rPr>
          <w:fldChar w:fldCharType="end"/>
        </w:r>
      </w:del>
      <w:del w:id="24" w:author="Caitlin Page Casar" w:date="2019-05-26T16:46:00Z">
        <w:r w:rsidRPr="007A3AFF" w:rsidDel="009B73BF">
          <w:rPr>
            <w:sz w:val="22"/>
            <w:szCs w:val="22"/>
          </w:rPr>
          <w:delText>.</w:delText>
        </w:r>
      </w:del>
      <w:del w:id="25" w:author="Caitlin Page Casar" w:date="2019-05-26T16:47:00Z">
        <w:r w:rsidRPr="007A3AFF" w:rsidDel="009B73BF">
          <w:rPr>
            <w:sz w:val="22"/>
            <w:szCs w:val="22"/>
          </w:rPr>
          <w:delText xml:space="preserve"> </w:delText>
        </w:r>
      </w:del>
      <w:r>
        <w:rPr>
          <w:sz w:val="22"/>
          <w:szCs w:val="22"/>
        </w:rPr>
        <w:t>Further, genomic and m</w:t>
      </w:r>
      <w:r w:rsidRPr="007A3AFF">
        <w:rPr>
          <w:sz w:val="22"/>
          <w:szCs w:val="22"/>
        </w:rPr>
        <w:t xml:space="preserve">etagenomic surveys in continental deep subsurface settings have revealed that this biosphere is highly diverse </w:t>
      </w:r>
      <w:r w:rsidRPr="007A3AFF">
        <w:rPr>
          <w:sz w:val="22"/>
          <w:szCs w:val="22"/>
        </w:rPr>
        <w:fldChar w:fldCharType="begin"/>
      </w:r>
      <w:ins w:id="26" w:author="Caitlin Page Casar" w:date="2019-05-26T16:34:00Z">
        <w:r w:rsidR="00210353">
          <w:rPr>
            <w:sz w:val="22"/>
            <w:szCs w:val="22"/>
          </w:rPr>
          <w: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instrText>
        </w:r>
      </w:ins>
      <w:del w:id="27" w:author="Caitlin Page Casar" w:date="2019-05-26T16:34:00Z">
        <w:r w:rsidDel="00210353">
          <w:rPr>
            <w:sz w:val="22"/>
            <w:szCs w:val="22"/>
          </w:rPr>
          <w:del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delInstrText>
        </w:r>
      </w:del>
      <w:r w:rsidRPr="007A3AFF">
        <w:rPr>
          <w:sz w:val="22"/>
          <w:szCs w:val="22"/>
        </w:rPr>
        <w:fldChar w:fldCharType="separate"/>
      </w:r>
      <w:r w:rsidRPr="007A3AFF">
        <w:rPr>
          <w:sz w:val="22"/>
          <w:szCs w:val="22"/>
        </w:rPr>
        <w:t xml:space="preserve">(i.e. Osburn </w:t>
      </w:r>
      <w:r w:rsidRPr="007A3AFF">
        <w:rPr>
          <w:i/>
          <w:iCs/>
          <w:sz w:val="22"/>
          <w:szCs w:val="22"/>
        </w:rPr>
        <w:t>et al.</w:t>
      </w:r>
      <w:r w:rsidRPr="007A3AFF">
        <w:rPr>
          <w:sz w:val="22"/>
          <w:szCs w:val="22"/>
        </w:rPr>
        <w:t xml:space="preserve">, 2014; Magnabosco </w:t>
      </w:r>
      <w:r w:rsidRPr="007A3AFF">
        <w:rPr>
          <w:i/>
          <w:iCs/>
          <w:sz w:val="22"/>
          <w:szCs w:val="22"/>
        </w:rPr>
        <w:t>et al.</w:t>
      </w:r>
      <w:r w:rsidRPr="007A3AFF">
        <w:rPr>
          <w:sz w:val="22"/>
          <w:szCs w:val="22"/>
        </w:rPr>
        <w:t xml:space="preserve">, 2016; Probst </w:t>
      </w:r>
      <w:r w:rsidRPr="007A3AFF">
        <w:rPr>
          <w:i/>
          <w:iCs/>
          <w:sz w:val="22"/>
          <w:szCs w:val="22"/>
        </w:rPr>
        <w:t>et al.</w:t>
      </w:r>
      <w:r w:rsidRPr="007A3AFF">
        <w:rPr>
          <w:sz w:val="22"/>
          <w:szCs w:val="22"/>
        </w:rPr>
        <w:t>, 2018)</w:t>
      </w:r>
      <w:r w:rsidRPr="007A3AFF">
        <w:rPr>
          <w:sz w:val="22"/>
          <w:szCs w:val="22"/>
        </w:rPr>
        <w:fldChar w:fldCharType="end"/>
      </w:r>
      <w:r>
        <w:rPr>
          <w:sz w:val="22"/>
          <w:szCs w:val="22"/>
        </w:rPr>
        <w:t>.</w:t>
      </w:r>
      <w:r w:rsidRPr="007A3AFF">
        <w:rPr>
          <w:sz w:val="22"/>
          <w:szCs w:val="22"/>
        </w:rPr>
        <w:t xml:space="preserve"> </w:t>
      </w:r>
      <w:r>
        <w:rPr>
          <w:sz w:val="22"/>
          <w:szCs w:val="22"/>
        </w:rPr>
        <w:t>One significant caveat to these studies is that</w:t>
      </w:r>
      <w:r w:rsidRPr="007A3AFF">
        <w:rPr>
          <w:sz w:val="22"/>
          <w:szCs w:val="22"/>
        </w:rPr>
        <w:t xml:space="preserve"> </w:t>
      </w:r>
      <w:r>
        <w:rPr>
          <w:sz w:val="22"/>
          <w:szCs w:val="22"/>
        </w:rPr>
        <w:t xml:space="preserve">the </w:t>
      </w:r>
      <w:r w:rsidRPr="007A3AFF">
        <w:rPr>
          <w:sz w:val="22"/>
          <w:szCs w:val="22"/>
        </w:rPr>
        <w:t xml:space="preserve">majority of </w:t>
      </w:r>
      <w:r>
        <w:rPr>
          <w:sz w:val="22"/>
          <w:szCs w:val="22"/>
        </w:rPr>
        <w:t xml:space="preserve">cell density </w:t>
      </w:r>
      <w:proofErr w:type="gramStart"/>
      <w:r>
        <w:rPr>
          <w:sz w:val="22"/>
          <w:szCs w:val="22"/>
        </w:rPr>
        <w:t>estimates</w:t>
      </w:r>
      <w:proofErr w:type="gramEnd"/>
      <w:r>
        <w:rPr>
          <w:sz w:val="22"/>
          <w:szCs w:val="22"/>
        </w:rPr>
        <w:t xml:space="preserve"> and sequence</w:t>
      </w:r>
      <w:r w:rsidR="000F7BB1">
        <w:rPr>
          <w:sz w:val="22"/>
          <w:szCs w:val="22"/>
        </w:rPr>
        <w:t>-</w:t>
      </w:r>
      <w:r>
        <w:rPr>
          <w:sz w:val="22"/>
          <w:szCs w:val="22"/>
        </w:rPr>
        <w:t xml:space="preserve">based diversity measures are obtained from </w:t>
      </w:r>
      <w:r w:rsidRPr="007A3AFF">
        <w:rPr>
          <w:sz w:val="22"/>
          <w:szCs w:val="22"/>
        </w:rPr>
        <w:t xml:space="preserve">microbial communities </w:t>
      </w:r>
      <w:r>
        <w:rPr>
          <w:sz w:val="22"/>
          <w:szCs w:val="22"/>
        </w:rPr>
        <w:t>filtered from</w:t>
      </w:r>
      <w:r w:rsidRPr="007A3AFF">
        <w:rPr>
          <w:sz w:val="22"/>
          <w:szCs w:val="22"/>
        </w:rPr>
        <w:t xml:space="preserve"> fluids, thus missing a potentially significant contribution from communities attached to surfaces </w:t>
      </w:r>
      <w:r>
        <w:rPr>
          <w:sz w:val="22"/>
          <w:szCs w:val="22"/>
        </w:rPr>
        <w:t>as</w:t>
      </w:r>
      <w:r w:rsidRPr="007A3AFF">
        <w:rPr>
          <w:sz w:val="22"/>
          <w:szCs w:val="22"/>
        </w:rPr>
        <w:t xml:space="preserve"> biofilms. This potential significance is underscored by recent estimates of biofilm</w:t>
      </w:r>
      <w:r>
        <w:rPr>
          <w:sz w:val="22"/>
          <w:szCs w:val="22"/>
        </w:rPr>
        <w:t xml:space="preserve"> biomass</w:t>
      </w:r>
      <w:r w:rsidRPr="007A3AFF">
        <w:rPr>
          <w:sz w:val="22"/>
          <w:szCs w:val="22"/>
        </w:rPr>
        <w:t xml:space="preserve"> in the continental subsurface, totaling as many as 2.4 x 10</w:t>
      </w:r>
      <w:r w:rsidRPr="007A3AFF">
        <w:rPr>
          <w:sz w:val="22"/>
          <w:szCs w:val="22"/>
          <w:vertAlign w:val="superscript"/>
        </w:rPr>
        <w:t>29</w:t>
      </w:r>
      <w:r w:rsidRPr="007A3AFF">
        <w:rPr>
          <w:sz w:val="22"/>
          <w:szCs w:val="22"/>
        </w:rPr>
        <w:t xml:space="preserve"> cells, or </w:t>
      </w:r>
      <w:del w:id="28" w:author="Caitlin Page Casar" w:date="2019-05-26T16:35:00Z">
        <w:r w:rsidRPr="007A3AFF" w:rsidDel="00210353">
          <w:rPr>
            <w:sz w:val="22"/>
            <w:szCs w:val="22"/>
          </w:rPr>
          <w:delText>40</w:delText>
        </w:r>
      </w:del>
      <w:ins w:id="29" w:author="Caitlin Page Casar" w:date="2019-05-26T16:35:00Z">
        <w:r w:rsidR="00210353">
          <w:rPr>
            <w:sz w:val="22"/>
            <w:szCs w:val="22"/>
          </w:rPr>
          <w:t>8</w:t>
        </w:r>
        <w:r w:rsidR="00210353" w:rsidRPr="007A3AFF">
          <w:rPr>
            <w:sz w:val="22"/>
            <w:szCs w:val="22"/>
          </w:rPr>
          <w:t>0</w:t>
        </w:r>
      </w:ins>
      <w:r w:rsidRPr="007A3AFF">
        <w:rPr>
          <w:sz w:val="22"/>
          <w:szCs w:val="22"/>
        </w:rPr>
        <w:t xml:space="preserve">% of </w:t>
      </w:r>
      <w:r>
        <w:rPr>
          <w:sz w:val="22"/>
          <w:szCs w:val="22"/>
        </w:rPr>
        <w:t xml:space="preserve">all </w:t>
      </w:r>
      <w:r w:rsidRPr="007A3AFF">
        <w:rPr>
          <w:sz w:val="22"/>
          <w:szCs w:val="22"/>
        </w:rPr>
        <w:t xml:space="preserve">continental deep subsurface biomass </w:t>
      </w:r>
      <w:commentRangeStart w:id="30"/>
      <w:commentRangeStart w:id="31"/>
      <w:r w:rsidRPr="007A3AFF">
        <w:rPr>
          <w:sz w:val="22"/>
          <w:szCs w:val="22"/>
        </w:rPr>
        <w:fldChar w:fldCharType="begin"/>
      </w:r>
      <w:r w:rsidRPr="007A3AFF">
        <w:rPr>
          <w:sz w:val="22"/>
          <w:szCs w:val="22"/>
        </w:rPr>
        <w:instrText xml:space="preserve"> ADDIN ZOTERO_ITEM CSL_CITATION {"citationID":"QoiNTRNs","properties":{"formattedCitation":"(Flemming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Pr="007A3AFF">
        <w:rPr>
          <w:sz w:val="22"/>
          <w:szCs w:val="22"/>
        </w:rPr>
        <w:fldChar w:fldCharType="separate"/>
      </w:r>
      <w:r w:rsidRPr="007A3AFF">
        <w:rPr>
          <w:noProof/>
          <w:sz w:val="22"/>
          <w:szCs w:val="22"/>
        </w:rPr>
        <w:t>(Flemming &amp; Wuertz, 2019)</w:t>
      </w:r>
      <w:r w:rsidRPr="007A3AFF">
        <w:rPr>
          <w:sz w:val="22"/>
          <w:szCs w:val="22"/>
        </w:rPr>
        <w:fldChar w:fldCharType="end"/>
      </w:r>
      <w:commentRangeEnd w:id="30"/>
      <w:r>
        <w:rPr>
          <w:rStyle w:val="CommentReference"/>
        </w:rPr>
        <w:commentReference w:id="30"/>
      </w:r>
      <w:commentRangeEnd w:id="31"/>
      <w:r w:rsidR="0043334D">
        <w:rPr>
          <w:rStyle w:val="CommentReference"/>
        </w:rPr>
        <w:commentReference w:id="31"/>
      </w:r>
      <w:r w:rsidRPr="007A3AFF">
        <w:rPr>
          <w:sz w:val="22"/>
          <w:szCs w:val="22"/>
        </w:rPr>
        <w:t xml:space="preserve">. </w:t>
      </w:r>
    </w:p>
    <w:p w14:paraId="355C3B88" w14:textId="2E648EE6" w:rsidR="00500B7C" w:rsidRDefault="00500B7C">
      <w:pPr>
        <w:pStyle w:val="CommentText"/>
        <w:spacing w:before="120" w:line="276" w:lineRule="auto"/>
        <w:jc w:val="both"/>
        <w:rPr>
          <w:sz w:val="22"/>
          <w:szCs w:val="22"/>
        </w:rPr>
        <w:pPrChange w:id="32" w:author="Caitlin Page Casar" w:date="2019-06-04T14:07:00Z">
          <w:pPr>
            <w:pStyle w:val="CommentText"/>
            <w:spacing w:line="276" w:lineRule="auto"/>
            <w:jc w:val="both"/>
          </w:pPr>
        </w:pPrChange>
      </w:pPr>
    </w:p>
    <w:p w14:paraId="1A2AC140" w14:textId="09FD084C" w:rsidR="00500B7C" w:rsidRPr="007A3AFF" w:rsidDel="00C70A24" w:rsidRDefault="00500B7C">
      <w:pPr>
        <w:pStyle w:val="CommentText"/>
        <w:spacing w:before="120" w:line="276" w:lineRule="auto"/>
        <w:jc w:val="both"/>
        <w:rPr>
          <w:del w:id="33" w:author="Caitlin Page Casar" w:date="2019-06-04T14:07:00Z"/>
          <w:sz w:val="22"/>
          <w:szCs w:val="22"/>
        </w:rPr>
        <w:pPrChange w:id="34" w:author="Caitlin Page Casar" w:date="2019-06-04T14:07:00Z">
          <w:pPr>
            <w:pStyle w:val="CommentText"/>
            <w:spacing w:line="276" w:lineRule="auto"/>
            <w:jc w:val="both"/>
          </w:pPr>
        </w:pPrChange>
      </w:pPr>
      <w:r>
        <w:rPr>
          <w:sz w:val="22"/>
          <w:szCs w:val="22"/>
        </w:rPr>
        <w:t>B</w:t>
      </w:r>
      <w:r w:rsidRPr="007A3AFF">
        <w:rPr>
          <w:sz w:val="22"/>
          <w:szCs w:val="22"/>
        </w:rPr>
        <w:t>iofilm</w:t>
      </w:r>
      <w:r>
        <w:rPr>
          <w:sz w:val="22"/>
          <w:szCs w:val="22"/>
        </w:rPr>
        <w:t xml:space="preserve"> communities inhabiting the continental deep subsurface</w:t>
      </w:r>
      <w:r w:rsidRPr="007A3AFF">
        <w:rPr>
          <w:sz w:val="22"/>
          <w:szCs w:val="22"/>
        </w:rPr>
        <w:t xml:space="preserve"> have been </w:t>
      </w:r>
      <w:r>
        <w:rPr>
          <w:sz w:val="22"/>
          <w:szCs w:val="22"/>
        </w:rPr>
        <w:t xml:space="preserve">previously </w:t>
      </w:r>
      <w:r w:rsidRPr="007A3AFF">
        <w:rPr>
          <w:sz w:val="22"/>
          <w:szCs w:val="22"/>
        </w:rPr>
        <w:t xml:space="preserve">investigated using both laboratory-based </w:t>
      </w:r>
      <w:r w:rsidRPr="007A3AFF">
        <w:rPr>
          <w:sz w:val="22"/>
          <w:szCs w:val="22"/>
        </w:rPr>
        <w:fldChar w:fldCharType="begin"/>
      </w:r>
      <w:ins w:id="35" w:author="Caitlin Page Casar" w:date="2019-05-26T16:34:00Z">
        <w:r w:rsidR="00210353">
          <w:rPr>
            <w:sz w:val="22"/>
            <w:szCs w:val="22"/>
          </w:rPr>
          <w: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ALH84001.","DOI":"10.1130/0091-7613(1998)026&lt;1031:BMPIBA&gt;2.3.CO;2","ISSN":"0091-7613","title-short":"Bacterial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instrText>
        </w:r>
      </w:ins>
      <w:del w:id="36" w:author="Caitlin Page Casar" w:date="2019-05-26T16:34:00Z">
        <w:r w:rsidRPr="007A3AFF" w:rsidDel="00210353">
          <w:rPr>
            <w:sz w:val="22"/>
            <w:szCs w:val="22"/>
          </w:rPr>
          <w:del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ALH84001.","DOI":"10.1130/0091-7613(1998)026&lt;1031:BMPIBA&gt;2.3.CO;2","ISSN":"0091-7613","shortTitle":"Bacterial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delInstrText>
        </w:r>
      </w:del>
      <w:r w:rsidRPr="007A3AFF">
        <w:rPr>
          <w:sz w:val="22"/>
          <w:szCs w:val="22"/>
        </w:rPr>
        <w:fldChar w:fldCharType="separate"/>
      </w:r>
      <w:r w:rsidRPr="007A3AFF">
        <w:rPr>
          <w:sz w:val="22"/>
          <w:szCs w:val="22"/>
        </w:rPr>
        <w:t xml:space="preserve">(Thomas-Keprta </w:t>
      </w:r>
      <w:r w:rsidRPr="007A3AFF">
        <w:rPr>
          <w:i/>
          <w:iCs/>
          <w:sz w:val="22"/>
          <w:szCs w:val="22"/>
        </w:rPr>
        <w:t>et al.</w:t>
      </w:r>
      <w:r w:rsidRPr="007A3AFF">
        <w:rPr>
          <w:sz w:val="22"/>
          <w:szCs w:val="22"/>
        </w:rPr>
        <w:t>, 1998)</w:t>
      </w:r>
      <w:r w:rsidRPr="007A3AFF">
        <w:rPr>
          <w:sz w:val="22"/>
          <w:szCs w:val="22"/>
        </w:rPr>
        <w:fldChar w:fldCharType="end"/>
      </w:r>
      <w:r w:rsidRPr="007A3AFF">
        <w:rPr>
          <w:sz w:val="22"/>
          <w:szCs w:val="22"/>
        </w:rPr>
        <w:t xml:space="preserve"> and </w:t>
      </w:r>
      <w:r w:rsidRPr="007A3AFF">
        <w:rPr>
          <w:i/>
          <w:sz w:val="22"/>
          <w:szCs w:val="22"/>
        </w:rPr>
        <w:t>in situ</w:t>
      </w:r>
      <w:r w:rsidRPr="007A3AFF">
        <w:rPr>
          <w:sz w:val="22"/>
          <w:szCs w:val="22"/>
        </w:rPr>
        <w:t xml:space="preserve"> cultivation approaches </w:t>
      </w:r>
      <w:r w:rsidRPr="007A3AFF">
        <w:rPr>
          <w:sz w:val="22"/>
          <w:szCs w:val="22"/>
        </w:rPr>
        <w:fldChar w:fldCharType="begin"/>
      </w:r>
      <w:ins w:id="37" w:author="Caitlin Page Casar" w:date="2019-05-26T16:34:00Z">
        <w:r w:rsidR="00210353">
          <w:rPr>
            <w:sz w:val="22"/>
            <w:szCs w:val="22"/>
          </w:rPr>
          <w: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Microbiology","page":"192-199","volume":"72","issue":"1","source":"Crossref","DOI":"10.1128/AEM.72.1.192-199.2006","ISSN":"0099-2240","title-short":"New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38" w:author="Caitlin Page Casar" w:date="2019-05-26T16:34:00Z">
        <w:r w:rsidDel="00210353">
          <w:rPr>
            <w:sz w:val="22"/>
            <w:szCs w:val="22"/>
          </w:rPr>
          <w:del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Microbiology","page":"192-199","volume":"72","issue":"1","source":"Crossref","DOI":"10.1128/AEM.72.1.192-199.2006","ISSN":"0099-2240","shortTitle":"New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xml:space="preserve">, 2004; Henneberger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These studies were among</w:t>
      </w:r>
      <w:r>
        <w:rPr>
          <w:sz w:val="22"/>
          <w:szCs w:val="22"/>
        </w:rPr>
        <w:t xml:space="preserve"> the first to</w:t>
      </w:r>
      <w:r w:rsidRPr="007A3AFF">
        <w:rPr>
          <w:sz w:val="22"/>
          <w:szCs w:val="22"/>
        </w:rPr>
        <w:t xml:space="preserve"> </w:t>
      </w:r>
      <w:r>
        <w:rPr>
          <w:sz w:val="22"/>
          <w:szCs w:val="22"/>
        </w:rPr>
        <w:t>identify the potential importance of</w:t>
      </w:r>
      <w:r w:rsidRPr="007A3AFF">
        <w:rPr>
          <w:sz w:val="22"/>
          <w:szCs w:val="22"/>
        </w:rPr>
        <w:t xml:space="preserve"> attached</w:t>
      </w:r>
      <w:r>
        <w:rPr>
          <w:sz w:val="22"/>
          <w:szCs w:val="22"/>
        </w:rPr>
        <w:t xml:space="preserve"> communities in</w:t>
      </w:r>
      <w:r w:rsidRPr="007A3AFF">
        <w:rPr>
          <w:sz w:val="22"/>
          <w:szCs w:val="22"/>
        </w:rPr>
        <w:t xml:space="preserve"> the deep biosphere, </w:t>
      </w:r>
      <w:r>
        <w:rPr>
          <w:sz w:val="22"/>
          <w:szCs w:val="22"/>
        </w:rPr>
        <w:t>noting</w:t>
      </w:r>
      <w:r w:rsidRPr="007A3AFF">
        <w:rPr>
          <w:sz w:val="22"/>
          <w:szCs w:val="22"/>
        </w:rPr>
        <w:t xml:space="preserve"> the potential for significant diversity and biomass in biofilm communities. Direct observations of </w:t>
      </w:r>
      <w:r>
        <w:rPr>
          <w:sz w:val="22"/>
          <w:szCs w:val="22"/>
        </w:rPr>
        <w:t xml:space="preserve">South African </w:t>
      </w:r>
      <w:r w:rsidRPr="007A3AFF">
        <w:rPr>
          <w:sz w:val="22"/>
          <w:szCs w:val="22"/>
        </w:rPr>
        <w:t xml:space="preserve">biofilms on pristine fracture surfaces and </w:t>
      </w:r>
      <w:r>
        <w:rPr>
          <w:sz w:val="22"/>
          <w:szCs w:val="22"/>
        </w:rPr>
        <w:t xml:space="preserve">within </w:t>
      </w:r>
      <w:r w:rsidRPr="007A3AFF">
        <w:rPr>
          <w:i/>
          <w:sz w:val="22"/>
          <w:szCs w:val="22"/>
        </w:rPr>
        <w:t>in situ</w:t>
      </w:r>
      <w:r w:rsidRPr="007A3AFF">
        <w:rPr>
          <w:sz w:val="22"/>
          <w:szCs w:val="22"/>
        </w:rPr>
        <w:t xml:space="preserve"> </w:t>
      </w:r>
      <w:r>
        <w:rPr>
          <w:sz w:val="22"/>
          <w:szCs w:val="22"/>
        </w:rPr>
        <w:t xml:space="preserve">incubation </w:t>
      </w:r>
      <w:r w:rsidRPr="007A3AFF">
        <w:rPr>
          <w:sz w:val="22"/>
          <w:szCs w:val="22"/>
        </w:rPr>
        <w:t>experiments estimated cell densities ranging from 5 x 10</w:t>
      </w:r>
      <w:r w:rsidRPr="007A3AFF">
        <w:rPr>
          <w:sz w:val="22"/>
          <w:szCs w:val="22"/>
          <w:vertAlign w:val="superscript"/>
        </w:rPr>
        <w:t>4</w:t>
      </w:r>
      <w:r w:rsidRPr="007A3AFF">
        <w:rPr>
          <w:sz w:val="22"/>
          <w:szCs w:val="22"/>
        </w:rPr>
        <w:t xml:space="preserve"> to 3.4 x 10</w:t>
      </w:r>
      <w:r w:rsidRPr="007A3AFF">
        <w:rPr>
          <w:sz w:val="22"/>
          <w:szCs w:val="22"/>
          <w:vertAlign w:val="superscript"/>
        </w:rPr>
        <w:t>6</w:t>
      </w:r>
      <w:r w:rsidRPr="007A3AFF">
        <w:rPr>
          <w:sz w:val="22"/>
          <w:szCs w:val="22"/>
        </w:rPr>
        <w:t xml:space="preserve"> cells/mm</w:t>
      </w:r>
      <w:r w:rsidRPr="007A3AFF">
        <w:rPr>
          <w:sz w:val="22"/>
          <w:szCs w:val="22"/>
          <w:vertAlign w:val="superscript"/>
        </w:rPr>
        <w:t>2</w:t>
      </w:r>
      <w:r w:rsidRPr="007A3AFF">
        <w:rPr>
          <w:sz w:val="22"/>
          <w:szCs w:val="22"/>
        </w:rPr>
        <w:t xml:space="preserve"> </w:t>
      </w:r>
      <w:r w:rsidRPr="007A3AFF">
        <w:rPr>
          <w:sz w:val="22"/>
          <w:szCs w:val="22"/>
        </w:rPr>
        <w:fldChar w:fldCharType="begin"/>
      </w:r>
      <w:ins w:id="39" w:author="Caitlin Page Casar" w:date="2019-05-26T16:34:00Z">
        <w:r w:rsidR="00210353">
          <w:rPr>
            <w:sz w:val="22"/>
            <w:szCs w:val="22"/>
          </w:rPr>
          <w: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40" w:author="Caitlin Page Casar" w:date="2019-05-26T16:34:00Z">
        <w:r w:rsidRPr="007A3AFF" w:rsidDel="00210353">
          <w:rPr>
            <w:sz w:val="22"/>
            <w:szCs w:val="22"/>
          </w:rPr>
          <w:del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Wanger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xml:space="preserve">. Compared to relatively low cell densities estimated from the </w:t>
      </w:r>
      <w:r>
        <w:rPr>
          <w:sz w:val="22"/>
          <w:szCs w:val="22"/>
        </w:rPr>
        <w:t xml:space="preserve">contemporaneous </w:t>
      </w:r>
      <w:r w:rsidRPr="007A3AFF">
        <w:rPr>
          <w:sz w:val="22"/>
          <w:szCs w:val="22"/>
        </w:rPr>
        <w:t xml:space="preserve">fracture fluids, </w:t>
      </w:r>
      <w:r>
        <w:rPr>
          <w:sz w:val="22"/>
          <w:szCs w:val="22"/>
        </w:rPr>
        <w:t xml:space="preserve">high </w:t>
      </w:r>
      <w:r w:rsidRPr="007A3AFF">
        <w:rPr>
          <w:sz w:val="22"/>
          <w:szCs w:val="22"/>
        </w:rPr>
        <w:t>biofilm cell densities suggest</w:t>
      </w:r>
      <w:r>
        <w:rPr>
          <w:sz w:val="22"/>
          <w:szCs w:val="22"/>
        </w:rPr>
        <w:t>ed</w:t>
      </w:r>
      <w:r w:rsidRPr="007A3AFF">
        <w:rPr>
          <w:sz w:val="22"/>
          <w:szCs w:val="22"/>
        </w:rPr>
        <w:t xml:space="preserve"> a competitive advantage to cellular attachment to rock surfaces under oligotrophic conditions. Further, </w:t>
      </w:r>
      <w:commentRangeStart w:id="41"/>
      <w:r w:rsidRPr="007A3AFF">
        <w:rPr>
          <w:sz w:val="22"/>
          <w:szCs w:val="22"/>
        </w:rPr>
        <w:t>geochemical modelling</w:t>
      </w:r>
      <w:r>
        <w:rPr>
          <w:sz w:val="22"/>
          <w:szCs w:val="22"/>
        </w:rPr>
        <w:t xml:space="preserve"> </w:t>
      </w:r>
      <w:commentRangeEnd w:id="41"/>
      <w:r>
        <w:rPr>
          <w:rStyle w:val="CommentReference"/>
        </w:rPr>
        <w:commentReference w:id="41"/>
      </w:r>
      <w:r w:rsidRPr="007A3AFF">
        <w:rPr>
          <w:sz w:val="22"/>
          <w:szCs w:val="22"/>
        </w:rPr>
        <w:t xml:space="preserve">and </w:t>
      </w:r>
      <w:r>
        <w:rPr>
          <w:sz w:val="22"/>
          <w:szCs w:val="22"/>
        </w:rPr>
        <w:lastRenderedPageBreak/>
        <w:t>PLFA profiles in this setting</w:t>
      </w:r>
      <w:r w:rsidRPr="007A3AFF">
        <w:rPr>
          <w:sz w:val="22"/>
          <w:szCs w:val="22"/>
        </w:rPr>
        <w:t xml:space="preserve"> </w:t>
      </w:r>
      <w:r>
        <w:rPr>
          <w:sz w:val="22"/>
          <w:szCs w:val="22"/>
        </w:rPr>
        <w:t>indicated</w:t>
      </w:r>
      <w:r w:rsidRPr="007A3AFF">
        <w:rPr>
          <w:sz w:val="22"/>
          <w:szCs w:val="22"/>
        </w:rPr>
        <w:t xml:space="preserve"> the potential for microbial</w:t>
      </w:r>
      <w:r>
        <w:rPr>
          <w:sz w:val="22"/>
          <w:szCs w:val="22"/>
        </w:rPr>
        <w:t>ly-mediated</w:t>
      </w:r>
      <w:r w:rsidRPr="007A3AFF">
        <w:rPr>
          <w:sz w:val="22"/>
          <w:szCs w:val="22"/>
        </w:rPr>
        <w:t xml:space="preserve"> metal reduction </w:t>
      </w:r>
      <w:r w:rsidRPr="007A3AFF">
        <w:rPr>
          <w:sz w:val="22"/>
          <w:szCs w:val="22"/>
        </w:rPr>
        <w:fldChar w:fldCharType="begin"/>
      </w:r>
      <w:r w:rsidRPr="007A3AFF">
        <w:rPr>
          <w:sz w:val="22"/>
          <w:szCs w:val="22"/>
        </w:rPr>
        <w:instrText xml:space="preserve"> ADDIN ZOTERO_ITEM CSL_CITATION {"citationID":"iNQKMidQ","properties":{"formattedCitation":"(Moser {\\i{}et al.}, 2003)","plainCitation":"(Moser et al., 2003)","noteIndex":0},"citationItems":[{"id":396,"uris":["http://zotero.org/users/local/dsI5V9tJ/items/8PX3LFSM"],"uri":["http://zotero.org/users/local/dsI5V9tJ/items/8PX3LFSM"],"itemData":{"id":396,"type":"article-journal","title":"Temporal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J."},{"family":"Hoek","given":"J."}],"issued":{"date-parts":[["2003",11]]}}}],"schema":"https://github.com/citation-style-language/schema/raw/master/csl-citation.json"} </w:instrText>
      </w:r>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2003)</w:t>
      </w:r>
      <w:r w:rsidRPr="007A3AFF">
        <w:rPr>
          <w:sz w:val="22"/>
          <w:szCs w:val="22"/>
        </w:rPr>
        <w:fldChar w:fldCharType="end"/>
      </w:r>
      <w:r w:rsidRPr="007A3AFF">
        <w:rPr>
          <w:sz w:val="22"/>
          <w:szCs w:val="22"/>
        </w:rPr>
        <w:t xml:space="preserve">. </w:t>
      </w:r>
      <w:ins w:id="42" w:author="Caitlin Page Casar" w:date="2019-07-01T22:32:00Z">
        <w:r w:rsidR="00BB6990">
          <w:rPr>
            <w:sz w:val="22"/>
            <w:szCs w:val="22"/>
          </w:rPr>
          <w:t xml:space="preserve">A study comparing </w:t>
        </w:r>
      </w:ins>
      <w:ins w:id="43" w:author="Caitlin Page Casar" w:date="2019-07-01T22:43:00Z">
        <w:r w:rsidR="00BB6990">
          <w:rPr>
            <w:sz w:val="22"/>
            <w:szCs w:val="22"/>
          </w:rPr>
          <w:t xml:space="preserve">native </w:t>
        </w:r>
      </w:ins>
      <w:ins w:id="44" w:author="Caitlin Page Casar" w:date="2019-07-01T22:33:00Z">
        <w:r w:rsidR="00BB6990">
          <w:rPr>
            <w:sz w:val="22"/>
            <w:szCs w:val="22"/>
          </w:rPr>
          <w:t xml:space="preserve">communities </w:t>
        </w:r>
      </w:ins>
      <w:ins w:id="45" w:author="Caitlin Page Casar" w:date="2019-07-01T22:39:00Z">
        <w:r w:rsidR="00BB6990">
          <w:rPr>
            <w:sz w:val="22"/>
            <w:szCs w:val="22"/>
          </w:rPr>
          <w:t xml:space="preserve">in a basalt aquifer </w:t>
        </w:r>
      </w:ins>
      <w:ins w:id="46" w:author="Caitlin Page Casar" w:date="2019-07-01T22:33:00Z">
        <w:r w:rsidR="00BB6990">
          <w:rPr>
            <w:sz w:val="22"/>
            <w:szCs w:val="22"/>
          </w:rPr>
          <w:t xml:space="preserve">revealed </w:t>
        </w:r>
      </w:ins>
      <w:ins w:id="47" w:author="Caitlin Page Casar" w:date="2019-07-01T22:35:00Z">
        <w:r w:rsidR="00BB6990">
          <w:rPr>
            <w:sz w:val="22"/>
            <w:szCs w:val="22"/>
          </w:rPr>
          <w:t>significant</w:t>
        </w:r>
      </w:ins>
      <w:ins w:id="48" w:author="Caitlin Page Casar" w:date="2019-07-01T22:40:00Z">
        <w:r w:rsidR="00BB6990">
          <w:rPr>
            <w:sz w:val="22"/>
            <w:szCs w:val="22"/>
          </w:rPr>
          <w:t>ly greater</w:t>
        </w:r>
      </w:ins>
      <w:ins w:id="49" w:author="Caitlin Page Casar" w:date="2019-07-01T22:35:00Z">
        <w:r w:rsidR="00BB6990">
          <w:rPr>
            <w:sz w:val="22"/>
            <w:szCs w:val="22"/>
          </w:rPr>
          <w:t xml:space="preserve"> </w:t>
        </w:r>
      </w:ins>
      <w:ins w:id="50" w:author="Caitlin Page Casar" w:date="2019-07-01T22:37:00Z">
        <w:r w:rsidR="00BB6990">
          <w:rPr>
            <w:sz w:val="22"/>
            <w:szCs w:val="22"/>
          </w:rPr>
          <w:t>metabolic richness</w:t>
        </w:r>
      </w:ins>
      <w:ins w:id="51" w:author="Caitlin Page Casar" w:date="2019-07-01T22:40:00Z">
        <w:r w:rsidR="00BB6990">
          <w:rPr>
            <w:sz w:val="22"/>
            <w:szCs w:val="22"/>
          </w:rPr>
          <w:t xml:space="preserve"> in suspended vs. </w:t>
        </w:r>
      </w:ins>
      <w:ins w:id="52" w:author="Caitlin Page Casar" w:date="2019-07-01T22:43:00Z">
        <w:r w:rsidR="00BB6990">
          <w:rPr>
            <w:sz w:val="22"/>
            <w:szCs w:val="22"/>
          </w:rPr>
          <w:t>rock-</w:t>
        </w:r>
      </w:ins>
      <w:ins w:id="53" w:author="Caitlin Page Casar" w:date="2019-07-01T22:40:00Z">
        <w:r w:rsidR="00BB6990">
          <w:rPr>
            <w:sz w:val="22"/>
            <w:szCs w:val="22"/>
          </w:rPr>
          <w:t>attached communities</w:t>
        </w:r>
      </w:ins>
      <w:ins w:id="54" w:author="Caitlin Page Casar" w:date="2019-07-01T22:43:00Z">
        <w:r w:rsidR="00BB6990">
          <w:rPr>
            <w:sz w:val="22"/>
            <w:szCs w:val="22"/>
          </w:rPr>
          <w:t xml:space="preserve">, and </w:t>
        </w:r>
        <w:r w:rsidR="00BB6990" w:rsidRPr="00BB6990">
          <w:rPr>
            <w:i/>
            <w:sz w:val="22"/>
            <w:szCs w:val="22"/>
            <w:rPrChange w:id="55" w:author="Caitlin Page Casar" w:date="2019-07-01T22:43:00Z">
              <w:rPr>
                <w:sz w:val="22"/>
                <w:szCs w:val="22"/>
              </w:rPr>
            </w:rPrChange>
          </w:rPr>
          <w:t>in situ</w:t>
        </w:r>
        <w:r w:rsidR="00BB6990">
          <w:rPr>
            <w:sz w:val="22"/>
            <w:szCs w:val="22"/>
          </w:rPr>
          <w:t xml:space="preserve"> cultivation experiments using dialysis chambers </w:t>
        </w:r>
      </w:ins>
      <w:ins w:id="56" w:author="Caitlin Page Casar" w:date="2019-07-16T21:11:00Z">
        <w:r w:rsidR="00C04C8D">
          <w:rPr>
            <w:sz w:val="22"/>
            <w:szCs w:val="22"/>
          </w:rPr>
          <w:t xml:space="preserve">comparing these community types </w:t>
        </w:r>
      </w:ins>
      <w:ins w:id="57" w:author="Caitlin Page Casar" w:date="2019-07-01T22:44:00Z">
        <w:r w:rsidR="00BB6990">
          <w:rPr>
            <w:sz w:val="22"/>
            <w:szCs w:val="22"/>
          </w:rPr>
          <w:t>revealed differences in microbial community compositions</w:t>
        </w:r>
      </w:ins>
      <w:ins w:id="58" w:author="Caitlin Page Casar" w:date="2019-07-01T22:45:00Z">
        <w:r w:rsidR="00BB6990">
          <w:rPr>
            <w:sz w:val="22"/>
            <w:szCs w:val="22"/>
          </w:rPr>
          <w:t xml:space="preserve"> </w:t>
        </w:r>
      </w:ins>
      <w:ins w:id="59" w:author="Caitlin Page Casar" w:date="2019-07-01T22:46:00Z">
        <w:r w:rsidR="00BB6990">
          <w:rPr>
            <w:sz w:val="22"/>
            <w:szCs w:val="22"/>
          </w:rPr>
          <w:fldChar w:fldCharType="begin"/>
        </w:r>
        <w:r w:rsidR="00BB6990">
          <w:rPr>
            <w:sz w:val="22"/>
            <w:szCs w:val="22"/>
          </w:rPr>
          <w:instrText xml:space="preserve"> ADDIN ZOTERO_ITEM CSL_CITATION {"citationID":"O6TDEz7X","properties":{"formattedCitation":"(Lehman {\\i{}et al.}, 2004)","plainCitation":"(Lehman et al., 2004)","noteIndex":0},"citationItems":[{"id":418,"uris":["http://zotero.org/users/local/dsI5V9tJ/items/RQXLMT3R"],"uri":["http://zotero.org/users/local/dsI5V9tJ/items/RQXLMT3R"],"itemData":{"id":418,"type":"article-journal","title":"Microbiological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ins>
      <w:r w:rsidR="00BB6990">
        <w:rPr>
          <w:sz w:val="22"/>
          <w:szCs w:val="22"/>
        </w:rPr>
        <w:fldChar w:fldCharType="separate"/>
      </w:r>
      <w:ins w:id="60" w:author="Caitlin Page Casar" w:date="2019-07-01T22:46:00Z">
        <w:r w:rsidR="00BB6990" w:rsidRPr="00BB6990">
          <w:rPr>
            <w:sz w:val="22"/>
            <w:rPrChange w:id="61" w:author="Caitlin Page Casar" w:date="2019-07-01T22:46:00Z">
              <w:rPr/>
            </w:rPrChange>
          </w:rPr>
          <w:t xml:space="preserve">(Lehman </w:t>
        </w:r>
        <w:r w:rsidR="00BB6990" w:rsidRPr="00BB6990">
          <w:rPr>
            <w:i/>
            <w:iCs/>
            <w:sz w:val="22"/>
            <w:rPrChange w:id="62" w:author="Caitlin Page Casar" w:date="2019-07-01T22:46:00Z">
              <w:rPr>
                <w:i/>
                <w:iCs/>
              </w:rPr>
            </w:rPrChange>
          </w:rPr>
          <w:t>et al.</w:t>
        </w:r>
        <w:r w:rsidR="00BB6990" w:rsidRPr="00BB6990">
          <w:rPr>
            <w:sz w:val="22"/>
            <w:rPrChange w:id="63" w:author="Caitlin Page Casar" w:date="2019-07-01T22:46:00Z">
              <w:rPr/>
            </w:rPrChange>
          </w:rPr>
          <w:t>, 2004)</w:t>
        </w:r>
        <w:r w:rsidR="00BB6990">
          <w:rPr>
            <w:sz w:val="22"/>
            <w:szCs w:val="22"/>
          </w:rPr>
          <w:fldChar w:fldCharType="end"/>
        </w:r>
      </w:ins>
      <w:ins w:id="64" w:author="Caitlin Page Casar" w:date="2019-07-01T22:34:00Z">
        <w:r w:rsidR="00BB6990">
          <w:rPr>
            <w:sz w:val="22"/>
            <w:szCs w:val="22"/>
          </w:rPr>
          <w:t xml:space="preserve">. </w:t>
        </w:r>
      </w:ins>
      <w:del w:id="65" w:author="Caitlin Page Casar" w:date="2019-07-01T22:32:00Z">
        <w:r w:rsidRPr="00BB6990" w:rsidDel="00BB6990">
          <w:rPr>
            <w:color w:val="000000" w:themeColor="text1"/>
            <w:sz w:val="22"/>
            <w:szCs w:val="22"/>
            <w:rPrChange w:id="66" w:author="Caitlin Page Casar" w:date="2019-07-01T22:49:00Z">
              <w:rPr>
                <w:color w:val="FF0000"/>
                <w:sz w:val="22"/>
                <w:szCs w:val="22"/>
              </w:rPr>
            </w:rPrChange>
          </w:rPr>
          <w:delText xml:space="preserve">[insert discussion of </w:delText>
        </w:r>
        <w:r w:rsidRPr="00BB6990" w:rsidDel="00BB6990">
          <w:rPr>
            <w:rFonts w:ascii="Helvetica" w:eastAsiaTheme="minorHAnsi" w:hAnsi="Helvetica" w:cs="Helvetica"/>
            <w:color w:val="000000" w:themeColor="text1"/>
            <w:rPrChange w:id="67" w:author="Caitlin Page Casar" w:date="2019-07-01T22:49:00Z">
              <w:rPr>
                <w:rFonts w:ascii="Helvetica" w:eastAsiaTheme="minorHAnsi" w:hAnsi="Helvetica" w:cs="Helvetica"/>
                <w:color w:val="FF0000"/>
              </w:rPr>
            </w:rPrChange>
          </w:rPr>
          <w:delText xml:space="preserve">Lehman R. M., O'Connell S. P., Banta A., Fredrickson J. K., Reysenbach A.-L., Kieft T. L. and Colwell F. S. (2004) Microbiological Comparison of Core and Groundwater Samples Collected from a Fractured Basalt Aquifer with that of Dialysis Chambers Incubated In Situ. </w:delText>
        </w:r>
        <w:r w:rsidRPr="00BB6990" w:rsidDel="00BB6990">
          <w:rPr>
            <w:rFonts w:ascii="Helvetica" w:eastAsiaTheme="minorHAnsi" w:hAnsi="Helvetica" w:cs="Helvetica"/>
            <w:i/>
            <w:iCs/>
            <w:color w:val="000000" w:themeColor="text1"/>
            <w:rPrChange w:id="68" w:author="Caitlin Page Casar" w:date="2019-07-01T22:49:00Z">
              <w:rPr>
                <w:rFonts w:ascii="Helvetica" w:eastAsiaTheme="minorHAnsi" w:hAnsi="Helvetica" w:cs="Helvetica"/>
                <w:i/>
                <w:iCs/>
                <w:color w:val="FF0000"/>
              </w:rPr>
            </w:rPrChange>
          </w:rPr>
          <w:delText>Geomicrobiology Journal</w:delText>
        </w:r>
        <w:r w:rsidRPr="00BB6990" w:rsidDel="00BB6990">
          <w:rPr>
            <w:rFonts w:ascii="Helvetica" w:eastAsiaTheme="minorHAnsi" w:hAnsi="Helvetica" w:cs="Helvetica"/>
            <w:color w:val="000000" w:themeColor="text1"/>
            <w:rPrChange w:id="69" w:author="Caitlin Page Casar" w:date="2019-07-01T22:49:00Z">
              <w:rPr>
                <w:rFonts w:ascii="Helvetica" w:eastAsiaTheme="minorHAnsi" w:hAnsi="Helvetica" w:cs="Helvetica"/>
                <w:color w:val="FF0000"/>
              </w:rPr>
            </w:rPrChange>
          </w:rPr>
          <w:delText xml:space="preserve"> </w:delText>
        </w:r>
        <w:r w:rsidRPr="00BB6990" w:rsidDel="00BB6990">
          <w:rPr>
            <w:rFonts w:ascii="Helvetica" w:eastAsiaTheme="minorHAnsi" w:hAnsi="Helvetica" w:cs="Helvetica"/>
            <w:b/>
            <w:bCs/>
            <w:color w:val="000000" w:themeColor="text1"/>
            <w:rPrChange w:id="70" w:author="Caitlin Page Casar" w:date="2019-07-01T22:49:00Z">
              <w:rPr>
                <w:rFonts w:ascii="Helvetica" w:eastAsiaTheme="minorHAnsi" w:hAnsi="Helvetica" w:cs="Helvetica"/>
                <w:b/>
                <w:bCs/>
                <w:color w:val="FF0000"/>
              </w:rPr>
            </w:rPrChange>
          </w:rPr>
          <w:delText>21</w:delText>
        </w:r>
        <w:r w:rsidRPr="00BB6990" w:rsidDel="00BB6990">
          <w:rPr>
            <w:rFonts w:ascii="Helvetica" w:eastAsiaTheme="minorHAnsi" w:hAnsi="Helvetica" w:cs="Helvetica"/>
            <w:color w:val="000000" w:themeColor="text1"/>
            <w:rPrChange w:id="71" w:author="Caitlin Page Casar" w:date="2019-07-01T22:49:00Z">
              <w:rPr>
                <w:rFonts w:ascii="Helvetica" w:eastAsiaTheme="minorHAnsi" w:hAnsi="Helvetica" w:cs="Helvetica"/>
                <w:color w:val="FF0000"/>
              </w:rPr>
            </w:rPrChange>
          </w:rPr>
          <w:delText xml:space="preserve">, 169–182.] </w:delText>
        </w:r>
      </w:del>
      <w:del w:id="72" w:author="Caitlin Page Casar" w:date="2019-07-01T22:49:00Z">
        <w:r w:rsidR="007C6623" w:rsidRPr="00BB6990" w:rsidDel="00BB6990">
          <w:rPr>
            <w:rFonts w:eastAsiaTheme="minorHAnsi"/>
            <w:color w:val="000000" w:themeColor="text1"/>
            <w:rPrChange w:id="73" w:author="Caitlin Page Casar" w:date="2019-07-01T22:49:00Z">
              <w:rPr>
                <w:rFonts w:eastAsiaTheme="minorHAnsi"/>
              </w:rPr>
            </w:rPrChange>
          </w:rPr>
          <w:delText>While</w:delText>
        </w:r>
        <w:r w:rsidR="007C6623" w:rsidRPr="00BB6990" w:rsidDel="00BB6990">
          <w:rPr>
            <w:rFonts w:ascii="Helvetica" w:eastAsiaTheme="minorHAnsi" w:hAnsi="Helvetica" w:cs="Helvetica"/>
            <w:color w:val="000000" w:themeColor="text1"/>
            <w:rPrChange w:id="74" w:author="Caitlin Page Casar" w:date="2019-07-01T22:49:00Z">
              <w:rPr>
                <w:rFonts w:ascii="Helvetica" w:eastAsiaTheme="minorHAnsi" w:hAnsi="Helvetica" w:cs="Helvetica"/>
              </w:rPr>
            </w:rPrChange>
          </w:rPr>
          <w:delText xml:space="preserve"> </w:delText>
        </w:r>
        <w:r w:rsidR="007C6623" w:rsidRPr="00BB6990" w:rsidDel="00BB6990">
          <w:rPr>
            <w:color w:val="000000" w:themeColor="text1"/>
            <w:sz w:val="22"/>
            <w:szCs w:val="22"/>
            <w:rPrChange w:id="75" w:author="Caitlin Page Casar" w:date="2019-07-01T22:49:00Z">
              <w:rPr>
                <w:sz w:val="22"/>
                <w:szCs w:val="22"/>
              </w:rPr>
            </w:rPrChange>
          </w:rPr>
          <w:delText>t</w:delText>
        </w:r>
      </w:del>
      <w:ins w:id="76" w:author="Caitlin Page Casar" w:date="2019-07-01T22:51:00Z">
        <w:r w:rsidR="00BB6990">
          <w:rPr>
            <w:color w:val="000000" w:themeColor="text1"/>
            <w:sz w:val="22"/>
            <w:szCs w:val="22"/>
          </w:rPr>
          <w:t xml:space="preserve">Importantly, </w:t>
        </w:r>
      </w:ins>
      <w:ins w:id="77" w:author="Caitlin Page Casar" w:date="2019-07-01T22:53:00Z">
        <w:r w:rsidR="00BB6990">
          <w:rPr>
            <w:color w:val="000000" w:themeColor="text1"/>
            <w:sz w:val="22"/>
            <w:szCs w:val="22"/>
          </w:rPr>
          <w:t xml:space="preserve">the </w:t>
        </w:r>
      </w:ins>
      <w:del w:id="78" w:author="Caitlin Page Casar" w:date="2019-07-01T22:53:00Z">
        <w:r w:rsidRPr="007A3AFF" w:rsidDel="00BB6990">
          <w:rPr>
            <w:sz w:val="22"/>
            <w:szCs w:val="22"/>
          </w:rPr>
          <w:delText xml:space="preserve">hese </w:delText>
        </w:r>
      </w:del>
      <w:del w:id="79" w:author="Caitlin Page Casar" w:date="2019-07-01T22:46:00Z">
        <w:r w:rsidRPr="007A3AFF" w:rsidDel="00BB6990">
          <w:rPr>
            <w:sz w:val="22"/>
            <w:szCs w:val="22"/>
          </w:rPr>
          <w:delText>findings</w:delText>
        </w:r>
        <w:r w:rsidR="007C6623" w:rsidDel="00BB6990">
          <w:rPr>
            <w:sz w:val="22"/>
            <w:szCs w:val="22"/>
          </w:rPr>
          <w:delText xml:space="preserve"> </w:delText>
        </w:r>
      </w:del>
      <w:ins w:id="80" w:author="Caitlin Page Casar" w:date="2019-07-01T22:53:00Z">
        <w:r w:rsidR="00BB6990">
          <w:rPr>
            <w:sz w:val="22"/>
            <w:szCs w:val="22"/>
          </w:rPr>
          <w:t>findings</w:t>
        </w:r>
      </w:ins>
      <w:ins w:id="81" w:author="Caitlin Page Casar" w:date="2019-07-01T22:46:00Z">
        <w:r w:rsidR="00BB6990">
          <w:rPr>
            <w:sz w:val="22"/>
            <w:szCs w:val="22"/>
          </w:rPr>
          <w:t xml:space="preserve"> </w:t>
        </w:r>
      </w:ins>
      <w:ins w:id="82" w:author="Caitlin Page Casar" w:date="2019-07-01T22:53:00Z">
        <w:r w:rsidR="00BB6990">
          <w:rPr>
            <w:sz w:val="22"/>
            <w:szCs w:val="22"/>
          </w:rPr>
          <w:t xml:space="preserve">from these studies </w:t>
        </w:r>
      </w:ins>
      <w:ins w:id="83" w:author="Caitlin Page Casar" w:date="2019-07-16T21:08:00Z">
        <w:r w:rsidR="00943BE4">
          <w:rPr>
            <w:sz w:val="22"/>
            <w:szCs w:val="22"/>
          </w:rPr>
          <w:t xml:space="preserve">clash with the commonly accepted practice of reporting diversity of planktonic sequencing campaigns </w:t>
        </w:r>
        <w:r w:rsidR="00C04C8D">
          <w:rPr>
            <w:sz w:val="22"/>
            <w:szCs w:val="22"/>
          </w:rPr>
          <w:t xml:space="preserve">as being representative of </w:t>
        </w:r>
      </w:ins>
      <w:ins w:id="84" w:author="Caitlin Page Casar" w:date="2019-07-16T21:09:00Z">
        <w:r w:rsidR="00C04C8D">
          <w:rPr>
            <w:sz w:val="22"/>
            <w:szCs w:val="22"/>
          </w:rPr>
          <w:t xml:space="preserve">subsurface diversity, </w:t>
        </w:r>
      </w:ins>
      <w:ins w:id="85" w:author="Caitlin Page Casar" w:date="2019-07-16T21:13:00Z">
        <w:r w:rsidR="00C04C8D">
          <w:rPr>
            <w:sz w:val="22"/>
            <w:szCs w:val="22"/>
          </w:rPr>
          <w:t xml:space="preserve">instead </w:t>
        </w:r>
      </w:ins>
      <w:ins w:id="86" w:author="Caitlin Page Casar" w:date="2019-07-16T21:12:00Z">
        <w:r w:rsidR="00C04C8D">
          <w:rPr>
            <w:sz w:val="22"/>
            <w:szCs w:val="22"/>
          </w:rPr>
          <w:t>revealing distinct planktonic and attached populations</w:t>
        </w:r>
      </w:ins>
      <w:ins w:id="87" w:author="Caitlin Page Casar" w:date="2019-07-16T21:06:00Z">
        <w:r w:rsidR="00943BE4">
          <w:rPr>
            <w:sz w:val="22"/>
            <w:szCs w:val="22"/>
          </w:rPr>
          <w:t xml:space="preserve">. These findings </w:t>
        </w:r>
      </w:ins>
      <w:ins w:id="88" w:author="Caitlin Page Casar" w:date="2019-07-01T22:52:00Z">
        <w:r w:rsidR="00BB6990">
          <w:rPr>
            <w:sz w:val="22"/>
            <w:szCs w:val="22"/>
          </w:rPr>
          <w:t xml:space="preserve">warrant further studies </w:t>
        </w:r>
      </w:ins>
      <w:ins w:id="89" w:author="Caitlin Page Casar" w:date="2019-07-01T22:55:00Z">
        <w:r w:rsidR="00BB6990">
          <w:rPr>
            <w:sz w:val="22"/>
            <w:szCs w:val="22"/>
          </w:rPr>
          <w:t>using next generation sequencing tech</w:t>
        </w:r>
      </w:ins>
      <w:ins w:id="90" w:author="Caitlin Page Casar" w:date="2019-07-01T22:56:00Z">
        <w:r w:rsidR="00BB6990">
          <w:rPr>
            <w:sz w:val="22"/>
            <w:szCs w:val="22"/>
          </w:rPr>
          <w:t xml:space="preserve">nology and systematic experimental approach </w:t>
        </w:r>
      </w:ins>
      <w:del w:id="91" w:author="Caitlin Page Casar" w:date="2019-07-01T22:50:00Z">
        <w:r w:rsidR="007C6623" w:rsidDel="00BB6990">
          <w:rPr>
            <w:sz w:val="22"/>
            <w:szCs w:val="22"/>
          </w:rPr>
          <w:delText xml:space="preserve">touched on </w:delText>
        </w:r>
      </w:del>
      <w:del w:id="92" w:author="Caitlin Page Casar" w:date="2019-07-01T22:15:00Z">
        <w:r w:rsidDel="00BB6990">
          <w:rPr>
            <w:sz w:val="22"/>
            <w:szCs w:val="22"/>
          </w:rPr>
          <w:delText>community composition</w:delText>
        </w:r>
      </w:del>
      <w:del w:id="93" w:author="Caitlin Page Casar" w:date="2019-07-01T22:50:00Z">
        <w:r w:rsidDel="00BB6990">
          <w:rPr>
            <w:sz w:val="22"/>
            <w:szCs w:val="22"/>
          </w:rPr>
          <w:delText xml:space="preserve">, metabolic potential, and biomass contribution from </w:delText>
        </w:r>
        <w:r w:rsidRPr="007A3AFF" w:rsidDel="00BB6990">
          <w:rPr>
            <w:sz w:val="22"/>
            <w:szCs w:val="22"/>
          </w:rPr>
          <w:delText>biofilm communities</w:delText>
        </w:r>
        <w:r w:rsidR="00C30D72" w:rsidDel="00BB6990">
          <w:rPr>
            <w:sz w:val="22"/>
            <w:szCs w:val="22"/>
          </w:rPr>
          <w:delText xml:space="preserve">, </w:delText>
        </w:r>
        <w:r w:rsidR="007C6623" w:rsidDel="00BB6990">
          <w:rPr>
            <w:sz w:val="22"/>
            <w:szCs w:val="22"/>
          </w:rPr>
          <w:delText xml:space="preserve">large uncertainties remain </w:delText>
        </w:r>
      </w:del>
      <w:ins w:id="94" w:author="Caitlin Page Casar" w:date="2019-07-01T22:53:00Z">
        <w:r w:rsidR="00BB6990">
          <w:rPr>
            <w:sz w:val="22"/>
            <w:szCs w:val="22"/>
          </w:rPr>
          <w:t xml:space="preserve">to </w:t>
        </w:r>
      </w:ins>
      <w:ins w:id="95" w:author="Caitlin Page Casar" w:date="2019-07-01T22:57:00Z">
        <w:r w:rsidR="00BB6990">
          <w:rPr>
            <w:sz w:val="22"/>
            <w:szCs w:val="22"/>
          </w:rPr>
          <w:t>assay</w:t>
        </w:r>
      </w:ins>
      <w:del w:id="96" w:author="Caitlin Page Casar" w:date="2019-07-01T22:53:00Z">
        <w:r w:rsidR="007C6623" w:rsidDel="00BB6990">
          <w:rPr>
            <w:sz w:val="22"/>
            <w:szCs w:val="22"/>
          </w:rPr>
          <w:delText xml:space="preserve">surrounding </w:delText>
        </w:r>
      </w:del>
      <w:del w:id="97" w:author="Caitlin Page Casar" w:date="2019-07-01T22:57:00Z">
        <w:r w:rsidR="007C6623" w:rsidDel="00BB6990">
          <w:rPr>
            <w:sz w:val="22"/>
            <w:szCs w:val="22"/>
          </w:rPr>
          <w:delText>the</w:delText>
        </w:r>
      </w:del>
      <w:r w:rsidR="007C6623">
        <w:rPr>
          <w:sz w:val="22"/>
          <w:szCs w:val="22"/>
        </w:rPr>
        <w:t xml:space="preserve"> </w:t>
      </w:r>
      <w:ins w:id="98" w:author="Caitlin Page Casar" w:date="2019-07-16T21:17:00Z">
        <w:r w:rsidR="00C04C8D">
          <w:rPr>
            <w:sz w:val="22"/>
            <w:szCs w:val="22"/>
          </w:rPr>
          <w:t xml:space="preserve">ecological </w:t>
        </w:r>
      </w:ins>
      <w:ins w:id="99" w:author="Caitlin Page Casar" w:date="2019-07-16T21:16:00Z">
        <w:r w:rsidR="00C04C8D">
          <w:rPr>
            <w:sz w:val="22"/>
            <w:szCs w:val="22"/>
          </w:rPr>
          <w:t xml:space="preserve">drivers of </w:t>
        </w:r>
      </w:ins>
      <w:r w:rsidR="007C6623">
        <w:rPr>
          <w:sz w:val="22"/>
          <w:szCs w:val="22"/>
        </w:rPr>
        <w:t>differences in biodiversity</w:t>
      </w:r>
      <w:r w:rsidR="00C30D72">
        <w:rPr>
          <w:sz w:val="22"/>
          <w:szCs w:val="22"/>
        </w:rPr>
        <w:t xml:space="preserve"> and community structure</w:t>
      </w:r>
      <w:r w:rsidR="007C6623">
        <w:rPr>
          <w:sz w:val="22"/>
          <w:szCs w:val="22"/>
        </w:rPr>
        <w:t xml:space="preserve"> between attached and suspended microbial communities, the attached to suspended biomass ratio</w:t>
      </w:r>
      <w:r w:rsidR="00C30D72">
        <w:rPr>
          <w:sz w:val="22"/>
          <w:szCs w:val="22"/>
        </w:rPr>
        <w:t>, and the metabolic relationships between biofilm community members and their attachment surfaces</w:t>
      </w:r>
      <w:r w:rsidR="007C6623">
        <w:rPr>
          <w:sz w:val="22"/>
          <w:szCs w:val="22"/>
        </w:rPr>
        <w:t xml:space="preserve"> in the continental subsurface</w:t>
      </w:r>
      <w:r w:rsidR="00C30D72">
        <w:rPr>
          <w:sz w:val="22"/>
          <w:szCs w:val="22"/>
        </w:rPr>
        <w:t>.</w:t>
      </w:r>
    </w:p>
    <w:p w14:paraId="5CE1D5DB" w14:textId="5DDA51BC" w:rsidR="00BB620B" w:rsidRDefault="00BB620B">
      <w:pPr>
        <w:pStyle w:val="CommentText"/>
        <w:spacing w:before="120" w:line="276" w:lineRule="auto"/>
        <w:jc w:val="both"/>
        <w:rPr>
          <w:sz w:val="22"/>
          <w:szCs w:val="22"/>
        </w:rPr>
        <w:pPrChange w:id="100" w:author="Caitlin Page Casar" w:date="2019-06-04T14:07:00Z">
          <w:pPr>
            <w:pStyle w:val="CommentText"/>
            <w:spacing w:line="276" w:lineRule="auto"/>
            <w:jc w:val="both"/>
          </w:pPr>
        </w:pPrChange>
      </w:pPr>
    </w:p>
    <w:p w14:paraId="5FBA38DD" w14:textId="4322DBC8" w:rsidR="00500B7C" w:rsidRPr="00F770A6" w:rsidRDefault="00500B7C">
      <w:pPr>
        <w:pStyle w:val="CommentText"/>
        <w:spacing w:before="120" w:line="276" w:lineRule="auto"/>
        <w:jc w:val="both"/>
        <w:rPr>
          <w:sz w:val="22"/>
          <w:szCs w:val="22"/>
        </w:rPr>
        <w:pPrChange w:id="101" w:author="Caitlin Page Casar" w:date="2019-06-04T14:07:00Z">
          <w:pPr>
            <w:pStyle w:val="CommentText"/>
            <w:spacing w:line="276" w:lineRule="auto"/>
            <w:jc w:val="both"/>
          </w:pPr>
        </w:pPrChange>
      </w:pPr>
      <w:r w:rsidRPr="007A3AFF">
        <w:rPr>
          <w:sz w:val="22"/>
          <w:szCs w:val="22"/>
        </w:rPr>
        <w:t>The recently established Deep Mine Microbial Observatory (</w:t>
      </w:r>
      <w:proofErr w:type="spellStart"/>
      <w:r w:rsidRPr="007A3AFF">
        <w:rPr>
          <w:sz w:val="22"/>
          <w:szCs w:val="22"/>
        </w:rPr>
        <w:t>DeMMO</w:t>
      </w:r>
      <w:proofErr w:type="spellEnd"/>
      <w:r w:rsidRPr="007A3AFF">
        <w:rPr>
          <w:sz w:val="22"/>
          <w:szCs w:val="22"/>
        </w:rPr>
        <w:t xml:space="preserve">) in the former </w:t>
      </w:r>
      <w:proofErr w:type="spellStart"/>
      <w:r w:rsidRPr="007A3AFF">
        <w:rPr>
          <w:sz w:val="22"/>
          <w:szCs w:val="22"/>
        </w:rPr>
        <w:t>Homestake</w:t>
      </w:r>
      <w:proofErr w:type="spellEnd"/>
      <w:r w:rsidRPr="007A3AFF">
        <w:rPr>
          <w:sz w:val="22"/>
          <w:szCs w:val="22"/>
        </w:rPr>
        <w:t xml:space="preserve"> Gold Mine in Lead, South Dakota, USA, is a long-term monitoring station at which the ecology of the deep continental subsurface can be explored.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offers </w:t>
      </w:r>
      <w:r w:rsidRPr="007A3AFF">
        <w:rPr>
          <w:sz w:val="22"/>
          <w:szCs w:val="22"/>
        </w:rPr>
        <w:t xml:space="preserve">convenient access to fracture fluids </w:t>
      </w:r>
      <w:r>
        <w:rPr>
          <w:sz w:val="22"/>
          <w:szCs w:val="22"/>
        </w:rPr>
        <w:t xml:space="preserve">emanating from </w:t>
      </w:r>
      <w:commentRangeStart w:id="102"/>
      <w:commentRangeStart w:id="103"/>
      <w:r>
        <w:rPr>
          <w:sz w:val="22"/>
          <w:szCs w:val="22"/>
        </w:rPr>
        <w:t>a</w:t>
      </w:r>
      <w:r w:rsidRPr="007A3AFF">
        <w:rPr>
          <w:sz w:val="22"/>
          <w:szCs w:val="22"/>
        </w:rPr>
        <w:t xml:space="preserve"> variety of continental rock types </w:t>
      </w:r>
      <w:commentRangeEnd w:id="102"/>
      <w:r>
        <w:rPr>
          <w:rStyle w:val="CommentReference"/>
        </w:rPr>
        <w:commentReference w:id="102"/>
      </w:r>
      <w:commentRangeEnd w:id="103"/>
      <w:r>
        <w:rPr>
          <w:rStyle w:val="CommentReference"/>
        </w:rPr>
        <w:commentReference w:id="103"/>
      </w:r>
      <w:r>
        <w:rPr>
          <w:sz w:val="22"/>
          <w:szCs w:val="22"/>
        </w:rPr>
        <w:t>spanning</w:t>
      </w:r>
      <w:r w:rsidRPr="007A3AFF">
        <w:rPr>
          <w:rFonts w:ascii="TimesNewRomanPSMT" w:hAnsi="TimesNewRomanPSMT"/>
          <w:sz w:val="22"/>
          <w:szCs w:val="22"/>
        </w:rPr>
        <w:t xml:space="preserve"> depths of 800-4,850 f</w:t>
      </w:r>
      <w:r>
        <w:rPr>
          <w:rFonts w:ascii="TimesNewRomanPSMT" w:hAnsi="TimesNewRomanPSMT"/>
          <w:sz w:val="22"/>
          <w:szCs w:val="22"/>
        </w:rPr>
        <w:t>t</w:t>
      </w:r>
      <w:r>
        <w:rPr>
          <w:sz w:val="22"/>
          <w:szCs w:val="22"/>
        </w:rPr>
        <w:t>, making it possible to monitor</w:t>
      </w:r>
      <w:r w:rsidRPr="007A3AFF">
        <w:rPr>
          <w:sz w:val="22"/>
          <w:szCs w:val="22"/>
        </w:rPr>
        <w:t xml:space="preserve"> fluid chemistry and microbial </w:t>
      </w:r>
      <w:r>
        <w:rPr>
          <w:sz w:val="22"/>
          <w:szCs w:val="22"/>
        </w:rPr>
        <w:t>diversity under a variety of conditions over time</w:t>
      </w:r>
      <w:r w:rsidRPr="007A3AFF">
        <w:rPr>
          <w:sz w:val="22"/>
          <w:szCs w:val="22"/>
        </w:rPr>
        <w:t xml:space="preserve">.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is a network of six legacy boreholes that intersect fluid-filled fractures</w:t>
      </w:r>
      <w:r>
        <w:rPr>
          <w:rFonts w:ascii="TimesNewRomanPSMT" w:hAnsi="TimesNewRomanPSMT"/>
          <w:sz w:val="22"/>
          <w:szCs w:val="22"/>
        </w:rPr>
        <w:t xml:space="preserve"> where</w:t>
      </w:r>
      <w:r w:rsidRPr="007A3AFF">
        <w:rPr>
          <w:rFonts w:ascii="TimesNewRomanPSMT" w:hAnsi="TimesNewRomanPSMT"/>
          <w:sz w:val="22"/>
          <w:szCs w:val="22"/>
        </w:rPr>
        <w:t xml:space="preserve"> each borehole has been adapted for periodic fluid sampling and </w:t>
      </w:r>
      <w:r>
        <w:rPr>
          <w:rFonts w:ascii="TimesNewRomanPSMT" w:hAnsi="TimesNewRomanPSMT"/>
          <w:sz w:val="22"/>
          <w:szCs w:val="22"/>
        </w:rPr>
        <w:t xml:space="preserve">instillation of </w:t>
      </w:r>
      <w:r w:rsidRPr="007A3AFF">
        <w:rPr>
          <w:rFonts w:ascii="TimesNewRomanPSMT" w:hAnsi="TimesNewRomanPSMT"/>
          <w:sz w:val="22"/>
          <w:szCs w:val="22"/>
        </w:rPr>
        <w:t>long-term experiments with minimal disturbance to the fracture fluids.</w:t>
      </w:r>
      <w:r w:rsidRPr="007A3AFF">
        <w:rPr>
          <w:sz w:val="22"/>
          <w:szCs w:val="22"/>
        </w:rPr>
        <w:t xml:space="preserve"> Long-term monitoring of fracture fluids here has revealed stable fluid chemistry since Dec2015 and indicated </w:t>
      </w:r>
      <w:r>
        <w:rPr>
          <w:sz w:val="22"/>
          <w:szCs w:val="22"/>
        </w:rPr>
        <w:t xml:space="preserve">limited </w:t>
      </w:r>
      <w:r w:rsidRPr="007A3AFF">
        <w:rPr>
          <w:sz w:val="22"/>
          <w:szCs w:val="22"/>
        </w:rPr>
        <w:t xml:space="preserve">disturbance to the system </w:t>
      </w:r>
      <w:r>
        <w:rPr>
          <w:sz w:val="22"/>
          <w:szCs w:val="22"/>
        </w:rPr>
        <w:t>associated with</w:t>
      </w:r>
      <w:r w:rsidRPr="007A3AFF">
        <w:rPr>
          <w:sz w:val="22"/>
          <w:szCs w:val="22"/>
        </w:rPr>
        <w:t xml:space="preserve"> borehole modification (</w:t>
      </w:r>
      <w:proofErr w:type="spellStart"/>
      <w:r w:rsidRPr="007A3AFF">
        <w:rPr>
          <w:sz w:val="22"/>
          <w:szCs w:val="22"/>
        </w:rPr>
        <w:t>Osburn</w:t>
      </w:r>
      <w:proofErr w:type="spellEnd"/>
      <w:r w:rsidRPr="007A3AFF">
        <w:rPr>
          <w:sz w:val="22"/>
          <w:szCs w:val="22"/>
        </w:rPr>
        <w:t xml:space="preserve"> </w:t>
      </w:r>
      <w:r w:rsidRPr="007A3AFF">
        <w:rPr>
          <w:i/>
          <w:sz w:val="22"/>
          <w:szCs w:val="22"/>
        </w:rPr>
        <w:t xml:space="preserve">et al. </w:t>
      </w:r>
      <w:r w:rsidRPr="007A3AFF">
        <w:rPr>
          <w:sz w:val="22"/>
          <w:szCs w:val="22"/>
        </w:rPr>
        <w:t xml:space="preserve">2019a </w:t>
      </w:r>
      <w:r w:rsidRPr="007A3AFF">
        <w:rPr>
          <w:i/>
          <w:sz w:val="22"/>
          <w:szCs w:val="22"/>
        </w:rPr>
        <w:t>submitted</w:t>
      </w:r>
      <w:r w:rsidRPr="007A3AFF">
        <w:rPr>
          <w:sz w:val="22"/>
          <w:szCs w:val="22"/>
        </w:rPr>
        <w:t xml:space="preserve">). </w:t>
      </w:r>
      <w:r>
        <w:rPr>
          <w:sz w:val="22"/>
          <w:szCs w:val="22"/>
        </w:rPr>
        <w:t>G</w:t>
      </w:r>
      <w:r w:rsidRPr="007A3AFF">
        <w:rPr>
          <w:sz w:val="22"/>
          <w:szCs w:val="22"/>
        </w:rPr>
        <w:t xml:space="preserve">enomic </w:t>
      </w:r>
      <w:r>
        <w:rPr>
          <w:sz w:val="22"/>
          <w:szCs w:val="22"/>
        </w:rPr>
        <w:t xml:space="preserve">and metagenomic </w:t>
      </w:r>
      <w:r w:rsidRPr="007A3AFF">
        <w:rPr>
          <w:sz w:val="22"/>
          <w:szCs w:val="22"/>
        </w:rPr>
        <w:t xml:space="preserve">surveys of </w:t>
      </w:r>
      <w:r>
        <w:rPr>
          <w:sz w:val="22"/>
          <w:szCs w:val="22"/>
        </w:rPr>
        <w:t xml:space="preserve">microbial </w:t>
      </w:r>
      <w:r w:rsidRPr="007A3AFF">
        <w:rPr>
          <w:sz w:val="22"/>
          <w:szCs w:val="22"/>
        </w:rPr>
        <w:t xml:space="preserve">communities </w:t>
      </w:r>
      <w:r>
        <w:rPr>
          <w:sz w:val="22"/>
          <w:szCs w:val="22"/>
        </w:rPr>
        <w:t>captured from</w:t>
      </w:r>
      <w:r w:rsidRPr="007A3AFF">
        <w:rPr>
          <w:sz w:val="22"/>
          <w:szCs w:val="22"/>
        </w:rPr>
        <w:t xml:space="preserve"> fracture fluids indicate the presence of distinct microbial assemblages at each </w:t>
      </w:r>
      <w:proofErr w:type="spellStart"/>
      <w:r w:rsidRPr="007A3AFF">
        <w:rPr>
          <w:sz w:val="22"/>
          <w:szCs w:val="22"/>
        </w:rPr>
        <w:t>DeMMO</w:t>
      </w:r>
      <w:proofErr w:type="spellEnd"/>
      <w:r w:rsidRPr="007A3AFF">
        <w:rPr>
          <w:sz w:val="22"/>
          <w:szCs w:val="22"/>
        </w:rPr>
        <w:t xml:space="preserve"> site, locally dominated by candidate phyla and unclassified taxa, that appear to be strongly influenced by fluid geochemistry (</w:t>
      </w:r>
      <w:proofErr w:type="spellStart"/>
      <w:r w:rsidRPr="007A3AFF">
        <w:rPr>
          <w:sz w:val="22"/>
          <w:szCs w:val="22"/>
        </w:rPr>
        <w:t>Osburn</w:t>
      </w:r>
      <w:proofErr w:type="spellEnd"/>
      <w:r w:rsidRPr="007A3AFF">
        <w:rPr>
          <w:sz w:val="22"/>
          <w:szCs w:val="22"/>
        </w:rPr>
        <w:t xml:space="preserve"> 2019b </w:t>
      </w:r>
      <w:r w:rsidRPr="007A3AFF">
        <w:rPr>
          <w:i/>
          <w:sz w:val="22"/>
          <w:szCs w:val="22"/>
        </w:rPr>
        <w:t>in prep</w:t>
      </w:r>
      <w:r w:rsidRPr="007A3AFF">
        <w:rPr>
          <w:sz w:val="22"/>
          <w:szCs w:val="22"/>
        </w:rPr>
        <w:t xml:space="preserve">, </w:t>
      </w:r>
      <w:proofErr w:type="spellStart"/>
      <w:r w:rsidRPr="007A3AFF">
        <w:rPr>
          <w:sz w:val="22"/>
          <w:szCs w:val="22"/>
        </w:rPr>
        <w:t>Momper</w:t>
      </w:r>
      <w:proofErr w:type="spellEnd"/>
      <w:r w:rsidRPr="007A3AFF">
        <w:rPr>
          <w:sz w:val="22"/>
          <w:szCs w:val="22"/>
        </w:rPr>
        <w:t xml:space="preserve"> </w:t>
      </w:r>
      <w:r w:rsidRPr="007A3AFF">
        <w:rPr>
          <w:i/>
          <w:sz w:val="22"/>
          <w:szCs w:val="22"/>
        </w:rPr>
        <w:t xml:space="preserve">et al. </w:t>
      </w:r>
      <w:r w:rsidRPr="007A3AFF">
        <w:rPr>
          <w:sz w:val="22"/>
          <w:szCs w:val="22"/>
        </w:rPr>
        <w:t xml:space="preserve">2019 </w:t>
      </w:r>
      <w:r w:rsidRPr="007A3AFF">
        <w:rPr>
          <w:i/>
          <w:sz w:val="22"/>
          <w:szCs w:val="22"/>
        </w:rPr>
        <w:t>in prep</w:t>
      </w:r>
      <w:r w:rsidRPr="007A3AFF">
        <w:rPr>
          <w:sz w:val="22"/>
          <w:szCs w:val="22"/>
        </w:rPr>
        <w:t xml:space="preserve">). </w:t>
      </w:r>
      <w:r>
        <w:rPr>
          <w:sz w:val="22"/>
          <w:szCs w:val="22"/>
        </w:rPr>
        <w:t>This site presents a</w:t>
      </w:r>
      <w:r w:rsidRPr="007A3AFF">
        <w:rPr>
          <w:sz w:val="22"/>
          <w:szCs w:val="22"/>
        </w:rPr>
        <w:t xml:space="preserve"> unique </w:t>
      </w:r>
      <w:r>
        <w:rPr>
          <w:sz w:val="22"/>
          <w:szCs w:val="22"/>
        </w:rPr>
        <w:t>opportunity for</w:t>
      </w:r>
      <w:r w:rsidRPr="007A3AFF">
        <w:rPr>
          <w:sz w:val="22"/>
          <w:szCs w:val="22"/>
        </w:rPr>
        <w:t xml:space="preserve"> long-term </w:t>
      </w:r>
      <w:r w:rsidRPr="007A3AFF">
        <w:rPr>
          <w:i/>
          <w:sz w:val="22"/>
          <w:szCs w:val="22"/>
        </w:rPr>
        <w:t>in situ</w:t>
      </w:r>
      <w:r w:rsidRPr="007A3AFF">
        <w:rPr>
          <w:sz w:val="22"/>
          <w:szCs w:val="22"/>
        </w:rPr>
        <w:t xml:space="preserve"> cultivation experiments, following methods from previous studies </w:t>
      </w:r>
      <w:r w:rsidRPr="007A3AFF">
        <w:rPr>
          <w:sz w:val="22"/>
          <w:szCs w:val="22"/>
        </w:rPr>
        <w:fldChar w:fldCharType="begin"/>
      </w:r>
      <w:r>
        <w:rPr>
          <w:sz w:val="22"/>
          <w:szCs w:val="22"/>
        </w:rPr>
        <w:instrText xml:space="preserve"> ADDIN ZOTERO_ITEM CSL_CITATION {"citationID":"qU0SVTjG","properties":{"formattedCitation":"(Moser {\\i{}et al.}, 2003; Lehman {\\i{}et al.}, 2004)","plainCitation":"(Moser et al., 2003; Lehman et al., 2004)","dontUpdate":true,"noteIndex":0},"citationItems":[{"id":396,"uris":["http://zotero.org/users/local/dsI5V9tJ/items/8PX3LFSM"],"uri":["http://zotero.org/users/local/dsI5V9tJ/items/8PX3LFSM"],"itemData":{"id":396,"type":"article-journal","title":"Temporal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r w:rsidRPr="007A3AFF">
        <w:rPr>
          <w:sz w:val="22"/>
          <w:szCs w:val="22"/>
        </w:rPr>
        <w:fldChar w:fldCharType="separate"/>
      </w:r>
      <w:r w:rsidRPr="007A3AFF">
        <w:rPr>
          <w:sz w:val="22"/>
          <w:szCs w:val="22"/>
        </w:rPr>
        <w:t xml:space="preserve">(i.e. 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2004)</w:t>
      </w:r>
      <w:r w:rsidRPr="007A3AFF">
        <w:rPr>
          <w:sz w:val="22"/>
          <w:szCs w:val="22"/>
        </w:rPr>
        <w:fldChar w:fldCharType="end"/>
      </w:r>
      <w:r w:rsidRPr="007A3AFF">
        <w:rPr>
          <w:sz w:val="22"/>
          <w:szCs w:val="22"/>
        </w:rPr>
        <w:t xml:space="preserve">, to </w:t>
      </w:r>
      <w:r w:rsidR="00004AB8">
        <w:rPr>
          <w:sz w:val="22"/>
          <w:szCs w:val="22"/>
        </w:rPr>
        <w:t xml:space="preserve">specifically target </w:t>
      </w:r>
      <w:r w:rsidRPr="007A3AFF">
        <w:rPr>
          <w:sz w:val="22"/>
          <w:szCs w:val="22"/>
        </w:rPr>
        <w:t xml:space="preserve">unanswered questions regarding the ecology of the attached fraction of the deep continental biosphere. </w:t>
      </w:r>
      <w:r>
        <w:rPr>
          <w:sz w:val="22"/>
          <w:szCs w:val="22"/>
        </w:rPr>
        <w:t xml:space="preserve">A first order question is how </w:t>
      </w:r>
      <w:r w:rsidRPr="007A3AFF">
        <w:rPr>
          <w:sz w:val="22"/>
          <w:szCs w:val="22"/>
        </w:rPr>
        <w:t>differen</w:t>
      </w:r>
      <w:r>
        <w:rPr>
          <w:sz w:val="22"/>
          <w:szCs w:val="22"/>
        </w:rPr>
        <w:t>t</w:t>
      </w:r>
      <w:r w:rsidRPr="007A3AFF">
        <w:rPr>
          <w:sz w:val="22"/>
          <w:szCs w:val="22"/>
        </w:rPr>
        <w:t xml:space="preserve"> </w:t>
      </w:r>
      <w:r>
        <w:rPr>
          <w:sz w:val="22"/>
          <w:szCs w:val="22"/>
        </w:rPr>
        <w:t>are the</w:t>
      </w:r>
      <w:r w:rsidRPr="007A3AFF">
        <w:rPr>
          <w:sz w:val="22"/>
          <w:szCs w:val="22"/>
        </w:rPr>
        <w:t xml:space="preserve"> taxonomic compositions </w:t>
      </w:r>
      <w:r>
        <w:rPr>
          <w:sz w:val="22"/>
          <w:szCs w:val="22"/>
        </w:rPr>
        <w:t xml:space="preserve">of </w:t>
      </w:r>
      <w:r w:rsidRPr="007A3AFF">
        <w:rPr>
          <w:sz w:val="22"/>
          <w:szCs w:val="22"/>
        </w:rPr>
        <w:t>fluid and biofilm communities</w:t>
      </w:r>
      <w:r>
        <w:rPr>
          <w:sz w:val="22"/>
          <w:szCs w:val="22"/>
        </w:rPr>
        <w:t>? While previous studies suggest potential major differences are possible</w:t>
      </w:r>
      <w:r w:rsidR="00224DC6">
        <w:rPr>
          <w:sz w:val="22"/>
          <w:szCs w:val="22"/>
        </w:rPr>
        <w:t xml:space="preserve"> </w:t>
      </w:r>
      <w:r w:rsidR="00224DC6">
        <w:rPr>
          <w:sz w:val="22"/>
          <w:szCs w:val="22"/>
        </w:rPr>
        <w:fldChar w:fldCharType="begin"/>
      </w:r>
      <w:r w:rsidR="00224DC6">
        <w:rPr>
          <w:sz w:val="22"/>
          <w:szCs w:val="22"/>
        </w:rPr>
        <w:instrText xml:space="preserve"> ADDIN ZOTERO_ITEM CSL_CITATION {"citationID":"J8LHCZKn","properties":{"formattedCitation":"(Lehman {\\i{}et al.}, 2004; Lehman, 2007)","plainCitation":"(Lehman et al., 2004; Lehman, 2007)","noteIndex":0},"citationItems":[{"id":418,"uris":["http://zotero.org/users/local/dsI5V9tJ/items/RQXLMT3R"],"uri":["http://zotero.org/users/local/dsI5V9tJ/items/RQXLMT3R"],"itemData":{"id":418,"type":"article-journal","title":"Microbiological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S."}],"issued":{"date-parts":[["2004",4]]}}},{"id":419,"uris":["http://zotero.org/users/local/dsI5V9tJ/items/M336VFR3"],"uri":["http://zotero.org/users/local/dsI5V9tJ/items/M336VFR3"],"itemData":{"id":419,"type":"article-journal","title":"Understanding of Aquifer Microbiology is Tightly Linked to Sampling Approaches","container-title":"Geomicrobiology Journal","page":"331-341","volume":"24","issue":"3-4","source":"Crossref","abstract":"Primary samples of groundwater or core are collected and analyzed to characterize the microbiology of aquifers and to predict biogeochemical transformations. Alternative sampling devices have been developed that are incubated for some length of time in the aquifer to accrue biomass for analysis. Considering data generated from different types of aquifer samples, it appears that the type of sample collected and analyzed may strongly inﬂuence the resulting view of aquifer microbiology. Borehole artifacts need to be rigorously considered when incubated substrata are used. The indigenous attached populations in deeper, fractured rock aquifers remain understudied and await new sampling approaches.","DOI":"10.1080/01490450701456941","ISSN":"0149-0451, 1521-0529","language":"en","author":[{"family":"Lehman","given":"R. Michael"}],"issued":{"date-parts":[["2007",7,23]]}}}],"schema":"https://github.com/citation-style-language/schema/raw/master/csl-citation.json"} </w:instrText>
      </w:r>
      <w:r w:rsidR="00224DC6">
        <w:rPr>
          <w:sz w:val="22"/>
          <w:szCs w:val="22"/>
        </w:rPr>
        <w:fldChar w:fldCharType="separate"/>
      </w:r>
      <w:r w:rsidR="00224DC6" w:rsidRPr="00224DC6">
        <w:rPr>
          <w:sz w:val="22"/>
        </w:rPr>
        <w:t xml:space="preserve">(Lehman </w:t>
      </w:r>
      <w:r w:rsidR="00224DC6" w:rsidRPr="00224DC6">
        <w:rPr>
          <w:i/>
          <w:iCs/>
          <w:sz w:val="22"/>
        </w:rPr>
        <w:t>et al.</w:t>
      </w:r>
      <w:r w:rsidR="00224DC6" w:rsidRPr="00224DC6">
        <w:rPr>
          <w:sz w:val="22"/>
        </w:rPr>
        <w:t>, 2004; Lehman, 2007)</w:t>
      </w:r>
      <w:r w:rsidR="00224DC6">
        <w:rPr>
          <w:sz w:val="22"/>
          <w:szCs w:val="22"/>
        </w:rPr>
        <w:fldChar w:fldCharType="end"/>
      </w:r>
      <w:r>
        <w:rPr>
          <w:sz w:val="22"/>
          <w:szCs w:val="22"/>
        </w:rPr>
        <w:t xml:space="preserve">, it is thus far </w:t>
      </w:r>
      <w:r w:rsidRPr="007A3AFF">
        <w:rPr>
          <w:sz w:val="22"/>
          <w:szCs w:val="22"/>
        </w:rPr>
        <w:t xml:space="preserve">unclear whether the </w:t>
      </w:r>
      <w:r>
        <w:rPr>
          <w:sz w:val="22"/>
          <w:szCs w:val="22"/>
        </w:rPr>
        <w:t>microbial</w:t>
      </w:r>
      <w:r w:rsidRPr="007A3AFF">
        <w:rPr>
          <w:sz w:val="22"/>
          <w:szCs w:val="22"/>
        </w:rPr>
        <w:t xml:space="preserve"> diversity of </w:t>
      </w:r>
      <w:proofErr w:type="spellStart"/>
      <w:r>
        <w:rPr>
          <w:sz w:val="22"/>
          <w:szCs w:val="22"/>
        </w:rPr>
        <w:t>DeMMO</w:t>
      </w:r>
      <w:proofErr w:type="spellEnd"/>
      <w:r w:rsidRPr="007A3AFF">
        <w:rPr>
          <w:sz w:val="22"/>
          <w:szCs w:val="22"/>
        </w:rPr>
        <w:t xml:space="preserve"> is being captured by fluid </w:t>
      </w:r>
      <w:r>
        <w:rPr>
          <w:sz w:val="22"/>
          <w:szCs w:val="22"/>
        </w:rPr>
        <w:t>filtering</w:t>
      </w:r>
      <w:r w:rsidRPr="007A3AFF">
        <w:rPr>
          <w:sz w:val="22"/>
          <w:szCs w:val="22"/>
        </w:rPr>
        <w:t xml:space="preserve"> alone. Further, </w:t>
      </w:r>
      <w:r w:rsidR="00004AB8">
        <w:rPr>
          <w:sz w:val="22"/>
          <w:szCs w:val="22"/>
        </w:rPr>
        <w:t xml:space="preserve">members of biofilm communities have the </w:t>
      </w:r>
      <w:r w:rsidR="00B125C8">
        <w:rPr>
          <w:sz w:val="22"/>
          <w:szCs w:val="22"/>
        </w:rPr>
        <w:t>opportunity to utilize</w:t>
      </w:r>
      <w:r w:rsidR="00004AB8">
        <w:rPr>
          <w:sz w:val="22"/>
          <w:szCs w:val="22"/>
        </w:rPr>
        <w:t xml:space="preserve"> minerals in the surrounding host rock</w:t>
      </w:r>
      <w:r w:rsidR="00B125C8">
        <w:rPr>
          <w:sz w:val="22"/>
          <w:szCs w:val="22"/>
        </w:rPr>
        <w:t xml:space="preserve"> as energy sources, a strategy that was previously found to be thermodynamically favorable at </w:t>
      </w:r>
      <w:proofErr w:type="spellStart"/>
      <w:r w:rsidR="00B125C8">
        <w:rPr>
          <w:sz w:val="22"/>
          <w:szCs w:val="22"/>
        </w:rPr>
        <w:t>DemMO</w:t>
      </w:r>
      <w:proofErr w:type="spellEnd"/>
      <w:r w:rsidR="00B125C8">
        <w:rPr>
          <w:sz w:val="22"/>
          <w:szCs w:val="22"/>
        </w:rPr>
        <w:t xml:space="preserve"> </w:t>
      </w:r>
      <w:r w:rsidRPr="007A3AFF">
        <w:rPr>
          <w:sz w:val="22"/>
          <w:szCs w:val="22"/>
        </w:rPr>
        <w:fldChar w:fldCharType="begin"/>
      </w:r>
      <w:ins w:id="104" w:author="Caitlin Page Casar" w:date="2019-05-26T16:34:00Z">
        <w:r w:rsidR="00210353">
          <w:rPr>
            <w:sz w:val="22"/>
            <w:szCs w:val="22"/>
          </w:rPr>
          <w: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105" w:author="Caitlin Page Casar" w:date="2019-05-26T16:34:00Z">
        <w:r w:rsidRPr="007A3AFF" w:rsidDel="00210353">
          <w:rPr>
            <w:sz w:val="22"/>
            <w:szCs w:val="22"/>
          </w:rPr>
          <w:del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sidRPr="007A3AFF">
        <w:rPr>
          <w:sz w:val="22"/>
          <w:szCs w:val="22"/>
        </w:rPr>
        <w:fldChar w:fldCharType="separate"/>
      </w:r>
      <w:r w:rsidRPr="007A3AFF">
        <w:rPr>
          <w:sz w:val="22"/>
          <w:szCs w:val="22"/>
        </w:rPr>
        <w:t>(</w:t>
      </w:r>
      <w:proofErr w:type="spellStart"/>
      <w:r w:rsidRPr="007A3AFF">
        <w:rPr>
          <w:sz w:val="22"/>
          <w:szCs w:val="22"/>
        </w:rPr>
        <w:t>Osburn</w:t>
      </w:r>
      <w:proofErr w:type="spellEnd"/>
      <w:r w:rsidRPr="007A3AFF">
        <w:rPr>
          <w:sz w:val="22"/>
          <w:szCs w:val="22"/>
        </w:rPr>
        <w:t xml:space="preserve"> </w:t>
      </w:r>
      <w:r w:rsidRPr="007A3AFF">
        <w:rPr>
          <w:i/>
          <w:iCs/>
          <w:sz w:val="22"/>
          <w:szCs w:val="22"/>
        </w:rPr>
        <w:t>et al.</w:t>
      </w:r>
      <w:r w:rsidRPr="007A3AFF">
        <w:rPr>
          <w:sz w:val="22"/>
          <w:szCs w:val="22"/>
        </w:rPr>
        <w:t>, 2014)</w:t>
      </w:r>
      <w:r w:rsidRPr="007A3AFF">
        <w:rPr>
          <w:sz w:val="22"/>
          <w:szCs w:val="22"/>
        </w:rPr>
        <w:fldChar w:fldCharType="end"/>
      </w:r>
      <w:r w:rsidR="00004AB8">
        <w:rPr>
          <w:sz w:val="22"/>
          <w:szCs w:val="22"/>
        </w:rPr>
        <w:t>.</w:t>
      </w:r>
      <w:r w:rsidR="00B125C8">
        <w:rPr>
          <w:sz w:val="22"/>
          <w:szCs w:val="22"/>
        </w:rPr>
        <w:t xml:space="preserve"> While this study found good agreement between the composition of the suspended communities and exergonic modeled metabolisms using soluble substrates, the relationships between the biofilm communities and modeled metabolisms using mineral substrates remains unexplored. </w:t>
      </w:r>
      <w:r>
        <w:rPr>
          <w:sz w:val="22"/>
          <w:szCs w:val="22"/>
        </w:rPr>
        <w:t>Finally, m</w:t>
      </w:r>
      <w:r w:rsidRPr="007A3AFF">
        <w:rPr>
          <w:sz w:val="22"/>
          <w:szCs w:val="22"/>
        </w:rPr>
        <w:t xml:space="preserve">ineral selectivity by microbes </w:t>
      </w:r>
      <w:r>
        <w:rPr>
          <w:sz w:val="22"/>
          <w:szCs w:val="22"/>
        </w:rPr>
        <w:t xml:space="preserve">has been observed </w:t>
      </w:r>
      <w:r>
        <w:rPr>
          <w:sz w:val="22"/>
          <w:szCs w:val="22"/>
        </w:rPr>
        <w:fldChar w:fldCharType="begin"/>
      </w:r>
      <w:r>
        <w:rPr>
          <w:sz w:val="22"/>
          <w:szCs w:val="22"/>
        </w:rPr>
        <w:instrText xml:space="preserve"> ADDIN ZOTERO_ITEM CSL_CITATION {"citationID":"YextsG94","properties":{"formattedCitation":"(Murr &amp; Berry, 1976; Lawrence {\\i{}et al.}, 1997)","plainCitation":"(Murr &amp; Berry, 1976; Lawrence et al., 1997)","noteIndex":0},"citationItems":[{"id":441,"uris":["http://zotero.org/users/local/dsI5V9tJ/items/EP4AUSU3"],"uri":["http://zotero.org/users/local/dsI5V9tJ/items/EP4AUSU3"],"itemData":{"id":441,"type":"article-journal","title":"Direct observations of selective attachment of bacteria on low-grade sulfide ores and other mineral surfaces","container-title":"Hydrometallurgy","page":"11-24","volume":"2","issue":"1","source":"Crossref","abstract":"Murr, L.E. and Berry, V.K., 1976. Direct observations of selective attachment of bacteria on low-grade sulfide ores and other mineral surfaces. Hydrometallurgy, 2: 11--24.","DOI":"10.1016/0304-386X(76)90010-4","ISSN":"0304386X","language":"en","author":[{"family":"Murr","given":"L.E."},{"family":"Berry","given":"V.K."}],"issued":{"date-parts":[["1976",7]]}}},{"id":409,"uris":["http://zotero.org/users/local/dsI5V9tJ/items/IHSPVNUG"],"uri":["http://zotero.org/users/local/dsI5V9tJ/items/IHSPVNUG"],"itemData":{"id":409,"type":"article-journal","title":"Colonization and weathering of natural sulfide mineral assemblages by &lt;i&gt;Thiobacillus ferrooxidans&lt;/i&gt;","container-title":"Canadian Journal of Microbiology","page":"178-188","volume":"43","issue":"2","source":"Crossref","abstract":"Selected polished thin sections were used as model substrata to investigate the influence of geochemical and electrochemical factors on bacterial colonization and weathering of mixed sulfide minerals. Naturally occurring sulfide assemblages including combinations of pyrite, chalcopyrite, sphalerite, galena, and pyrrhotite were studied. The distribution of Thiobacillus ferrooxidans was mapped using viable negative and positive staining techniques in combination with scanning confocal laser microscopy. The minerals were characterized using scanning electron microscopy and microprobe analyses. Inter- and intra-granular electrode potentials were monitored using microelectrodes. Results of the experiments indicated that the T. ferrooxidans strain preferentially colonized sulfide minerals that were the most electrochemically active. For example, when pyrite, chalcopyrite, and pyrrhotite were in combination, bacteria preferentially colonized the pyrrhotite. In each case it was shown that the mineral colonized was also the anode in a galvanic cell and the site of preferential weathering. Microelectrode measurements confirmed the existence of intergranular potentials. In addition, trace and minor element composition appeared to influence the electrochemical property of the mineral, thus its colonization and weathering pattern. Information of this nature should facilitate prediction of the fate of sulfide minerals in natural and mining environments.","DOI":"10.1139/m97-023","ISSN":"0008-4166, 1480-3275","language":"en","author":[{"family":"Lawrence","given":"J. R."},{"family":"Kwong","given":"Y. T. J."},{"family":"Swerhone","given":"G. D. W."}],"issued":{"date-parts":[["1997",2]]}}}],"schema":"https://github.com/citation-style-language/schema/raw/master/csl-citation.json"} </w:instrText>
      </w:r>
      <w:r>
        <w:rPr>
          <w:sz w:val="22"/>
          <w:szCs w:val="22"/>
        </w:rPr>
        <w:fldChar w:fldCharType="separate"/>
      </w:r>
      <w:r w:rsidRPr="00410C08">
        <w:rPr>
          <w:sz w:val="22"/>
        </w:rPr>
        <w:t xml:space="preserve">(Murr &amp; Berry, 1976; Lawrence </w:t>
      </w:r>
      <w:r w:rsidRPr="00410C08">
        <w:rPr>
          <w:i/>
          <w:iCs/>
          <w:sz w:val="22"/>
        </w:rPr>
        <w:t>et al.</w:t>
      </w:r>
      <w:r w:rsidRPr="00410C08">
        <w:rPr>
          <w:sz w:val="22"/>
        </w:rPr>
        <w:t>, 1997)</w:t>
      </w:r>
      <w:r>
        <w:rPr>
          <w:sz w:val="22"/>
          <w:szCs w:val="22"/>
        </w:rPr>
        <w:fldChar w:fldCharType="end"/>
      </w:r>
      <w:r w:rsidRPr="007A3AFF">
        <w:rPr>
          <w:sz w:val="22"/>
          <w:szCs w:val="22"/>
        </w:rPr>
        <w:t xml:space="preserve">, but </w:t>
      </w:r>
      <w:r>
        <w:rPr>
          <w:sz w:val="22"/>
          <w:szCs w:val="22"/>
        </w:rPr>
        <w:t>identifying the specific taxa and amount of biomass a given mineral type supports</w:t>
      </w:r>
      <w:r w:rsidRPr="007A3AFF">
        <w:rPr>
          <w:sz w:val="22"/>
          <w:szCs w:val="22"/>
        </w:rPr>
        <w:t xml:space="preserve"> in </w:t>
      </w:r>
      <w:r>
        <w:rPr>
          <w:sz w:val="22"/>
          <w:szCs w:val="22"/>
        </w:rPr>
        <w:t>continental deep subsurface</w:t>
      </w:r>
      <w:r w:rsidRPr="007A3AFF">
        <w:rPr>
          <w:sz w:val="22"/>
          <w:szCs w:val="22"/>
        </w:rPr>
        <w:t xml:space="preserve"> environments </w:t>
      </w:r>
      <w:r>
        <w:rPr>
          <w:sz w:val="22"/>
          <w:szCs w:val="22"/>
        </w:rPr>
        <w:t>has not been done previously</w:t>
      </w:r>
      <w:r w:rsidRPr="007A3AFF">
        <w:rPr>
          <w:sz w:val="22"/>
          <w:szCs w:val="22"/>
        </w:rPr>
        <w:t>.</w:t>
      </w:r>
      <w:r>
        <w:rPr>
          <w:sz w:val="22"/>
          <w:szCs w:val="22"/>
        </w:rPr>
        <w:t xml:space="preserve"> </w:t>
      </w:r>
      <w:commentRangeStart w:id="106"/>
      <w:r w:rsidR="00B125C8">
        <w:rPr>
          <w:sz w:val="22"/>
          <w:szCs w:val="22"/>
        </w:rPr>
        <w:t xml:space="preserve">By </w:t>
      </w:r>
      <w:del w:id="107" w:author="Caitlin Page Casar" w:date="2019-07-16T21:37:00Z">
        <w:r w:rsidR="00B125C8" w:rsidDel="009D5322">
          <w:rPr>
            <w:sz w:val="22"/>
            <w:szCs w:val="22"/>
          </w:rPr>
          <w:delText xml:space="preserve">differentiating </w:delText>
        </w:r>
      </w:del>
      <w:ins w:id="108" w:author="Caitlin Page Casar" w:date="2019-07-16T21:37:00Z">
        <w:r w:rsidR="009D5322">
          <w:rPr>
            <w:sz w:val="22"/>
            <w:szCs w:val="22"/>
          </w:rPr>
          <w:t>comparing</w:t>
        </w:r>
        <w:r w:rsidR="009D5322">
          <w:rPr>
            <w:sz w:val="22"/>
            <w:szCs w:val="22"/>
          </w:rPr>
          <w:t xml:space="preserve"> </w:t>
        </w:r>
      </w:ins>
      <w:r w:rsidR="00B125C8">
        <w:rPr>
          <w:sz w:val="22"/>
          <w:szCs w:val="22"/>
        </w:rPr>
        <w:t xml:space="preserve">fluid </w:t>
      </w:r>
      <w:r w:rsidR="00464AA2">
        <w:rPr>
          <w:sz w:val="22"/>
          <w:szCs w:val="22"/>
        </w:rPr>
        <w:t xml:space="preserve">from biofilm </w:t>
      </w:r>
      <w:del w:id="109" w:author="Caitlin Page Casar" w:date="2019-07-16T21:37:00Z">
        <w:r w:rsidR="00B125C8" w:rsidDel="009D5322">
          <w:rPr>
            <w:sz w:val="22"/>
            <w:szCs w:val="22"/>
          </w:rPr>
          <w:delText xml:space="preserve">community taxonomy and biomass </w:delText>
        </w:r>
      </w:del>
      <w:ins w:id="110" w:author="Caitlin Page Casar" w:date="2019-07-16T21:37:00Z">
        <w:r w:rsidR="009D5322">
          <w:rPr>
            <w:sz w:val="22"/>
            <w:szCs w:val="22"/>
          </w:rPr>
          <w:t xml:space="preserve">communities </w:t>
        </w:r>
      </w:ins>
      <w:r w:rsidR="00B125C8">
        <w:rPr>
          <w:sz w:val="22"/>
          <w:szCs w:val="22"/>
        </w:rPr>
        <w:t xml:space="preserve">and </w:t>
      </w:r>
      <w:del w:id="111" w:author="Caitlin Page Casar" w:date="2019-07-16T21:37:00Z">
        <w:r w:rsidR="00464AA2" w:rsidDel="009D5322">
          <w:rPr>
            <w:sz w:val="22"/>
            <w:szCs w:val="22"/>
          </w:rPr>
          <w:delText xml:space="preserve">relating these properties </w:delText>
        </w:r>
      </w:del>
      <w:ins w:id="112" w:author="Caitlin Page Casar" w:date="2019-07-16T21:37:00Z">
        <w:r w:rsidR="009D5322">
          <w:rPr>
            <w:sz w:val="22"/>
            <w:szCs w:val="22"/>
          </w:rPr>
          <w:t xml:space="preserve">exploring relationships between </w:t>
        </w:r>
      </w:ins>
      <w:r w:rsidR="00464AA2">
        <w:rPr>
          <w:sz w:val="22"/>
          <w:szCs w:val="22"/>
        </w:rPr>
        <w:t xml:space="preserve">biofilms </w:t>
      </w:r>
      <w:del w:id="113" w:author="Caitlin Page Casar" w:date="2019-07-16T21:37:00Z">
        <w:r w:rsidR="00464AA2" w:rsidDel="009D5322">
          <w:rPr>
            <w:sz w:val="22"/>
            <w:szCs w:val="22"/>
          </w:rPr>
          <w:delText>to specific mineral types</w:delText>
        </w:r>
      </w:del>
      <w:ins w:id="114" w:author="Caitlin Page Casar" w:date="2019-07-16T21:37:00Z">
        <w:r w:rsidR="009D5322">
          <w:rPr>
            <w:sz w:val="22"/>
            <w:szCs w:val="22"/>
          </w:rPr>
          <w:t>and available minerals in the surrounding host rock</w:t>
        </w:r>
      </w:ins>
      <w:r w:rsidR="00464AA2">
        <w:rPr>
          <w:sz w:val="22"/>
          <w:szCs w:val="22"/>
        </w:rPr>
        <w:t>, we aim to constrain controls on biodiversity and biomass in the continental deep biosphere.</w:t>
      </w:r>
      <w:r w:rsidR="00B125C8">
        <w:rPr>
          <w:sz w:val="22"/>
          <w:szCs w:val="22"/>
        </w:rPr>
        <w:t xml:space="preserve"> </w:t>
      </w:r>
      <w:commentRangeEnd w:id="106"/>
      <w:r w:rsidR="00464AA2">
        <w:rPr>
          <w:rStyle w:val="CommentReference"/>
        </w:rPr>
        <w:commentReference w:id="106"/>
      </w:r>
      <w:r w:rsidRPr="007A3AFF">
        <w:rPr>
          <w:sz w:val="22"/>
          <w:szCs w:val="22"/>
        </w:rPr>
        <w:t>Here, we describe</w:t>
      </w:r>
      <w:r>
        <w:rPr>
          <w:sz w:val="22"/>
          <w:szCs w:val="22"/>
        </w:rPr>
        <w:t xml:space="preserve"> an </w:t>
      </w:r>
      <w:proofErr w:type="gramStart"/>
      <w:r w:rsidRPr="00FC2374">
        <w:rPr>
          <w:i/>
          <w:sz w:val="22"/>
          <w:szCs w:val="22"/>
        </w:rPr>
        <w:t>in situ</w:t>
      </w:r>
      <w:proofErr w:type="gramEnd"/>
      <w:r w:rsidRPr="007A3AFF">
        <w:rPr>
          <w:sz w:val="22"/>
          <w:szCs w:val="22"/>
        </w:rPr>
        <w:t xml:space="preserve"> cultivation</w:t>
      </w:r>
      <w:r>
        <w:rPr>
          <w:sz w:val="22"/>
          <w:szCs w:val="22"/>
        </w:rPr>
        <w:t>-based</w:t>
      </w:r>
      <w:r w:rsidRPr="007A3AFF">
        <w:rPr>
          <w:sz w:val="22"/>
          <w:szCs w:val="22"/>
        </w:rPr>
        <w:t xml:space="preserve"> approach to </w:t>
      </w:r>
      <w:r>
        <w:rPr>
          <w:sz w:val="22"/>
          <w:szCs w:val="22"/>
        </w:rPr>
        <w:t>probe the</w:t>
      </w:r>
      <w:r w:rsidRPr="007A3AFF">
        <w:rPr>
          <w:sz w:val="22"/>
          <w:szCs w:val="22"/>
        </w:rPr>
        <w:t xml:space="preserve"> microbial ecology</w:t>
      </w:r>
      <w:r>
        <w:rPr>
          <w:sz w:val="22"/>
          <w:szCs w:val="22"/>
        </w:rPr>
        <w:t xml:space="preserve"> </w:t>
      </w:r>
      <w:r w:rsidRPr="007A3AFF">
        <w:rPr>
          <w:sz w:val="22"/>
          <w:szCs w:val="22"/>
        </w:rPr>
        <w:t xml:space="preserve">of </w:t>
      </w:r>
      <w:r>
        <w:rPr>
          <w:sz w:val="22"/>
          <w:szCs w:val="22"/>
        </w:rPr>
        <w:t>mineral-</w:t>
      </w:r>
      <w:r w:rsidR="00B125C8">
        <w:rPr>
          <w:sz w:val="22"/>
          <w:szCs w:val="22"/>
        </w:rPr>
        <w:t>hosted</w:t>
      </w:r>
      <w:r>
        <w:rPr>
          <w:sz w:val="22"/>
          <w:szCs w:val="22"/>
        </w:rPr>
        <w:t xml:space="preserve"> </w:t>
      </w:r>
      <w:r w:rsidRPr="007A3AFF">
        <w:rPr>
          <w:sz w:val="22"/>
          <w:szCs w:val="22"/>
        </w:rPr>
        <w:t xml:space="preserve">biofilms inhabiting fluid-filled fractures </w:t>
      </w:r>
      <w:r>
        <w:rPr>
          <w:sz w:val="22"/>
          <w:szCs w:val="22"/>
        </w:rPr>
        <w:t xml:space="preserve">at </w:t>
      </w:r>
      <w:proofErr w:type="spellStart"/>
      <w:r>
        <w:rPr>
          <w:sz w:val="22"/>
          <w:szCs w:val="22"/>
        </w:rPr>
        <w:t>DeMMO</w:t>
      </w:r>
      <w:proofErr w:type="spellEnd"/>
      <w:r w:rsidRPr="007A3AFF">
        <w:rPr>
          <w:sz w:val="22"/>
          <w:szCs w:val="22"/>
        </w:rPr>
        <w:t xml:space="preserve">. </w:t>
      </w:r>
    </w:p>
    <w:p w14:paraId="3F08CE4A" w14:textId="77777777" w:rsidR="00CB3AED" w:rsidRPr="00DD3B6B" w:rsidRDefault="00CB3AED" w:rsidP="00467655">
      <w:pPr>
        <w:jc w:val="both"/>
        <w:rPr>
          <w:rFonts w:ascii="Calibri" w:hAnsi="Calibri" w:cs="Calibri"/>
        </w:rPr>
      </w:pPr>
    </w:p>
    <w:p w14:paraId="733F5E87" w14:textId="4FDED435" w:rsidR="00067A57" w:rsidRDefault="00773B25" w:rsidP="00067A57">
      <w:pPr>
        <w:rPr>
          <w:rFonts w:ascii="Calibri" w:hAnsi="Calibri" w:cs="Calibri"/>
          <w:b/>
        </w:rPr>
      </w:pPr>
      <w:r w:rsidRPr="006B4718">
        <w:rPr>
          <w:rFonts w:ascii="Calibri" w:hAnsi="Calibri" w:cs="Calibri"/>
          <w:b/>
        </w:rPr>
        <w:t>2 | MATERIALS AND METHODS</w:t>
      </w:r>
    </w:p>
    <w:p w14:paraId="327FE19A" w14:textId="77777777" w:rsidR="00CB3AED" w:rsidRPr="006B4718" w:rsidRDefault="00CB3AED" w:rsidP="00067A57">
      <w:pPr>
        <w:rPr>
          <w:rFonts w:ascii="Calibri" w:hAnsi="Calibri" w:cs="Calibri"/>
          <w:b/>
        </w:rPr>
      </w:pPr>
    </w:p>
    <w:p w14:paraId="00FC6382" w14:textId="27AE6BDE" w:rsidR="00421561" w:rsidRDefault="00421561" w:rsidP="00067A57">
      <w:pPr>
        <w:rPr>
          <w:rFonts w:ascii="Calibri" w:hAnsi="Calibri" w:cs="Calibri"/>
          <w:b/>
        </w:rPr>
      </w:pPr>
      <w:r>
        <w:rPr>
          <w:rFonts w:ascii="Calibri" w:hAnsi="Calibri" w:cs="Calibri"/>
          <w:b/>
        </w:rPr>
        <w:t xml:space="preserve">2.1 | </w:t>
      </w:r>
      <w:proofErr w:type="spellStart"/>
      <w:r>
        <w:rPr>
          <w:rFonts w:ascii="Calibri" w:hAnsi="Calibri" w:cs="Calibri"/>
          <w:b/>
        </w:rPr>
        <w:t>DeMMO</w:t>
      </w:r>
      <w:proofErr w:type="spellEnd"/>
    </w:p>
    <w:p w14:paraId="696CEDE6" w14:textId="12EF90FC" w:rsidR="000F7BB1" w:rsidRDefault="000F7BB1" w:rsidP="00067A57">
      <w:pPr>
        <w:rPr>
          <w:rFonts w:ascii="Calibri" w:hAnsi="Calibri" w:cs="Calibri"/>
          <w:b/>
        </w:rPr>
      </w:pPr>
    </w:p>
    <w:p w14:paraId="275DACDE" w14:textId="3292BF5B" w:rsidR="000F7BB1" w:rsidRPr="007A3AFF" w:rsidRDefault="000F7BB1" w:rsidP="00C70A24">
      <w:pPr>
        <w:pStyle w:val="NormalWeb"/>
        <w:spacing w:before="120" w:beforeAutospacing="0" w:after="0" w:afterAutospacing="0" w:line="276" w:lineRule="auto"/>
        <w:jc w:val="both"/>
        <w:rPr>
          <w:sz w:val="22"/>
          <w:szCs w:val="22"/>
        </w:rPr>
      </w:pP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is located </w:t>
      </w:r>
      <w:r>
        <w:rPr>
          <w:rFonts w:ascii="TimesNewRomanPSMT" w:hAnsi="TimesNewRomanPSMT"/>
          <w:sz w:val="22"/>
          <w:szCs w:val="22"/>
        </w:rPr>
        <w:t>with</w:t>
      </w:r>
      <w:r w:rsidRPr="007A3AFF">
        <w:rPr>
          <w:rFonts w:ascii="TimesNewRomanPSMT" w:hAnsi="TimesNewRomanPSMT"/>
          <w:sz w:val="22"/>
          <w:szCs w:val="22"/>
        </w:rPr>
        <w:t xml:space="preserve">in the former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w:t>
      </w:r>
      <w:r>
        <w:rPr>
          <w:rFonts w:ascii="TimesNewRomanPSMT" w:hAnsi="TimesNewRomanPSMT"/>
          <w:sz w:val="22"/>
          <w:szCs w:val="22"/>
        </w:rPr>
        <w:t>G</w:t>
      </w:r>
      <w:r w:rsidRPr="007A3AFF">
        <w:rPr>
          <w:rFonts w:ascii="TimesNewRomanPSMT" w:hAnsi="TimesNewRomanPSMT"/>
          <w:sz w:val="22"/>
          <w:szCs w:val="22"/>
        </w:rPr>
        <w:t xml:space="preserve">old </w:t>
      </w:r>
      <w:r>
        <w:rPr>
          <w:rFonts w:ascii="TimesNewRomanPSMT" w:hAnsi="TimesNewRomanPSMT"/>
          <w:sz w:val="22"/>
          <w:szCs w:val="22"/>
        </w:rPr>
        <w:t>M</w:t>
      </w:r>
      <w:r w:rsidRPr="007A3AFF">
        <w:rPr>
          <w:rFonts w:ascii="TimesNewRomanPSMT" w:hAnsi="TimesNewRomanPSMT"/>
          <w:sz w:val="22"/>
          <w:szCs w:val="22"/>
        </w:rPr>
        <w:t>ine,</w:t>
      </w:r>
      <w:r>
        <w:rPr>
          <w:rFonts w:ascii="TimesNewRomanPSMT" w:hAnsi="TimesNewRomanPSMT"/>
          <w:sz w:val="22"/>
          <w:szCs w:val="22"/>
        </w:rPr>
        <w:t xml:space="preserve"> Lead, SD, USA</w:t>
      </w:r>
      <w:r w:rsidRPr="007A3AFF">
        <w:rPr>
          <w:rFonts w:ascii="TimesNewRomanPSMT" w:hAnsi="TimesNewRomanPSMT"/>
          <w:sz w:val="22"/>
          <w:szCs w:val="22"/>
        </w:rPr>
        <w:t xml:space="preserve"> situated in an uplifted, deformed region of Paleoproterozoic </w:t>
      </w:r>
      <w:proofErr w:type="spellStart"/>
      <w:r w:rsidRPr="007A3AFF">
        <w:rPr>
          <w:rFonts w:ascii="TimesNewRomanPSMT" w:hAnsi="TimesNewRomanPSMT"/>
          <w:sz w:val="22"/>
          <w:szCs w:val="22"/>
        </w:rPr>
        <w:t>metasediments</w:t>
      </w:r>
      <w:proofErr w:type="spellEnd"/>
      <w:r w:rsidRPr="007A3AFF">
        <w:rPr>
          <w:rFonts w:ascii="TimesNewRomanPSMT" w:hAnsi="TimesNewRomanPSMT"/>
          <w:sz w:val="22"/>
          <w:szCs w:val="22"/>
        </w:rPr>
        <w:t xml:space="preserve"> and Tertiary igneous intrusions</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{"citationID":"ZqIruoXu","properties":{"formattedCitation":"(Caddey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A056CE">
        <w:rPr>
          <w:rFonts w:ascii="TimesNewRomanPSMT" w:hAnsi="TimesNewRomanPSMT" w:cs="TimesNewRomanPSMT"/>
          <w:sz w:val="22"/>
        </w:rPr>
        <w:t xml:space="preserve">(Caddey </w:t>
      </w:r>
      <w:r w:rsidRPr="00A056CE">
        <w:rPr>
          <w:rFonts w:ascii="TimesNewRomanPSMT" w:hAnsi="TimesNewRomanPSMT" w:cs="TimesNewRomanPSMT"/>
          <w:i/>
          <w:iCs/>
          <w:sz w:val="22"/>
        </w:rPr>
        <w:t>et al.</w:t>
      </w:r>
      <w:r w:rsidRPr="00A056CE">
        <w:rPr>
          <w:rFonts w:ascii="TimesNewRomanPSMT" w:hAnsi="TimesNewRomanPSMT" w:cs="TimesNewRomanPSMT"/>
          <w:sz w:val="22"/>
        </w:rPr>
        <w:t>, 1991)</w:t>
      </w:r>
      <w:r>
        <w:rPr>
          <w:rFonts w:ascii="TimesNewRomanPSMT" w:hAnsi="TimesNewRomanPSMT"/>
          <w:sz w:val="22"/>
          <w:szCs w:val="22"/>
        </w:rPr>
        <w:fldChar w:fldCharType="end"/>
      </w:r>
      <w:r w:rsidRPr="007A3AFF">
        <w:rPr>
          <w:rFonts w:ascii="TimesNewRomanPSMT" w:hAnsi="TimesNewRomanPSMT"/>
          <w:sz w:val="22"/>
          <w:szCs w:val="22"/>
        </w:rPr>
        <w:t xml:space="preserve">. The </w:t>
      </w:r>
      <w:r>
        <w:rPr>
          <w:rFonts w:ascii="TimesNewRomanPSMT" w:hAnsi="TimesNewRomanPSMT"/>
          <w:sz w:val="22"/>
          <w:szCs w:val="22"/>
        </w:rPr>
        <w:t>former</w:t>
      </w:r>
      <w:r w:rsidRPr="007A3AFF">
        <w:rPr>
          <w:rFonts w:ascii="TimesNewRomanPSMT" w:hAnsi="TimesNewRomanPSMT"/>
          <w:sz w:val="22"/>
          <w:szCs w:val="22"/>
        </w:rPr>
        <w:t xml:space="preserve"> mine</w:t>
      </w:r>
      <w:r>
        <w:rPr>
          <w:rFonts w:ascii="TimesNewRomanPSMT" w:hAnsi="TimesNewRomanPSMT"/>
          <w:sz w:val="22"/>
          <w:szCs w:val="22"/>
        </w:rPr>
        <w:t>,</w:t>
      </w:r>
      <w:r w:rsidRPr="007A3AFF">
        <w:rPr>
          <w:rFonts w:ascii="TimesNewRomanPSMT" w:hAnsi="TimesNewRomanPSMT"/>
          <w:sz w:val="22"/>
          <w:szCs w:val="22"/>
        </w:rPr>
        <w:t xml:space="preserve"> now known as the Sanford Underground Research Facility (SURF), is approximately 2.15 miles wide and is currently accessible to a depth of 4,850 feet; however, previous mining operations extended to a depth of 8,</w:t>
      </w:r>
      <w:r>
        <w:rPr>
          <w:rFonts w:ascii="TimesNewRomanPSMT" w:hAnsi="TimesNewRomanPSMT"/>
          <w:sz w:val="22"/>
          <w:szCs w:val="22"/>
        </w:rPr>
        <w:t>1</w:t>
      </w:r>
      <w:r w:rsidRPr="007A3AFF">
        <w:rPr>
          <w:rFonts w:ascii="TimesNewRomanPSMT" w:hAnsi="TimesNewRomanPSMT"/>
          <w:sz w:val="22"/>
          <w:szCs w:val="22"/>
        </w:rPr>
        <w:t>00 feet (</w:t>
      </w:r>
      <w:r w:rsidRPr="008C088B">
        <w:rPr>
          <w:rFonts w:ascii="TimesNewRomanPSMT" w:hAnsi="TimesNewRomanPSMT"/>
          <w:color w:val="FF0000"/>
          <w:sz w:val="22"/>
          <w:szCs w:val="22"/>
        </w:rPr>
        <w:t xml:space="preserve">Figure </w:t>
      </w:r>
      <w:r>
        <w:rPr>
          <w:rFonts w:ascii="TimesNewRomanPSMT" w:hAnsi="TimesNewRomanPSMT"/>
          <w:color w:val="FF0000"/>
          <w:sz w:val="22"/>
          <w:szCs w:val="22"/>
        </w:rPr>
        <w:t>1</w:t>
      </w:r>
      <w:r w:rsidRPr="007A3AFF">
        <w:rPr>
          <w:rFonts w:ascii="TimesNewRomanPSMT" w:hAnsi="TimesNewRomanPSMT"/>
          <w:sz w:val="22"/>
          <w:szCs w:val="22"/>
        </w:rPr>
        <w:t xml:space="preserve">). The </w:t>
      </w:r>
      <w:r>
        <w:rPr>
          <w:rFonts w:ascii="TimesNewRomanPSMT" w:hAnsi="TimesNewRomanPSMT"/>
          <w:sz w:val="22"/>
          <w:szCs w:val="22"/>
        </w:rPr>
        <w:t xml:space="preserve">mining </w:t>
      </w:r>
      <w:r w:rsidRPr="007A3AFF">
        <w:rPr>
          <w:rFonts w:ascii="TimesNewRomanPSMT" w:hAnsi="TimesNewRomanPSMT"/>
          <w:sz w:val="22"/>
          <w:szCs w:val="22"/>
        </w:rPr>
        <w:t xml:space="preserve">levels intersect three major formations: Ellison,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and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The Ellison Formation is comprised of </w:t>
      </w:r>
      <w:proofErr w:type="spellStart"/>
      <w:r w:rsidRPr="007A3AFF">
        <w:rPr>
          <w:rFonts w:ascii="TimesNewRomanPSMT" w:hAnsi="TimesNewRomanPSMT"/>
          <w:sz w:val="22"/>
          <w:szCs w:val="22"/>
        </w:rPr>
        <w:t>pelitic</w:t>
      </w:r>
      <w:proofErr w:type="spellEnd"/>
      <w:r w:rsidRPr="007A3AFF">
        <w:rPr>
          <w:rFonts w:ascii="TimesNewRomanPSMT" w:hAnsi="TimesNewRomanPSMT"/>
          <w:sz w:val="22"/>
          <w:szCs w:val="22"/>
        </w:rPr>
        <w:t xml:space="preserve"> phyllite and interbedded quartzite. The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Formation is gold ore-bearing, carbonate-rich iron formation. The upper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Formation is </w:t>
      </w:r>
      <w:r>
        <w:rPr>
          <w:rFonts w:ascii="TimesNewRomanPSMT" w:hAnsi="TimesNewRomanPSMT"/>
          <w:sz w:val="22"/>
          <w:szCs w:val="22"/>
        </w:rPr>
        <w:t xml:space="preserve">composed primarily of graphitic phyllite </w:t>
      </w:r>
      <w:r w:rsidRPr="007A3AFF">
        <w:rPr>
          <w:rFonts w:ascii="TimesNewRomanPSMT" w:hAnsi="TimesNewRomanPSMT"/>
          <w:sz w:val="22"/>
          <w:szCs w:val="22"/>
        </w:rPr>
        <w:t xml:space="preserve">locally rich in iron sulfides </w:t>
      </w:r>
      <w:r>
        <w:rPr>
          <w:rFonts w:ascii="TimesNewRomanPSMT" w:hAnsi="TimesNewRomanPSMT"/>
          <w:sz w:val="22"/>
          <w:szCs w:val="22"/>
        </w:rPr>
        <w:t>and</w:t>
      </w:r>
      <w:r w:rsidRPr="007A3AFF">
        <w:rPr>
          <w:rFonts w:ascii="TimesNewRomanPSMT" w:hAnsi="TimesNewRomanPSMT"/>
          <w:sz w:val="22"/>
          <w:szCs w:val="22"/>
        </w:rPr>
        <w:t xml:space="preserve"> large quartz veins overlaying a lower unit of </w:t>
      </w:r>
      <w:proofErr w:type="spellStart"/>
      <w:r>
        <w:rPr>
          <w:rFonts w:ascii="TimesNewRomanPSMT" w:hAnsi="TimesNewRomanPSMT"/>
          <w:sz w:val="22"/>
          <w:szCs w:val="22"/>
        </w:rPr>
        <w:t>metabasalt</w:t>
      </w:r>
      <w:proofErr w:type="spellEnd"/>
      <w:r>
        <w:rPr>
          <w:rFonts w:ascii="TimesNewRomanPSMT" w:hAnsi="TimesNewRomanPSMT"/>
          <w:sz w:val="22"/>
          <w:szCs w:val="22"/>
        </w:rPr>
        <w:t xml:space="preserve"> (Yates Unit)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{"citationID":"oX80ZUkC","properties":{"formattedCitation":"(Caddey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w:t>
      </w:r>
      <w:proofErr w:type="spellStart"/>
      <w:r w:rsidRPr="008C088B">
        <w:rPr>
          <w:rFonts w:ascii="TimesNewRomanPSMT" w:hAnsi="TimesNewRomanPSMT"/>
          <w:sz w:val="22"/>
        </w:rPr>
        <w:t>Caddey</w:t>
      </w:r>
      <w:proofErr w:type="spellEnd"/>
      <w:r w:rsidRPr="008C088B">
        <w:rPr>
          <w:rFonts w:ascii="TimesNewRomanPSMT" w:hAnsi="TimesNewRomanPSMT"/>
          <w:sz w:val="22"/>
        </w:rPr>
        <w:t xml:space="preserve"> </w:t>
      </w:r>
      <w:r w:rsidRPr="008C088B">
        <w:rPr>
          <w:rFonts w:ascii="TimesNewRomanPSMT" w:hAnsi="TimesNewRomanPSMT"/>
          <w:i/>
          <w:iCs/>
          <w:sz w:val="22"/>
        </w:rPr>
        <w:t>et al.</w:t>
      </w:r>
      <w:r w:rsidRPr="008C088B">
        <w:rPr>
          <w:rFonts w:ascii="TimesNewRomanPSMT" w:hAnsi="TimesNewRomanPSMT"/>
          <w:sz w:val="22"/>
        </w:rPr>
        <w:t>, 1991)</w:t>
      </w:r>
      <w:r>
        <w:rPr>
          <w:rFonts w:ascii="TimesNewRomanPSMT" w:hAnsi="TimesNewRomanPSMT"/>
          <w:sz w:val="22"/>
          <w:szCs w:val="22"/>
        </w:rPr>
        <w:fldChar w:fldCharType="end"/>
      </w:r>
      <w:r>
        <w:rPr>
          <w:rFonts w:ascii="TimesNewRomanPSMT" w:hAnsi="TimesNewRomanPSMT"/>
          <w:sz w:val="22"/>
          <w:szCs w:val="22"/>
        </w:rPr>
        <w:t xml:space="preserve">. The shallow levels and </w:t>
      </w:r>
      <w:commentRangeStart w:id="115"/>
      <w:r>
        <w:rPr>
          <w:rFonts w:ascii="TimesNewRomanPSMT" w:hAnsi="TimesNewRomanPSMT"/>
          <w:sz w:val="22"/>
          <w:szCs w:val="22"/>
        </w:rPr>
        <w:t>those near to the mine workings</w:t>
      </w:r>
      <w:commentRangeEnd w:id="115"/>
      <w:r>
        <w:rPr>
          <w:rStyle w:val="CommentReference"/>
        </w:rPr>
        <w:commentReference w:id="115"/>
      </w:r>
      <w:r>
        <w:rPr>
          <w:rFonts w:ascii="TimesNewRomanPSMT" w:hAnsi="TimesNewRomanPSMT"/>
          <w:sz w:val="22"/>
          <w:szCs w:val="22"/>
        </w:rPr>
        <w:t xml:space="preserve"> capture relatively young </w:t>
      </w:r>
      <w:r w:rsidRPr="007A3AFF">
        <w:rPr>
          <w:rFonts w:ascii="TimesNewRomanPSMT" w:hAnsi="TimesNewRomanPSMT"/>
          <w:sz w:val="22"/>
          <w:szCs w:val="22"/>
        </w:rPr>
        <w:t xml:space="preserve">fluids that are recharged on annual timescales by meteoric water, whereas deeper </w:t>
      </w:r>
      <w:r>
        <w:rPr>
          <w:rFonts w:ascii="TimesNewRomanPSMT" w:hAnsi="TimesNewRomanPSMT"/>
          <w:sz w:val="22"/>
          <w:szCs w:val="22"/>
        </w:rPr>
        <w:t xml:space="preserve">sites capture </w:t>
      </w:r>
      <w:r w:rsidRPr="007A3AFF">
        <w:rPr>
          <w:rFonts w:ascii="TimesNewRomanPSMT" w:hAnsi="TimesNewRomanPSMT"/>
          <w:sz w:val="22"/>
          <w:szCs w:val="22"/>
        </w:rPr>
        <w:t>fluids</w:t>
      </w:r>
      <w:r>
        <w:rPr>
          <w:rFonts w:ascii="TimesNewRomanPSMT" w:hAnsi="TimesNewRomanPSMT"/>
          <w:sz w:val="22"/>
          <w:szCs w:val="22"/>
        </w:rPr>
        <w:t xml:space="preserve"> from a regional flow system that</w:t>
      </w:r>
      <w:r w:rsidRPr="007A3AFF">
        <w:rPr>
          <w:rFonts w:ascii="TimesNewRomanPSMT" w:hAnsi="TimesNewRomanPSMT"/>
          <w:sz w:val="22"/>
          <w:szCs w:val="22"/>
        </w:rPr>
        <w:t xml:space="preserve"> have estimated residence times on the order of 10,000 years </w:t>
      </w:r>
      <w:r>
        <w:rPr>
          <w:rFonts w:ascii="TimesNewRomanPSMT" w:hAnsi="TimesNewRomanPSMT"/>
          <w:sz w:val="22"/>
          <w:szCs w:val="22"/>
        </w:rPr>
        <w:t xml:space="preserve">or greater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{"citationID":"hRxHYCKt","properties":{"formattedCitation":"(Murdoch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(Murdoch </w:t>
      </w:r>
      <w:r w:rsidRPr="008C088B">
        <w:rPr>
          <w:rFonts w:ascii="TimesNewRomanPSMT" w:hAnsi="TimesNewRomanPSMT"/>
          <w:i/>
          <w:iCs/>
          <w:sz w:val="22"/>
        </w:rPr>
        <w:t>et al.</w:t>
      </w:r>
      <w:r w:rsidRPr="008C088B">
        <w:rPr>
          <w:rFonts w:ascii="TimesNewRomanPSMT" w:hAnsi="TimesNewRomanPSMT"/>
          <w:sz w:val="22"/>
        </w:rPr>
        <w:t>, 2012)</w:t>
      </w:r>
      <w:r>
        <w:rPr>
          <w:rFonts w:ascii="TimesNewRomanPSMT" w:hAnsi="TimesNewRomanPSMT"/>
          <w:sz w:val="22"/>
          <w:szCs w:val="22"/>
        </w:rPr>
        <w:fldChar w:fldCharType="end"/>
      </w:r>
      <w:r>
        <w:rPr>
          <w:rFonts w:ascii="TimesNewRomanPSMT" w:hAnsi="TimesNewRomanPSMT"/>
          <w:sz w:val="22"/>
          <w:szCs w:val="22"/>
        </w:rPr>
        <w:t xml:space="preserve">. </w:t>
      </w:r>
    </w:p>
    <w:p w14:paraId="4FBD8FFF" w14:textId="210295D3" w:rsidR="000F7BB1" w:rsidRPr="00AF4C01" w:rsidRDefault="000F7BB1" w:rsidP="00C70A24">
      <w:pPr>
        <w:pStyle w:val="NormalWeb"/>
        <w:spacing w:before="120" w:beforeAutospacing="0" w:after="0" w:afterAutospacing="0" w:line="276" w:lineRule="auto"/>
        <w:jc w:val="both"/>
        <w:rPr>
          <w:sz w:val="22"/>
          <w:szCs w:val="22"/>
          <w:rPrChange w:id="116" w:author="Caitlin Page Casar" w:date="2019-07-16T21:38:00Z">
            <w:rPr>
              <w:rFonts w:ascii="TimesNewRomanPSMT" w:hAnsi="TimesNewRomanPSMT"/>
              <w:sz w:val="20"/>
              <w:szCs w:val="20"/>
            </w:rPr>
          </w:rPrChange>
        </w:rPr>
      </w:pPr>
      <w:r>
        <w:rPr>
          <w:rFonts w:ascii="TimesNewRomanPSMT" w:hAnsi="TimesNewRomanPSMT"/>
          <w:sz w:val="22"/>
          <w:szCs w:val="22"/>
        </w:rPr>
        <w:t>Fracture fluids at sites</w:t>
      </w:r>
      <w:r w:rsidRPr="007A3AFF">
        <w:rPr>
          <w:rFonts w:ascii="TimesNewRomanPSMT" w:hAnsi="TimesNewRomanPSMT"/>
          <w:sz w:val="22"/>
          <w:szCs w:val="22"/>
        </w:rPr>
        <w:t xml:space="preserve"> DeMMO1, DeMMO3, and DeMMO6</w:t>
      </w:r>
      <w:r>
        <w:rPr>
          <w:rFonts w:ascii="TimesNewRomanPSMT" w:hAnsi="TimesNewRomanPSMT"/>
          <w:sz w:val="22"/>
          <w:szCs w:val="22"/>
        </w:rPr>
        <w:t>, hereafter referred to as D1, D3, and D6,</w:t>
      </w:r>
      <w:r w:rsidRPr="007A3AFF">
        <w:rPr>
          <w:rFonts w:ascii="TimesNewRomanPSMT" w:hAnsi="TimesNewRomanPSMT"/>
          <w:sz w:val="22"/>
          <w:szCs w:val="22"/>
        </w:rPr>
        <w:t xml:space="preserve"> </w:t>
      </w:r>
      <w:r>
        <w:rPr>
          <w:rFonts w:ascii="TimesNewRomanPSMT" w:hAnsi="TimesNewRomanPSMT"/>
          <w:sz w:val="22"/>
          <w:szCs w:val="22"/>
        </w:rPr>
        <w:t>are geochemically (</w:t>
      </w:r>
      <w:r w:rsidRPr="00887EDB">
        <w:rPr>
          <w:rFonts w:ascii="TimesNewRomanPSMT" w:hAnsi="TimesNewRomanPSMT"/>
          <w:color w:val="FF0000"/>
          <w:sz w:val="22"/>
          <w:szCs w:val="22"/>
        </w:rPr>
        <w:t>Table 1</w:t>
      </w:r>
      <w:r>
        <w:rPr>
          <w:rFonts w:ascii="TimesNewRomanPSMT" w:hAnsi="TimesNewRomanPSMT"/>
          <w:sz w:val="22"/>
          <w:szCs w:val="22"/>
        </w:rPr>
        <w:t>) and taxonomically distinct</w:t>
      </w:r>
      <w:r w:rsidRPr="007A3AFF">
        <w:rPr>
          <w:rFonts w:ascii="TimesNewRomanPSMT" w:hAnsi="TimesNewRomanPSMT"/>
          <w:sz w:val="22"/>
          <w:szCs w:val="22"/>
        </w:rPr>
        <w:t xml:space="preserve">. D1 is located at a depth of 800 feet, and fluids are moderately reducing with high concentrations of dissolved ferrous iron, dominated by candidate phylum </w:t>
      </w:r>
      <w:proofErr w:type="spellStart"/>
      <w:r w:rsidRPr="007A3AFF">
        <w:rPr>
          <w:rFonts w:ascii="TimesNewRomanPS" w:hAnsi="TimesNewRomanPS"/>
          <w:i/>
          <w:iCs/>
          <w:sz w:val="22"/>
          <w:szCs w:val="22"/>
        </w:rPr>
        <w:t>Omnitrophica</w:t>
      </w:r>
      <w:proofErr w:type="spellEnd"/>
      <w:r w:rsidRPr="007A3AFF">
        <w:rPr>
          <w:rFonts w:ascii="TimesNewRomanPS" w:hAnsi="TimesNewRomanPS"/>
          <w:i/>
          <w:iCs/>
          <w:sz w:val="22"/>
          <w:szCs w:val="22"/>
        </w:rPr>
        <w:t xml:space="preserve"> </w:t>
      </w:r>
      <w:commentRangeStart w:id="117"/>
      <w:commentRangeStart w:id="118"/>
      <w:r w:rsidRPr="007A3AFF">
        <w:rPr>
          <w:rFonts w:ascii="TimesNewRomanPSMT" w:hAnsi="TimesNewRomanPSMT"/>
          <w:sz w:val="22"/>
          <w:szCs w:val="22"/>
        </w:rPr>
        <w:t>and</w:t>
      </w:r>
      <w:commentRangeEnd w:id="117"/>
      <w:r>
        <w:rPr>
          <w:rStyle w:val="CommentReference"/>
        </w:rPr>
        <w:commentReference w:id="117"/>
      </w:r>
      <w:commentRangeEnd w:id="118"/>
      <w:r w:rsidR="0091594B">
        <w:rPr>
          <w:rStyle w:val="CommentReference"/>
        </w:rPr>
        <w:commentReference w:id="118"/>
      </w:r>
      <w:r w:rsidRPr="007A3AFF">
        <w:rPr>
          <w:rFonts w:ascii="TimesNewRomanPSMT" w:hAnsi="TimesNewRomanPSMT"/>
          <w:sz w:val="22"/>
          <w:szCs w:val="22"/>
        </w:rPr>
        <w:t xml:space="preserve"> unclassified taxa. D3 is located at a depth of 2,000 feet, with ferrous iron and sulfate-rich </w:t>
      </w:r>
      <w:proofErr w:type="spellStart"/>
      <w:r w:rsidRPr="007A3AFF">
        <w:rPr>
          <w:rFonts w:ascii="TimesNewRomanPSMT" w:hAnsi="TimesNewRomanPSMT"/>
          <w:sz w:val="22"/>
          <w:szCs w:val="22"/>
        </w:rPr>
        <w:t>suboxic</w:t>
      </w:r>
      <w:proofErr w:type="spellEnd"/>
      <w:r w:rsidRPr="007A3AFF">
        <w:rPr>
          <w:rFonts w:ascii="TimesNewRomanPSMT" w:hAnsi="TimesNewRomanPSMT"/>
          <w:sz w:val="22"/>
          <w:szCs w:val="22"/>
        </w:rPr>
        <w:t xml:space="preserve"> fluids dominated by members of </w:t>
      </w:r>
      <w:r w:rsidRPr="007A3AFF">
        <w:rPr>
          <w:rFonts w:ascii="TimesNewRomanPS" w:hAnsi="TimesNewRomanPS"/>
          <w:i/>
          <w:iCs/>
          <w:sz w:val="22"/>
          <w:szCs w:val="22"/>
        </w:rPr>
        <w:t xml:space="preserve">Betaproteobacteria </w:t>
      </w:r>
      <w:r w:rsidRPr="007A3AFF">
        <w:rPr>
          <w:rFonts w:ascii="TimesNewRomanPSMT" w:hAnsi="TimesNewRomanPSMT"/>
          <w:sz w:val="22"/>
          <w:szCs w:val="22"/>
        </w:rPr>
        <w:t xml:space="preserve">and </w:t>
      </w:r>
      <w:proofErr w:type="spellStart"/>
      <w:r w:rsidRPr="007A3AFF">
        <w:rPr>
          <w:rFonts w:ascii="TimesNewRomanPS" w:hAnsi="TimesNewRomanPS"/>
          <w:i/>
          <w:iCs/>
          <w:sz w:val="22"/>
          <w:szCs w:val="22"/>
        </w:rPr>
        <w:t>Nitrospirae</w:t>
      </w:r>
      <w:proofErr w:type="spellEnd"/>
      <w:r w:rsidRPr="007A3AFF">
        <w:rPr>
          <w:rFonts w:ascii="TimesNewRomanPSMT" w:hAnsi="TimesNewRomanPSMT"/>
          <w:sz w:val="22"/>
          <w:szCs w:val="22"/>
        </w:rPr>
        <w:t xml:space="preserve">. D6 is located at a depth of 4,850 feet, with reducing, sulfate and methane-rich fluids dominated by members of </w:t>
      </w:r>
      <w:r w:rsidRPr="007A3AFF">
        <w:rPr>
          <w:rFonts w:ascii="TimesNewRomanPS" w:hAnsi="TimesNewRomanPS"/>
          <w:i/>
          <w:iCs/>
          <w:sz w:val="22"/>
          <w:szCs w:val="22"/>
        </w:rPr>
        <w:t xml:space="preserve">Deltaproteobacteria </w:t>
      </w:r>
      <w:r w:rsidRPr="007A3AFF">
        <w:rPr>
          <w:rFonts w:ascii="TimesNewRomanPSMT" w:hAnsi="TimesNewRomanPSMT"/>
          <w:sz w:val="22"/>
          <w:szCs w:val="22"/>
        </w:rPr>
        <w:t xml:space="preserve">and </w:t>
      </w:r>
      <w:r w:rsidRPr="007A3AFF">
        <w:rPr>
          <w:rFonts w:ascii="TimesNewRomanPS" w:hAnsi="TimesNewRomanPS"/>
          <w:i/>
          <w:iCs/>
          <w:sz w:val="22"/>
          <w:szCs w:val="22"/>
        </w:rPr>
        <w:t>Firmicutes</w:t>
      </w:r>
      <w:r w:rsidRPr="007A3AFF">
        <w:rPr>
          <w:rFonts w:ascii="TimesNewRomanPSMT" w:hAnsi="TimesNewRomanPSMT"/>
          <w:sz w:val="22"/>
          <w:szCs w:val="22"/>
        </w:rPr>
        <w:t>.</w:t>
      </w:r>
      <w:r w:rsidRPr="007A3AFF">
        <w:rPr>
          <w:rFonts w:ascii="TimesNewRomanPSMT" w:hAnsi="TimesNewRomanPSMT"/>
          <w:sz w:val="20"/>
          <w:szCs w:val="20"/>
        </w:rPr>
        <w:t xml:space="preserve"> </w:t>
      </w:r>
      <w:r w:rsidRPr="00AF4C01">
        <w:rPr>
          <w:sz w:val="22"/>
          <w:szCs w:val="22"/>
          <w:rPrChange w:id="119" w:author="Caitlin Page Casar" w:date="2019-07-16T21:38:00Z">
            <w:rPr>
              <w:rFonts w:ascii="TimesNewRomanPSMT" w:hAnsi="TimesNewRomanPSMT"/>
              <w:sz w:val="20"/>
              <w:szCs w:val="20"/>
            </w:rPr>
          </w:rPrChange>
        </w:rPr>
        <w:t xml:space="preserve">All three of these sites are drilled away from the mine workings and likely have </w:t>
      </w:r>
      <w:commentRangeStart w:id="120"/>
      <w:r w:rsidRPr="00AF4C01">
        <w:rPr>
          <w:sz w:val="22"/>
          <w:szCs w:val="22"/>
          <w:rPrChange w:id="121" w:author="Caitlin Page Casar" w:date="2019-07-16T21:38:00Z">
            <w:rPr>
              <w:rFonts w:ascii="TimesNewRomanPSMT" w:hAnsi="TimesNewRomanPSMT"/>
              <w:sz w:val="20"/>
              <w:szCs w:val="20"/>
            </w:rPr>
          </w:rPrChange>
        </w:rPr>
        <w:t>significant water residence times</w:t>
      </w:r>
      <w:commentRangeEnd w:id="120"/>
      <w:r w:rsidRPr="00AF4C01">
        <w:rPr>
          <w:rStyle w:val="CommentReference"/>
          <w:sz w:val="22"/>
          <w:szCs w:val="22"/>
          <w:rPrChange w:id="122" w:author="Caitlin Page Casar" w:date="2019-07-16T21:38:00Z">
            <w:rPr>
              <w:rStyle w:val="CommentReference"/>
            </w:rPr>
          </w:rPrChange>
        </w:rPr>
        <w:commentReference w:id="120"/>
      </w:r>
      <w:r w:rsidRPr="00AF4C01">
        <w:rPr>
          <w:sz w:val="22"/>
          <w:szCs w:val="22"/>
          <w:rPrChange w:id="123" w:author="Caitlin Page Casar" w:date="2019-07-16T21:38:00Z">
            <w:rPr>
              <w:rFonts w:ascii="TimesNewRomanPSMT" w:hAnsi="TimesNewRomanPSMT"/>
              <w:sz w:val="20"/>
              <w:szCs w:val="20"/>
            </w:rPr>
          </w:rPrChange>
        </w:rPr>
        <w:t>.</w:t>
      </w:r>
    </w:p>
    <w:p w14:paraId="5D6C2859" w14:textId="4E4946E8" w:rsidR="00CC1CD4" w:rsidRPr="00CC1CD4" w:rsidDel="00382EA3" w:rsidRDefault="00CC1CD4" w:rsidP="00CC1CD4">
      <w:pPr>
        <w:pStyle w:val="NormalWeb"/>
        <w:spacing w:before="120" w:beforeAutospacing="0" w:after="0" w:afterAutospacing="0"/>
        <w:jc w:val="both"/>
        <w:rPr>
          <w:moveFrom w:id="124" w:author="Caitlin Page Casar" w:date="2019-06-29T12:48:00Z"/>
          <w:rFonts w:ascii="TimesNewRomanPSMT" w:hAnsi="TimesNewRomanPSMT"/>
        </w:rPr>
      </w:pPr>
      <w:moveFromRangeStart w:id="125" w:author="Caitlin Page Casar" w:date="2019-06-29T12:48:00Z" w:name="move12704929"/>
    </w:p>
    <w:p w14:paraId="697B7665" w14:textId="4777E8ED" w:rsidR="00EB1AB8" w:rsidRPr="00BA5F61" w:rsidDel="00382EA3" w:rsidRDefault="00EB1AB8" w:rsidP="00BA5F61">
      <w:pPr>
        <w:pStyle w:val="NormalWeb"/>
        <w:spacing w:before="0" w:beforeAutospacing="0" w:after="0" w:afterAutospacing="0"/>
        <w:rPr>
          <w:moveFrom w:id="126" w:author="Caitlin Page Casar" w:date="2019-06-29T12:48:00Z"/>
          <w:sz w:val="16"/>
          <w:szCs w:val="16"/>
        </w:rPr>
      </w:pPr>
      <w:moveFrom w:id="127" w:author="Caitlin Page Casar" w:date="2019-06-29T12:48:00Z">
        <w:r w:rsidRPr="00BA5F61" w:rsidDel="00382EA3">
          <w:rPr>
            <w:b/>
            <w:sz w:val="16"/>
            <w:szCs w:val="16"/>
          </w:rPr>
          <w:t>Table 1.</w:t>
        </w:r>
        <w:r w:rsidRPr="00BA5F61" w:rsidDel="00382EA3">
          <w:rPr>
            <w:sz w:val="16"/>
            <w:szCs w:val="16"/>
          </w:rPr>
          <w:t xml:space="preserve"> </w:t>
        </w:r>
        <w:r w:rsidR="00D978F8" w:rsidRPr="00BA5F61" w:rsidDel="00382EA3">
          <w:rPr>
            <w:rFonts w:ascii="TimesNewRomanPSMT" w:hAnsi="TimesNewRomanPSMT"/>
            <w:sz w:val="16"/>
            <w:szCs w:val="16"/>
          </w:rPr>
          <w:t xml:space="preserve">Averaged fracture fluid geochemistry measured at three DeMMO sites </w:t>
        </w:r>
        <w:r w:rsidR="0063580B" w:rsidRPr="00BA5F61" w:rsidDel="00382EA3">
          <w:rPr>
            <w:rFonts w:ascii="TimesNewRomanPSMT" w:hAnsi="TimesNewRomanPSMT"/>
            <w:sz w:val="16"/>
            <w:szCs w:val="16"/>
          </w:rPr>
          <w:t>between</w:t>
        </w:r>
        <w:r w:rsidR="00D978F8" w:rsidRPr="00BA5F61" w:rsidDel="00382EA3">
          <w:rPr>
            <w:rFonts w:ascii="TimesNewRomanPSMT" w:hAnsi="TimesNewRomanPSMT"/>
            <w:sz w:val="16"/>
            <w:szCs w:val="16"/>
          </w:rPr>
          <w:t xml:space="preserve"> Dec. 2015 - Sep. 2018. </w:t>
        </w:r>
      </w:moveFrom>
    </w:p>
    <w:moveFromRangeEnd w:id="125"/>
    <w:p w14:paraId="76BFFF8A" w14:textId="44660495" w:rsidR="00EB1AB8" w:rsidRDefault="00EB1AB8" w:rsidP="00421561">
      <w:pPr>
        <w:pStyle w:val="ListParagraph"/>
        <w:ind w:left="0"/>
        <w:jc w:val="both"/>
        <w:rPr>
          <w:ins w:id="128" w:author="Caitlin Page Casar" w:date="2019-06-29T12:47:00Z"/>
        </w:rPr>
      </w:pPr>
    </w:p>
    <w:p w14:paraId="4BF8BAEC" w14:textId="07B231E3" w:rsidR="00382EA3" w:rsidDel="00382EA3" w:rsidRDefault="00382EA3" w:rsidP="00421561">
      <w:pPr>
        <w:pStyle w:val="ListParagraph"/>
        <w:ind w:left="0"/>
        <w:jc w:val="both"/>
        <w:rPr>
          <w:del w:id="129" w:author="Caitlin Page Casar" w:date="2019-06-29T12:48:00Z"/>
        </w:rPr>
      </w:pPr>
    </w:p>
    <w:p w14:paraId="78EFD214" w14:textId="36F79AD9" w:rsidR="00887EDB" w:rsidRDefault="00AF0729" w:rsidP="00AF0729">
      <w:pPr>
        <w:pStyle w:val="NormalWeb"/>
        <w:spacing w:line="276" w:lineRule="auto"/>
        <w:jc w:val="both"/>
        <w:rPr>
          <w:ins w:id="130" w:author="Caitlin Page Casar" w:date="2019-06-29T12:48:00Z"/>
          <w:rFonts w:ascii="TimesNewRomanPSMT" w:hAnsi="TimesNewRomanPSMT"/>
          <w:color w:val="7F7F7F" w:themeColor="text1" w:themeTint="80"/>
          <w:sz w:val="18"/>
          <w:szCs w:val="18"/>
        </w:rPr>
      </w:pPr>
      <w:r w:rsidRPr="00AF0729">
        <w:rPr>
          <w:noProof/>
          <w:sz w:val="22"/>
          <w:szCs w:val="22"/>
        </w:rPr>
        <w:drawing>
          <wp:inline distT="0" distB="0" distL="0" distR="0" wp14:anchorId="0B53695B" wp14:editId="3D20758E">
            <wp:extent cx="5942714" cy="2286000"/>
            <wp:effectExtent l="0" t="0" r="127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11779" b="19847"/>
                    <a:stretch/>
                  </pic:blipFill>
                  <pic:spPr bwMode="auto">
                    <a:xfrm>
                      <a:off x="0" y="0"/>
                      <a:ext cx="5943600" cy="2286341"/>
                    </a:xfrm>
                    <a:prstGeom prst="rect">
                      <a:avLst/>
                    </a:prstGeom>
                    <a:ln>
                      <a:noFill/>
                    </a:ln>
                    <a:extLst>
                      <a:ext uri="{53640926-AAD7-44D8-BBD7-CCE9431645EC}">
                        <a14:shadowObscured xmlns:a14="http://schemas.microsoft.com/office/drawing/2010/main"/>
                      </a:ext>
                    </a:extLst>
                  </pic:spPr>
                </pic:pic>
              </a:graphicData>
            </a:graphic>
          </wp:inline>
        </w:drawing>
      </w:r>
      <w:r w:rsidR="00887EDB" w:rsidRPr="008B298C">
        <w:rPr>
          <w:rFonts w:ascii="TimesNewRomanPSMT" w:hAnsi="TimesNewRomanPSMT"/>
          <w:b/>
          <w:color w:val="7F7F7F" w:themeColor="text1" w:themeTint="80"/>
          <w:sz w:val="18"/>
          <w:szCs w:val="18"/>
        </w:rPr>
        <w:t xml:space="preserve">Figure </w:t>
      </w:r>
      <w:r w:rsidR="00887EDB">
        <w:rPr>
          <w:rFonts w:ascii="TimesNewRomanPSMT" w:hAnsi="TimesNewRomanPSMT"/>
          <w:b/>
          <w:color w:val="7F7F7F" w:themeColor="text1" w:themeTint="80"/>
          <w:sz w:val="18"/>
          <w:szCs w:val="18"/>
        </w:rPr>
        <w:t>1</w:t>
      </w:r>
      <w:r w:rsidR="00887EDB" w:rsidRPr="008B298C">
        <w:rPr>
          <w:rFonts w:ascii="TimesNewRomanPSMT" w:hAnsi="TimesNewRomanPSMT"/>
          <w:b/>
          <w:color w:val="7F7F7F" w:themeColor="text1" w:themeTint="80"/>
          <w:sz w:val="18"/>
          <w:szCs w:val="18"/>
        </w:rPr>
        <w:t>.</w:t>
      </w:r>
      <w:r w:rsidR="00887EDB" w:rsidRPr="008B298C">
        <w:rPr>
          <w:rFonts w:ascii="TimesNewRomanPSMT" w:hAnsi="TimesNewRomanPSMT"/>
          <w:color w:val="7F7F7F" w:themeColor="text1" w:themeTint="80"/>
          <w:sz w:val="18"/>
          <w:szCs w:val="18"/>
        </w:rPr>
        <w:t xml:space="preserve"> </w:t>
      </w:r>
      <w:r w:rsidR="00887EDB" w:rsidRPr="00CC1CD4">
        <w:rPr>
          <w:rFonts w:ascii="TimesNewRomanPSMT" w:hAnsi="TimesNewRomanPSMT"/>
          <w:color w:val="7F7F7F" w:themeColor="text1" w:themeTint="80"/>
          <w:sz w:val="18"/>
          <w:szCs w:val="18"/>
        </w:rPr>
        <w:t>Cross-sectional view of the Deep Mine Microbial Observatory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w:t>
      </w:r>
      <w:r w:rsidR="00887EDB" w:rsidRPr="00CC1CD4">
        <w:rPr>
          <w:color w:val="7F7F7F" w:themeColor="text1" w:themeTint="80"/>
          <w:sz w:val="18"/>
          <w:szCs w:val="18"/>
        </w:rPr>
        <w:t>G</w:t>
      </w:r>
      <w:r w:rsidR="00887EDB" w:rsidRPr="00CC1CD4">
        <w:rPr>
          <w:color w:val="7F7F7F" w:themeColor="text1" w:themeTint="80"/>
          <w:sz w:val="18"/>
          <w:szCs w:val="18"/>
          <w:shd w:val="clear" w:color="auto" w:fill="FFFFFF"/>
        </w:rPr>
        <w:t>rey lines are tunnels and shafts in the mine</w:t>
      </w:r>
      <w:r w:rsidR="00887EDB">
        <w:rPr>
          <w:color w:val="7F7F7F" w:themeColor="text1" w:themeTint="80"/>
          <w:sz w:val="18"/>
          <w:szCs w:val="18"/>
          <w:shd w:val="clear" w:color="auto" w:fill="FFFFFF"/>
        </w:rPr>
        <w:t xml:space="preserve">. </w:t>
      </w:r>
      <w:r w:rsidR="00887EDB" w:rsidRPr="00CC1CD4">
        <w:rPr>
          <w:rFonts w:ascii="TimesNewRomanPSMT" w:hAnsi="TimesNewRomanPSMT"/>
          <w:color w:val="7F7F7F" w:themeColor="text1" w:themeTint="80"/>
          <w:sz w:val="18"/>
          <w:szCs w:val="18"/>
        </w:rPr>
        <w:t xml:space="preserve">Green circles represent locations of six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sites, larger circles represent</w:t>
      </w:r>
      <w:r w:rsidR="00887EDB">
        <w:rPr>
          <w:rFonts w:ascii="TimesNewRomanPSMT" w:hAnsi="TimesNewRomanPSMT"/>
          <w:color w:val="7F7F7F" w:themeColor="text1" w:themeTint="80"/>
          <w:sz w:val="18"/>
          <w:szCs w:val="18"/>
        </w:rPr>
        <w:t xml:space="preserve"> the</w:t>
      </w:r>
      <w:r w:rsidR="00887EDB" w:rsidRPr="00CC1CD4">
        <w:rPr>
          <w:rFonts w:ascii="TimesNewRomanPSMT" w:hAnsi="TimesNewRomanPSMT"/>
          <w:color w:val="7F7F7F" w:themeColor="text1" w:themeTint="80"/>
          <w:sz w:val="18"/>
          <w:szCs w:val="18"/>
        </w:rPr>
        <w:t xml:space="preserve"> three sites in this study: D1, D3, and D6. </w:t>
      </w:r>
    </w:p>
    <w:p w14:paraId="53FC44E8" w14:textId="0FEC5C77" w:rsidR="00382EA3" w:rsidRDefault="00382EA3" w:rsidP="00AF0729">
      <w:pPr>
        <w:pStyle w:val="NormalWeb"/>
        <w:spacing w:line="276" w:lineRule="auto"/>
        <w:jc w:val="both"/>
        <w:rPr>
          <w:ins w:id="131" w:author="Caitlin Page Casar" w:date="2019-06-29T12:48:00Z"/>
          <w:rFonts w:ascii="TimesNewRomanPSMT" w:hAnsi="TimesNewRomanPSMT"/>
          <w:color w:val="7F7F7F" w:themeColor="text1" w:themeTint="80"/>
          <w:sz w:val="18"/>
          <w:szCs w:val="18"/>
        </w:rPr>
      </w:pPr>
    </w:p>
    <w:p w14:paraId="79A3EF15" w14:textId="4CDE9494" w:rsidR="00382EA3" w:rsidRPr="00382EA3" w:rsidRDefault="00382EA3">
      <w:pPr>
        <w:pStyle w:val="ListParagraph"/>
        <w:ind w:left="0"/>
        <w:jc w:val="both"/>
        <w:rPr>
          <w:rPrChange w:id="132" w:author="Caitlin Page Casar" w:date="2019-06-29T12:49:00Z">
            <w:rPr>
              <w:sz w:val="22"/>
              <w:szCs w:val="22"/>
            </w:rPr>
          </w:rPrChange>
        </w:rPr>
        <w:pPrChange w:id="133" w:author="Caitlin Page Casar" w:date="2019-06-29T12:49:00Z">
          <w:pPr>
            <w:pStyle w:val="NormalWeb"/>
            <w:spacing w:line="276" w:lineRule="auto"/>
            <w:jc w:val="both"/>
          </w:pPr>
        </w:pPrChange>
      </w:pPr>
      <w:ins w:id="134" w:author="Caitlin Page Casar" w:date="2019-06-29T12:48:00Z">
        <w:r>
          <w:rPr>
            <w:noProof/>
          </w:rPr>
          <w:lastRenderedPageBreak/>
          <w:drawing>
            <wp:inline distT="0" distB="0" distL="0" distR="0" wp14:anchorId="7CE66A63" wp14:editId="2E8C4151">
              <wp:extent cx="5943600" cy="3343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ochem-0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ins w:id="135" w:author="Caitlin Page Casar" w:date="2019-06-29T12:49: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2</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Averaged fracture fluid chemistry at </w:t>
        </w:r>
        <w:proofErr w:type="spellStart"/>
        <w:r>
          <w:rPr>
            <w:rFonts w:ascii="TimesNewRomanPSMT" w:hAnsi="TimesNewRomanPSMT"/>
            <w:color w:val="7F7F7F" w:themeColor="text1" w:themeTint="80"/>
            <w:sz w:val="18"/>
            <w:szCs w:val="18"/>
          </w:rPr>
          <w:t>DeMMO</w:t>
        </w:r>
      </w:ins>
      <w:proofErr w:type="spellEnd"/>
      <w:ins w:id="136" w:author="Caitlin Page Casar" w:date="2019-06-29T12:50:00Z">
        <w:r>
          <w:rPr>
            <w:rFonts w:ascii="TimesNewRomanPSMT" w:hAnsi="TimesNewRomanPSMT"/>
            <w:color w:val="7F7F7F" w:themeColor="text1" w:themeTint="80"/>
            <w:sz w:val="18"/>
            <w:szCs w:val="18"/>
          </w:rPr>
          <w:t xml:space="preserve"> measured between December 2015-April 2018</w:t>
        </w:r>
      </w:ins>
      <w:ins w:id="137" w:author="Caitlin Page Casar" w:date="2019-06-29T12:49:00Z">
        <w:r>
          <w:rPr>
            <w:rFonts w:ascii="TimesNewRomanPSMT" w:hAnsi="TimesNewRomanPSMT"/>
            <w:color w:val="7F7F7F" w:themeColor="text1" w:themeTint="80"/>
            <w:sz w:val="18"/>
            <w:szCs w:val="18"/>
          </w:rPr>
          <w:t>.</w:t>
        </w:r>
      </w:ins>
    </w:p>
    <w:p w14:paraId="2604A77B" w14:textId="77777777" w:rsidR="00887EDB" w:rsidRPr="006439C9" w:rsidRDefault="00887EDB" w:rsidP="00421561">
      <w:pPr>
        <w:pStyle w:val="ListParagraph"/>
        <w:ind w:left="0"/>
        <w:jc w:val="both"/>
      </w:pPr>
    </w:p>
    <w:p w14:paraId="3BFAB455" w14:textId="3D46CC25" w:rsidR="007F286F" w:rsidRDefault="007F286F" w:rsidP="007F286F">
      <w:pPr>
        <w:rPr>
          <w:rFonts w:ascii="Calibri" w:hAnsi="Calibri" w:cs="Calibri"/>
          <w:b/>
        </w:rPr>
      </w:pPr>
      <w:r w:rsidRPr="006B4718">
        <w:rPr>
          <w:rFonts w:ascii="Calibri" w:hAnsi="Calibri" w:cs="Calibri"/>
          <w:b/>
        </w:rPr>
        <w:t>2.</w:t>
      </w:r>
      <w:r>
        <w:rPr>
          <w:rFonts w:ascii="Calibri" w:hAnsi="Calibri" w:cs="Calibri"/>
          <w:b/>
        </w:rPr>
        <w:t>2</w:t>
      </w:r>
      <w:r w:rsidRPr="006B4718">
        <w:rPr>
          <w:rFonts w:ascii="Calibri" w:hAnsi="Calibri" w:cs="Calibri"/>
          <w:b/>
        </w:rPr>
        <w:t xml:space="preserve"> | Thermodynamic Modeling of Microbial Metabolisms</w:t>
      </w:r>
    </w:p>
    <w:p w14:paraId="2AD58479" w14:textId="796E916E" w:rsidR="0065424C" w:rsidRPr="00B93E58" w:rsidRDefault="0065424C" w:rsidP="00C70A24">
      <w:pPr>
        <w:spacing w:before="120" w:line="276" w:lineRule="auto"/>
        <w:jc w:val="both"/>
        <w:rPr>
          <w:rFonts w:ascii="TimesNewRomanPSMT" w:hAnsi="TimesNewRomanPSMT"/>
          <w:sz w:val="22"/>
          <w:szCs w:val="22"/>
        </w:rPr>
      </w:pPr>
      <w:r>
        <w:rPr>
          <w:rFonts w:ascii="TimesNewRomanPSMT" w:hAnsi="TimesNewRomanPSMT"/>
          <w:sz w:val="22"/>
          <w:szCs w:val="22"/>
        </w:rPr>
        <w:t xml:space="preserve">To investigate the metabolic potential of biofilm communities, we modeled 39 reactions with minerals under </w:t>
      </w:r>
      <w:r w:rsidRPr="001775F4">
        <w:rPr>
          <w:rFonts w:ascii="TimesNewRomanPSMT" w:hAnsi="TimesNewRomanPSMT"/>
          <w:i/>
          <w:sz w:val="22"/>
          <w:szCs w:val="22"/>
        </w:rPr>
        <w:t>in situ</w:t>
      </w:r>
      <w:r>
        <w:rPr>
          <w:rFonts w:ascii="TimesNewRomanPSMT" w:hAnsi="TimesNewRomanPSMT"/>
          <w:sz w:val="22"/>
          <w:szCs w:val="22"/>
        </w:rPr>
        <w:t xml:space="preserve"> conditions at </w:t>
      </w:r>
      <w:proofErr w:type="spellStart"/>
      <w:r>
        <w:rPr>
          <w:rFonts w:ascii="TimesNewRomanPSMT" w:hAnsi="TimesNewRomanPSMT"/>
          <w:sz w:val="22"/>
          <w:szCs w:val="22"/>
        </w:rPr>
        <w:t>DeMMO</w:t>
      </w:r>
      <w:proofErr w:type="spellEnd"/>
      <w:r>
        <w:rPr>
          <w:rFonts w:ascii="TimesNewRomanPSMT" w:hAnsi="TimesNewRomanPSMT"/>
          <w:sz w:val="22"/>
          <w:szCs w:val="22"/>
        </w:rPr>
        <w:t xml:space="preserve"> (</w:t>
      </w:r>
      <w:del w:id="138" w:author="Caitlin Page Casar" w:date="2019-07-01T22:10:00Z">
        <w:r w:rsidRPr="00BB6990" w:rsidDel="00BB6990">
          <w:rPr>
            <w:rFonts w:ascii="TimesNewRomanPSMT" w:hAnsi="TimesNewRomanPSMT"/>
            <w:color w:val="FF0000"/>
            <w:sz w:val="22"/>
            <w:szCs w:val="22"/>
            <w:rPrChange w:id="139" w:author="Caitlin Page Casar" w:date="2019-07-01T22:10:00Z">
              <w:rPr>
                <w:rFonts w:ascii="TimesNewRomanPSMT" w:hAnsi="TimesNewRomanPSMT"/>
                <w:sz w:val="22"/>
                <w:szCs w:val="22"/>
              </w:rPr>
            </w:rPrChange>
          </w:rPr>
          <w:delText xml:space="preserve">Table </w:delText>
        </w:r>
      </w:del>
      <w:ins w:id="140" w:author="Caitlin Page Casar" w:date="2019-07-01T22:10:00Z">
        <w:r w:rsidR="00BB6990" w:rsidRPr="00BB6990">
          <w:rPr>
            <w:rFonts w:ascii="TimesNewRomanPSMT" w:hAnsi="TimesNewRomanPSMT"/>
            <w:color w:val="FF0000"/>
            <w:sz w:val="22"/>
            <w:szCs w:val="22"/>
            <w:rPrChange w:id="141" w:author="Caitlin Page Casar" w:date="2019-07-01T22:10:00Z">
              <w:rPr>
                <w:rFonts w:ascii="TimesNewRomanPSMT" w:hAnsi="TimesNewRomanPSMT"/>
                <w:sz w:val="22"/>
                <w:szCs w:val="22"/>
              </w:rPr>
            </w:rPrChange>
          </w:rPr>
          <w:t xml:space="preserve">Figure </w:t>
        </w:r>
      </w:ins>
      <w:r w:rsidRPr="00BB6990">
        <w:rPr>
          <w:rFonts w:ascii="TimesNewRomanPSMT" w:hAnsi="TimesNewRomanPSMT"/>
          <w:color w:val="FF0000"/>
          <w:sz w:val="22"/>
          <w:szCs w:val="22"/>
          <w:rPrChange w:id="142" w:author="Caitlin Page Casar" w:date="2019-07-01T22:10:00Z">
            <w:rPr>
              <w:rFonts w:ascii="TimesNewRomanPSMT" w:hAnsi="TimesNewRomanPSMT"/>
              <w:sz w:val="22"/>
              <w:szCs w:val="22"/>
            </w:rPr>
          </w:rPrChange>
        </w:rPr>
        <w:t>2</w:t>
      </w:r>
      <w:r>
        <w:rPr>
          <w:rFonts w:ascii="TimesNewRomanPSMT" w:hAnsi="TimesNewRomanPSMT"/>
          <w:sz w:val="22"/>
          <w:szCs w:val="22"/>
        </w:rPr>
        <w:t xml:space="preserve">). </w:t>
      </w:r>
      <w:r w:rsidRPr="00B93E58">
        <w:rPr>
          <w:rFonts w:ascii="TimesNewRomanPSMT" w:hAnsi="TimesNewRomanPSMT"/>
          <w:sz w:val="22"/>
          <w:szCs w:val="22"/>
        </w:rPr>
        <w:t xml:space="preserve">We collected </w:t>
      </w:r>
      <w:proofErr w:type="spellStart"/>
      <w:r w:rsidRPr="00B93E58">
        <w:rPr>
          <w:rFonts w:ascii="TimesNewRomanPSMT" w:hAnsi="TimesNewRomanPSMT"/>
          <w:sz w:val="22"/>
          <w:szCs w:val="22"/>
        </w:rPr>
        <w:t>DeMMO</w:t>
      </w:r>
      <w:proofErr w:type="spellEnd"/>
      <w:r w:rsidRPr="00B93E58">
        <w:rPr>
          <w:rFonts w:ascii="TimesNewRomanPSMT" w:hAnsi="TimesNewRomanPSMT"/>
          <w:sz w:val="22"/>
          <w:szCs w:val="22"/>
        </w:rPr>
        <w:t xml:space="preserve"> fluid geochemical data 11 times between December 2015 and September 2018 (</w:t>
      </w:r>
      <w:proofErr w:type="spellStart"/>
      <w:r w:rsidRPr="00B93E58">
        <w:rPr>
          <w:rFonts w:ascii="TimesNewRomanPSMT" w:hAnsi="TimesNewRomanPSMT"/>
          <w:sz w:val="22"/>
          <w:szCs w:val="22"/>
        </w:rPr>
        <w:t>Osburn</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2019). This robust geochemical record was used to generate averaged fluid chemistries for D1, D3, and D6 </w:t>
      </w:r>
      <w:r>
        <w:rPr>
          <w:rFonts w:ascii="TimesNewRomanPSMT" w:hAnsi="TimesNewRomanPSMT"/>
          <w:sz w:val="22"/>
          <w:szCs w:val="22"/>
        </w:rPr>
        <w:t xml:space="preserve">(Table 1) </w:t>
      </w:r>
      <w:r w:rsidRPr="00B93E58">
        <w:rPr>
          <w:rFonts w:ascii="TimesNewRomanPSMT" w:hAnsi="TimesNewRomanPSMT"/>
          <w:sz w:val="22"/>
          <w:szCs w:val="22"/>
        </w:rPr>
        <w:t>used in species activity calculations via SPECE8 in Geochemist’s Workbench (</w:t>
      </w:r>
      <w:proofErr w:type="spellStart"/>
      <w:r w:rsidRPr="00B93E58">
        <w:rPr>
          <w:rFonts w:ascii="TimesNewRomanPSMT" w:hAnsi="TimesNewRomanPSMT"/>
          <w:sz w:val="22"/>
          <w:szCs w:val="22"/>
        </w:rPr>
        <w:t>Bethke</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2009). Species activities and average fluid temperatures were used to calculate </w:t>
      </w:r>
      <w:r>
        <w:rPr>
          <w:rFonts w:ascii="TimesNewRomanPSMT" w:hAnsi="TimesNewRomanPSMT"/>
          <w:sz w:val="22"/>
          <w:szCs w:val="22"/>
        </w:rPr>
        <w:t xml:space="preserve">activity and equilibrium constants </w:t>
      </w:r>
      <w:r w:rsidRPr="00B93E58">
        <w:rPr>
          <w:rFonts w:ascii="TimesNewRomanPSMT" w:hAnsi="TimesNewRomanPSMT"/>
          <w:sz w:val="22"/>
          <w:szCs w:val="22"/>
        </w:rPr>
        <w:t>for each metabolic reaction in CHNOSZ</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{"citationID":"bjqag2dH","properties":{"formattedCitation":"(Dick, 2008)","plainCitation":"(Dick, 2008)","noteIndex":0},"citationItems":[{"id":175,"uris":["http://zotero.org/users/local/dsI5V9tJ/items/2QUJW46H"],"uri":["http://zotero.org/users/local/dsI5V9tJ/items/2QUJW46H"],"itemData":{"id":175,"type":"article-journal","title":"Calculation of the relative metastabilities of proteins using the CHNOSZ software package","container-title":"Geochemical Transactions","page":"10","volume":"9","issue":"1","source":"CrossRef","abstract":"Background: Proteins of various compositions are required by organisms inhabiting different environments. The energetic demands for protein formation are a function of the compositions of proteins as well as geochemical variables including temperature, pressure, oxygen fugacity and pH. The purpose of this study was to explore the dependence of metastable equilibrium states of protein systems on changes in the geochemical variables.\nResults: A software package called CHNOSZ implementing the revised Helgeson-KirkhamFlowers (HKF) equations of state and group additivity for ionized unfolded aqueous proteins was developed. The program can be used to calculate standard molal Gibbs energies and other thermodynamic properties of reactions and to make chemical speciation and predominance diagrams that represent the metastable equilibrium distributions of proteins. The approach takes account of the chemical affinities of reactions in open systems characterized by the chemical potentials of basis species. The thermodynamic database included with the package permits application of the software to mineral and other inorganic systems as well as systems of proteins or other biomolecules.\nConclusion: Metastable equilibrium activity diagrams were generated for model cell-surface proteins from archaea and bacteria adapted to growth in environments that differ in temperature and chemical conditions. The predicted metastable equilibrium distributions of the proteins can be compared with the optimal growth temperatures of the organisms and with geochemical variables. The results suggest that a thermodynamic assessment of protein metastability may be useful for integrating bio- and geochemical observations.","DOI":"10.1186/1467-4866-9-10","ISSN":"1467-4866","language":"en","author":[{"family":"Dick","given":"Jeffrey M"}],"issued":{"date-parts":[["2008"]]}}}],"schema":"https://github.com/citation-style-language/schema/raw/master/csl-citation.json"} </w:instrText>
      </w:r>
      <w:r>
        <w:rPr>
          <w:rFonts w:ascii="TimesNewRomanPSMT" w:hAnsi="TimesNewRomanPSMT"/>
          <w:sz w:val="22"/>
          <w:szCs w:val="22"/>
        </w:rPr>
        <w:fldChar w:fldCharType="separate"/>
      </w:r>
      <w:r>
        <w:rPr>
          <w:rFonts w:ascii="TimesNewRomanPSMT" w:hAnsi="TimesNewRomanPSMT"/>
          <w:noProof/>
          <w:sz w:val="22"/>
          <w:szCs w:val="22"/>
        </w:rPr>
        <w:t>(Dick, 2008)</w:t>
      </w:r>
      <w:r>
        <w:rPr>
          <w:rFonts w:ascii="TimesNewRomanPSMT" w:hAnsi="TimesNewRomanPSMT"/>
          <w:sz w:val="22"/>
          <w:szCs w:val="22"/>
        </w:rPr>
        <w:fldChar w:fldCharType="end"/>
      </w:r>
      <w:r w:rsidRPr="00B93E58">
        <w:rPr>
          <w:rFonts w:ascii="TimesNewRomanPSMT" w:hAnsi="TimesNewRomanPSMT"/>
          <w:sz w:val="22"/>
          <w:szCs w:val="22"/>
        </w:rPr>
        <w:t>. Finally, Gibbs energy yields (G</w:t>
      </w:r>
      <w:r w:rsidRPr="00B93E58">
        <w:rPr>
          <w:rFonts w:ascii="TimesNewRomanPSMT" w:hAnsi="TimesNewRomanPSMT"/>
          <w:sz w:val="22"/>
          <w:szCs w:val="22"/>
          <w:vertAlign w:val="subscript"/>
        </w:rPr>
        <w:t>r</w:t>
      </w:r>
      <w:r w:rsidRPr="00B93E58">
        <w:rPr>
          <w:rFonts w:ascii="TimesNewRomanPSMT" w:hAnsi="TimesNewRomanPSMT"/>
          <w:sz w:val="22"/>
          <w:szCs w:val="22"/>
        </w:rPr>
        <w:t>) and energy densities (</w:t>
      </w:r>
      <w:proofErr w:type="spellStart"/>
      <w:r w:rsidRPr="00B93E58">
        <w:rPr>
          <w:rFonts w:ascii="TimesNewRomanPSMT" w:hAnsi="TimesNewRomanPSMT"/>
          <w:sz w:val="22"/>
          <w:szCs w:val="22"/>
        </w:rPr>
        <w:t>E</w:t>
      </w:r>
      <w:r w:rsidRPr="00B93E58">
        <w:rPr>
          <w:rFonts w:ascii="TimesNewRomanPSMT" w:hAnsi="TimesNewRomanPSMT"/>
          <w:sz w:val="22"/>
          <w:szCs w:val="22"/>
          <w:vertAlign w:val="subscript"/>
        </w:rPr>
        <w:t>r</w:t>
      </w:r>
      <w:proofErr w:type="spellEnd"/>
      <w:r w:rsidRPr="00B93E58">
        <w:rPr>
          <w:rFonts w:ascii="TimesNewRomanPSMT" w:hAnsi="TimesNewRomanPSMT"/>
          <w:sz w:val="22"/>
          <w:szCs w:val="22"/>
        </w:rPr>
        <w:t xml:space="preserve">) of each reaction </w:t>
      </w:r>
      <w:r>
        <w:rPr>
          <w:rFonts w:ascii="TimesNewRomanPSMT" w:hAnsi="TimesNewRomanPSMT"/>
          <w:sz w:val="22"/>
          <w:szCs w:val="22"/>
        </w:rPr>
        <w:t>were</w:t>
      </w:r>
      <w:r w:rsidRPr="00B93E58">
        <w:rPr>
          <w:rFonts w:ascii="TimesNewRomanPSMT" w:hAnsi="TimesNewRomanPSMT"/>
          <w:sz w:val="22"/>
          <w:szCs w:val="22"/>
        </w:rPr>
        <w:t xml:space="preserve"> calculated following the methods of </w:t>
      </w:r>
      <w:r>
        <w:rPr>
          <w:rFonts w:ascii="TimesNewRomanPSMT" w:hAnsi="TimesNewRomanPSMT"/>
          <w:sz w:val="22"/>
          <w:szCs w:val="22"/>
        </w:rPr>
        <w:fldChar w:fldCharType="begin"/>
      </w:r>
      <w:ins w:id="143" w:author="Caitlin Page Casar" w:date="2019-05-26T16:34:00Z">
        <w:r w:rsidR="00210353">
          <w:rPr>
            <w:rFonts w:ascii="TimesNewRomanPSMT" w:hAnsi="TimesNewRomanPSMT"/>
            <w:sz w:val="22"/>
            <w:szCs w:val="22"/>
          </w:rPr>
          <w:instrText xml:space="preserve"> ADDIN ZOTERO_ITEM CSL_CITATION {"citationID":"9VolcHde","properties":{"formattedCitation":"(Osburn {\\i{}et al.}, 2014)","plainCitation":"(Osburn et al., 2014)","dontUpdate":true,"noteIndex":0},"citationItems":[{"id":31,"uris":["http://zotero.org/users/local/dsI5V9tJ/items/7HICDVNV"],"uri":["http://zotero.org/users/local/dsI5V9tJ/items/7HICDVNV"],"itemData":{"id":31,"type":"article-journal","title":"Chemolithotrophy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144" w:author="Caitlin Page Casar" w:date="2019-05-26T16:34:00Z">
        <w:r w:rsidDel="00210353">
          <w:rPr>
            <w:rFonts w:ascii="TimesNewRomanPSMT" w:hAnsi="TimesNewRomanPSMT"/>
            <w:sz w:val="22"/>
            <w:szCs w:val="22"/>
          </w:rPr>
          <w:delInstrText xml:space="preserve"> ADDIN ZOTERO_ITEM CSL_CITATION {"citationID":"9VolcHde","properties":{"formattedCitation":"(Osburn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Pr>
          <w:rFonts w:ascii="TimesNewRomanPSMT" w:hAnsi="TimesNewRomanPSMT"/>
          <w:sz w:val="22"/>
          <w:szCs w:val="22"/>
        </w:rPr>
        <w:fldChar w:fldCharType="separate"/>
      </w:r>
      <w:r w:rsidRPr="002964CC">
        <w:rPr>
          <w:rFonts w:ascii="TimesNewRomanPSMT" w:hAnsi="TimesNewRomanPSMT" w:cs="TimesNewRomanPSMT"/>
          <w:sz w:val="22"/>
        </w:rPr>
        <w:t xml:space="preserve">Osburn </w:t>
      </w:r>
      <w:r w:rsidRPr="002964CC">
        <w:rPr>
          <w:rFonts w:ascii="TimesNewRomanPSMT" w:hAnsi="TimesNewRomanPSMT" w:cs="TimesNewRomanPSMT"/>
          <w:i/>
          <w:iCs/>
          <w:sz w:val="22"/>
        </w:rPr>
        <w:t>et al.</w:t>
      </w:r>
      <w:r w:rsidRPr="002964CC">
        <w:rPr>
          <w:rFonts w:ascii="TimesNewRomanPSMT" w:hAnsi="TimesNewRomanPSMT" w:cs="TimesNewRomanPSMT"/>
          <w:sz w:val="22"/>
        </w:rPr>
        <w:t>, 2014</w:t>
      </w:r>
      <w:r>
        <w:rPr>
          <w:rFonts w:ascii="TimesNewRomanPSMT" w:hAnsi="TimesNewRomanPSMT"/>
          <w:sz w:val="22"/>
          <w:szCs w:val="22"/>
        </w:rPr>
        <w:fldChar w:fldCharType="end"/>
      </w:r>
      <w:r>
        <w:rPr>
          <w:rFonts w:ascii="TimesNewRomanPSMT" w:hAnsi="TimesNewRomanPSMT"/>
          <w:sz w:val="22"/>
          <w:szCs w:val="22"/>
        </w:rPr>
        <w:t xml:space="preserve"> </w:t>
      </w:r>
      <w:r w:rsidRPr="00B93E58">
        <w:rPr>
          <w:rFonts w:ascii="TimesNewRomanPSMT" w:hAnsi="TimesNewRomanPSMT"/>
          <w:sz w:val="22"/>
          <w:szCs w:val="22"/>
        </w:rPr>
        <w:t>(equations 1-3).</w:t>
      </w:r>
    </w:p>
    <w:p w14:paraId="38EB09B6" w14:textId="77777777" w:rsidR="00CB3AED" w:rsidRDefault="00CB3AED" w:rsidP="007F286F">
      <w:pPr>
        <w:jc w:val="both"/>
        <w:rPr>
          <w:rFonts w:ascii="TimesNewRomanPSMT" w:hAnsi="TimesNewRomanPSMT"/>
        </w:rPr>
      </w:pPr>
    </w:p>
    <w:p w14:paraId="5CA949B6" w14:textId="25344EC5" w:rsidR="007940F0" w:rsidRPr="007940F0" w:rsidRDefault="007940F0" w:rsidP="007940F0">
      <w:pPr>
        <w:rPr>
          <w:sz w:val="16"/>
          <w:szCs w:val="16"/>
        </w:rPr>
      </w:pPr>
      <w:r w:rsidRPr="007940F0">
        <w:rPr>
          <w:b/>
          <w:sz w:val="16"/>
          <w:szCs w:val="16"/>
        </w:rPr>
        <w:t xml:space="preserve">Table </w:t>
      </w:r>
      <w:r>
        <w:rPr>
          <w:b/>
          <w:sz w:val="16"/>
          <w:szCs w:val="16"/>
        </w:rPr>
        <w:t>2</w:t>
      </w:r>
      <w:r w:rsidRPr="007940F0">
        <w:rPr>
          <w:b/>
          <w:sz w:val="16"/>
          <w:szCs w:val="16"/>
        </w:rPr>
        <w:t xml:space="preserve">. </w:t>
      </w:r>
      <w:r w:rsidRPr="007940F0">
        <w:rPr>
          <w:sz w:val="16"/>
          <w:szCs w:val="16"/>
        </w:rPr>
        <w:t>Metabolic reactions with minerals in this study.</w:t>
      </w:r>
    </w:p>
    <w:tbl>
      <w:tblPr>
        <w:tblStyle w:val="TableGridLight"/>
        <w:tblW w:w="12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3390"/>
        <w:gridCol w:w="765"/>
        <w:gridCol w:w="451"/>
        <w:gridCol w:w="3458"/>
        <w:gridCol w:w="698"/>
        <w:gridCol w:w="1578"/>
        <w:gridCol w:w="1770"/>
      </w:tblGrid>
      <w:tr w:rsidR="007940F0" w:rsidRPr="00FE5083" w14:paraId="55DD4288" w14:textId="77777777" w:rsidTr="00D22775">
        <w:trPr>
          <w:gridAfter w:val="2"/>
          <w:wAfter w:w="3348" w:type="dxa"/>
        </w:trPr>
        <w:tc>
          <w:tcPr>
            <w:tcW w:w="470" w:type="dxa"/>
            <w:tcBorders>
              <w:top w:val="single" w:sz="4" w:space="0" w:color="auto"/>
              <w:bottom w:val="single" w:sz="4" w:space="0" w:color="auto"/>
            </w:tcBorders>
          </w:tcPr>
          <w:p w14:paraId="657DABD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390" w:type="dxa"/>
            <w:tcBorders>
              <w:top w:val="single" w:sz="4" w:space="0" w:color="auto"/>
              <w:bottom w:val="single" w:sz="4" w:space="0" w:color="auto"/>
            </w:tcBorders>
          </w:tcPr>
          <w:p w14:paraId="213690C8"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765" w:type="dxa"/>
            <w:tcBorders>
              <w:top w:val="single" w:sz="4" w:space="0" w:color="auto"/>
              <w:bottom w:val="single" w:sz="4" w:space="0" w:color="auto"/>
            </w:tcBorders>
          </w:tcPr>
          <w:p w14:paraId="455D002E"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c>
          <w:tcPr>
            <w:tcW w:w="451" w:type="dxa"/>
            <w:tcBorders>
              <w:top w:val="single" w:sz="4" w:space="0" w:color="auto"/>
              <w:bottom w:val="single" w:sz="4" w:space="0" w:color="auto"/>
            </w:tcBorders>
          </w:tcPr>
          <w:p w14:paraId="1BDCAF0B"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458" w:type="dxa"/>
            <w:tcBorders>
              <w:top w:val="single" w:sz="4" w:space="0" w:color="auto"/>
              <w:bottom w:val="single" w:sz="4" w:space="0" w:color="auto"/>
            </w:tcBorders>
          </w:tcPr>
          <w:p w14:paraId="7C33F3A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698" w:type="dxa"/>
            <w:tcBorders>
              <w:top w:val="single" w:sz="4" w:space="0" w:color="auto"/>
              <w:bottom w:val="single" w:sz="4" w:space="0" w:color="auto"/>
              <w:right w:val="single" w:sz="4" w:space="0" w:color="auto"/>
            </w:tcBorders>
          </w:tcPr>
          <w:p w14:paraId="7017A336"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r>
      <w:tr w:rsidR="007940F0" w:rsidRPr="00FE5083" w14:paraId="6AFA2021" w14:textId="77777777" w:rsidTr="00D22775">
        <w:trPr>
          <w:gridAfter w:val="2"/>
          <w:wAfter w:w="3348" w:type="dxa"/>
          <w:trHeight w:val="152"/>
        </w:trPr>
        <w:tc>
          <w:tcPr>
            <w:tcW w:w="4625" w:type="dxa"/>
            <w:gridSpan w:val="3"/>
            <w:tcBorders>
              <w:top w:val="single" w:sz="4" w:space="0" w:color="auto"/>
              <w:right w:val="single" w:sz="4" w:space="0" w:color="auto"/>
            </w:tcBorders>
            <w:shd w:val="clear" w:color="auto" w:fill="BFBFBF" w:themeFill="background1" w:themeFillShade="BF"/>
          </w:tcPr>
          <w:p w14:paraId="244E353F" w14:textId="77777777" w:rsidR="007940F0" w:rsidRPr="00FE5083" w:rsidRDefault="007940F0" w:rsidP="00BB74C8">
            <w:pPr>
              <w:spacing w:afterLines="40" w:after="96"/>
              <w:rPr>
                <w:rFonts w:ascii="Calibri" w:hAnsi="Calibri" w:cs="Calibri"/>
                <w:b/>
                <w:sz w:val="16"/>
                <w:szCs w:val="16"/>
              </w:rPr>
            </w:pPr>
            <w:r>
              <w:rPr>
                <w:rFonts w:ascii="Calibri" w:hAnsi="Calibri" w:cs="Calibri"/>
                <w:b/>
                <w:sz w:val="16"/>
                <w:szCs w:val="16"/>
              </w:rPr>
              <w:t>Pyrolusite as electron acceptor</w:t>
            </w:r>
          </w:p>
        </w:tc>
        <w:tc>
          <w:tcPr>
            <w:tcW w:w="451" w:type="dxa"/>
            <w:tcBorders>
              <w:top w:val="single" w:sz="4" w:space="0" w:color="auto"/>
              <w:left w:val="single" w:sz="4" w:space="0" w:color="auto"/>
            </w:tcBorders>
            <w:shd w:val="clear" w:color="auto" w:fill="auto"/>
          </w:tcPr>
          <w:p w14:paraId="675D838E" w14:textId="3350D9C4"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2</w:t>
            </w:r>
            <w:r w:rsidR="004276AD">
              <w:rPr>
                <w:rFonts w:ascii="Calibri" w:hAnsi="Calibri" w:cs="Calibri"/>
                <w:sz w:val="16"/>
                <w:szCs w:val="16"/>
              </w:rPr>
              <w:t>3</w:t>
            </w:r>
          </w:p>
        </w:tc>
        <w:tc>
          <w:tcPr>
            <w:tcW w:w="3458" w:type="dxa"/>
            <w:tcBorders>
              <w:top w:val="single" w:sz="4" w:space="0" w:color="auto"/>
            </w:tcBorders>
            <w:shd w:val="clear" w:color="auto" w:fill="auto"/>
          </w:tcPr>
          <w:p w14:paraId="098CDE58"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Ca</w:t>
            </w:r>
            <w:r w:rsidRPr="007A29BE">
              <w:rPr>
                <w:rFonts w:ascii="Calibri" w:hAnsi="Calibri" w:cs="Calibri"/>
                <w:sz w:val="16"/>
                <w:szCs w:val="16"/>
                <w:vertAlign w:val="superscript"/>
              </w:rPr>
              <w:t>2+</w:t>
            </w:r>
            <w:r>
              <w:rPr>
                <w:rFonts w:ascii="Calibri" w:hAnsi="Calibri" w:cs="Calibri"/>
                <w:sz w:val="16"/>
                <w:szCs w:val="16"/>
              </w:rPr>
              <w:t xml:space="preserve"> + 2H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top w:val="single" w:sz="4" w:space="0" w:color="auto"/>
              <w:right w:val="single" w:sz="4" w:space="0" w:color="auto"/>
            </w:tcBorders>
            <w:shd w:val="clear" w:color="auto" w:fill="auto"/>
          </w:tcPr>
          <w:p w14:paraId="7C3A7DD4"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8</w:t>
            </w:r>
          </w:p>
        </w:tc>
      </w:tr>
      <w:tr w:rsidR="007940F0" w:rsidRPr="00FE5083" w14:paraId="0CB14585" w14:textId="77777777" w:rsidTr="00D22775">
        <w:trPr>
          <w:gridAfter w:val="2"/>
          <w:wAfter w:w="3348" w:type="dxa"/>
          <w:trHeight w:val="350"/>
        </w:trPr>
        <w:tc>
          <w:tcPr>
            <w:tcW w:w="470" w:type="dxa"/>
          </w:tcPr>
          <w:p w14:paraId="18AF8468"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1</w:t>
            </w:r>
          </w:p>
        </w:tc>
        <w:tc>
          <w:tcPr>
            <w:tcW w:w="3390" w:type="dxa"/>
          </w:tcPr>
          <w:p w14:paraId="20774B59"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w:t>
            </w:r>
            <w:r w:rsidRPr="007A29BE">
              <w:rPr>
                <w:rFonts w:ascii="Calibri" w:hAnsi="Calibri" w:cs="Calibri"/>
                <w:sz w:val="16"/>
                <w:szCs w:val="16"/>
                <w:vertAlign w:val="subscript"/>
              </w:rPr>
              <w:t>2</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1B924656"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55A12323" w14:textId="1E9078EC" w:rsidR="007940F0" w:rsidRPr="001019BB" w:rsidRDefault="007940F0" w:rsidP="00BB74C8">
            <w:pPr>
              <w:spacing w:afterLines="40" w:after="96"/>
              <w:rPr>
                <w:rFonts w:ascii="Calibri" w:hAnsi="Calibri" w:cs="Calibri"/>
                <w:sz w:val="16"/>
                <w:szCs w:val="16"/>
              </w:rPr>
            </w:pPr>
            <w:r>
              <w:rPr>
                <w:rFonts w:ascii="Calibri" w:hAnsi="Calibri" w:cs="Calibri"/>
                <w:sz w:val="16"/>
                <w:szCs w:val="16"/>
              </w:rPr>
              <w:t>2</w:t>
            </w:r>
            <w:r w:rsidR="004276AD">
              <w:rPr>
                <w:rFonts w:ascii="Calibri" w:hAnsi="Calibri" w:cs="Calibri"/>
                <w:sz w:val="16"/>
                <w:szCs w:val="16"/>
              </w:rPr>
              <w:t>4</w:t>
            </w:r>
          </w:p>
        </w:tc>
        <w:tc>
          <w:tcPr>
            <w:tcW w:w="3458" w:type="dxa"/>
          </w:tcPr>
          <w:p w14:paraId="21CDE40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+ 8Mn</w:t>
            </w:r>
            <w:r w:rsidRPr="007A29BE">
              <w:rPr>
                <w:rFonts w:ascii="Calibri" w:hAnsi="Calibri" w:cs="Calibri"/>
                <w:sz w:val="16"/>
                <w:szCs w:val="16"/>
                <w:vertAlign w:val="superscript"/>
              </w:rPr>
              <w:t>2+</w:t>
            </w:r>
            <w:r>
              <w:rPr>
                <w:rFonts w:ascii="Calibri" w:hAnsi="Calibri" w:cs="Calibri"/>
                <w:sz w:val="16"/>
                <w:szCs w:val="16"/>
              </w:rPr>
              <w:t xml:space="preserve"> + 10H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+ 8MnOOH + Ca</w:t>
            </w:r>
            <w:r w:rsidRPr="007A29BE">
              <w:rPr>
                <w:rFonts w:ascii="Calibri" w:hAnsi="Calibri" w:cs="Calibri"/>
                <w:sz w:val="16"/>
                <w:szCs w:val="16"/>
                <w:vertAlign w:val="superscript"/>
              </w:rPr>
              <w:t>2+</w:t>
            </w:r>
            <w:r>
              <w:rPr>
                <w:rFonts w:ascii="Calibri" w:hAnsi="Calibri" w:cs="Calibri"/>
                <w:sz w:val="16"/>
                <w:szCs w:val="16"/>
              </w:rPr>
              <w:t xml:space="preserve"> + 15H</w:t>
            </w:r>
            <w:r w:rsidRPr="007A29BE">
              <w:rPr>
                <w:rFonts w:ascii="Calibri" w:hAnsi="Calibri" w:cs="Calibri"/>
                <w:sz w:val="16"/>
                <w:szCs w:val="16"/>
                <w:vertAlign w:val="superscript"/>
              </w:rPr>
              <w:t>+</w:t>
            </w:r>
          </w:p>
        </w:tc>
        <w:tc>
          <w:tcPr>
            <w:tcW w:w="698" w:type="dxa"/>
            <w:tcBorders>
              <w:right w:val="single" w:sz="4" w:space="0" w:color="auto"/>
            </w:tcBorders>
          </w:tcPr>
          <w:p w14:paraId="72B108F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8</w:t>
            </w:r>
          </w:p>
        </w:tc>
      </w:tr>
      <w:tr w:rsidR="00F72B54" w:rsidRPr="00FE5083" w14:paraId="28AB5572" w14:textId="77777777" w:rsidTr="00D22775">
        <w:trPr>
          <w:gridAfter w:val="2"/>
          <w:wAfter w:w="3348" w:type="dxa"/>
          <w:trHeight w:val="350"/>
        </w:trPr>
        <w:tc>
          <w:tcPr>
            <w:tcW w:w="470" w:type="dxa"/>
          </w:tcPr>
          <w:p w14:paraId="285288AD" w14:textId="21903DE1"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3390" w:type="dxa"/>
          </w:tcPr>
          <w:p w14:paraId="01520E79" w14:textId="0D117696"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HS</w:t>
            </w:r>
            <w:r w:rsidRPr="007A29BE">
              <w:rPr>
                <w:rFonts w:ascii="Calibri" w:hAnsi="Calibri" w:cs="Calibri"/>
                <w:sz w:val="16"/>
                <w:szCs w:val="16"/>
                <w:vertAlign w:val="superscript"/>
              </w:rPr>
              <w:t>-</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4401DF38" w14:textId="59F48A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16DD4815" w14:textId="4F7C6AD8" w:rsidR="00F72B54" w:rsidRDefault="00F72B54" w:rsidP="00F72B54">
            <w:pPr>
              <w:spacing w:afterLines="40" w:after="96"/>
              <w:rPr>
                <w:rFonts w:ascii="Calibri" w:hAnsi="Calibri" w:cs="Calibri"/>
                <w:sz w:val="16"/>
                <w:szCs w:val="16"/>
              </w:rPr>
            </w:pPr>
            <w:r>
              <w:rPr>
                <w:rFonts w:ascii="Calibri" w:hAnsi="Calibri" w:cs="Calibri"/>
                <w:sz w:val="16"/>
                <w:szCs w:val="16"/>
              </w:rPr>
              <w:t>25</w:t>
            </w:r>
          </w:p>
        </w:tc>
        <w:tc>
          <w:tcPr>
            <w:tcW w:w="3458" w:type="dxa"/>
          </w:tcPr>
          <w:p w14:paraId="4222F950" w14:textId="28BD03D2"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+ 4CO + 2H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vertAlign w:val="superscript"/>
              </w:rPr>
              <w:t xml:space="preserve"> </w:t>
            </w:r>
            <w:r>
              <w:rPr>
                <w:rFonts w:ascii="Calibri" w:hAnsi="Calibri" w:cs="Calibri"/>
                <w:sz w:val="16"/>
                <w:szCs w:val="16"/>
              </w:rPr>
              <w:t>+ 3H</w:t>
            </w:r>
            <w:r w:rsidRPr="00AC608C">
              <w:rPr>
                <w:rFonts w:ascii="Calibri" w:hAnsi="Calibri" w:cs="Calibri"/>
                <w:sz w:val="16"/>
                <w:szCs w:val="16"/>
                <w:vertAlign w:val="superscript"/>
              </w:rPr>
              <w:t>+</w:t>
            </w:r>
          </w:p>
        </w:tc>
        <w:tc>
          <w:tcPr>
            <w:tcW w:w="698" w:type="dxa"/>
            <w:tcBorders>
              <w:right w:val="single" w:sz="4" w:space="0" w:color="auto"/>
            </w:tcBorders>
          </w:tcPr>
          <w:p w14:paraId="52C347EE" w14:textId="731BBF40" w:rsidR="00F72B54"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0D81CCD" w14:textId="77777777" w:rsidTr="00D22775">
        <w:trPr>
          <w:gridAfter w:val="2"/>
          <w:wAfter w:w="3348" w:type="dxa"/>
        </w:trPr>
        <w:tc>
          <w:tcPr>
            <w:tcW w:w="470" w:type="dxa"/>
          </w:tcPr>
          <w:p w14:paraId="07C4C0E2" w14:textId="51CF33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w:t>
            </w:r>
          </w:p>
        </w:tc>
        <w:tc>
          <w:tcPr>
            <w:tcW w:w="3390" w:type="dxa"/>
          </w:tcPr>
          <w:p w14:paraId="22284F1B" w14:textId="150789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7F6F90B4" w14:textId="5D44F9D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760F37AF"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Siderite as electron donor</w:t>
            </w:r>
          </w:p>
        </w:tc>
      </w:tr>
      <w:tr w:rsidR="00F72B54" w:rsidRPr="00FE5083" w14:paraId="4DF5635D" w14:textId="77777777" w:rsidTr="00D22775">
        <w:trPr>
          <w:gridAfter w:val="2"/>
          <w:wAfter w:w="3348" w:type="dxa"/>
        </w:trPr>
        <w:tc>
          <w:tcPr>
            <w:tcW w:w="470" w:type="dxa"/>
          </w:tcPr>
          <w:p w14:paraId="3DD5B16D" w14:textId="5994672B"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4</w:t>
            </w:r>
          </w:p>
        </w:tc>
        <w:tc>
          <w:tcPr>
            <w:tcW w:w="3390" w:type="dxa"/>
          </w:tcPr>
          <w:p w14:paraId="4A046AFA" w14:textId="2D46C22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w:t>
            </w:r>
            <w:r>
              <w:rPr>
                <w:rFonts w:ascii="Calibri" w:hAnsi="Calibri" w:cs="Calibri"/>
                <w:sz w:val="16"/>
                <w:szCs w:val="16"/>
              </w:rPr>
              <w:t>O</w:t>
            </w:r>
            <w:r w:rsidRPr="007A29BE">
              <w:rPr>
                <w:rFonts w:ascii="Calibri" w:hAnsi="Calibri" w:cs="Calibri"/>
                <w:sz w:val="16"/>
                <w:szCs w:val="16"/>
                <w:vertAlign w:val="subscript"/>
              </w:rPr>
              <w:t>2</w:t>
            </w:r>
            <w:r w:rsidRPr="00FE5083">
              <w:rPr>
                <w:rFonts w:ascii="Calibri" w:hAnsi="Calibri" w:cs="Calibri"/>
                <w:sz w:val="16"/>
                <w:szCs w:val="16"/>
              </w:rPr>
              <w:t xml:space="preserve"> + CH</w:t>
            </w:r>
            <w:r w:rsidRPr="007A29BE">
              <w:rPr>
                <w:rFonts w:ascii="Calibri" w:hAnsi="Calibri" w:cs="Calibri"/>
                <w:sz w:val="16"/>
                <w:szCs w:val="16"/>
                <w:vertAlign w:val="subscript"/>
              </w:rPr>
              <w:t>4</w:t>
            </w:r>
            <w:r w:rsidRPr="00FE5083">
              <w:rPr>
                <w:rFonts w:ascii="Calibri" w:hAnsi="Calibri" w:cs="Calibri"/>
                <w:sz w:val="16"/>
                <w:szCs w:val="16"/>
              </w:rPr>
              <w:t xml:space="preserve"> + 7H</w:t>
            </w:r>
            <w:r w:rsidRPr="007A29BE">
              <w:rPr>
                <w:rFonts w:ascii="Calibri" w:hAnsi="Calibri" w:cs="Calibri"/>
                <w:sz w:val="16"/>
                <w:szCs w:val="16"/>
                <w:vertAlign w:val="superscript"/>
              </w:rPr>
              <w:t>+</w:t>
            </w:r>
            <w:r w:rsidRPr="00FE5083">
              <w:rPr>
                <w:rFonts w:ascii="Calibri" w:hAnsi="Calibri" w:cs="Calibri"/>
                <w:sz w:val="16"/>
                <w:szCs w:val="16"/>
              </w:rPr>
              <w:t xml:space="preserve"> ↔ 4Mn</w:t>
            </w:r>
            <w:r w:rsidRPr="007A29BE">
              <w:rPr>
                <w:rFonts w:ascii="Calibri" w:hAnsi="Calibri" w:cs="Calibri"/>
                <w:sz w:val="16"/>
                <w:szCs w:val="16"/>
                <w:vertAlign w:val="superscript"/>
              </w:rPr>
              <w:t>2+</w:t>
            </w:r>
            <w:r w:rsidRPr="00FE5083">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+ 5H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2688E47F" w14:textId="0E930A5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8</w:t>
            </w:r>
          </w:p>
        </w:tc>
        <w:tc>
          <w:tcPr>
            <w:tcW w:w="451" w:type="dxa"/>
            <w:tcBorders>
              <w:left w:val="single" w:sz="4" w:space="0" w:color="auto"/>
            </w:tcBorders>
            <w:shd w:val="clear" w:color="auto" w:fill="auto"/>
          </w:tcPr>
          <w:p w14:paraId="6CB29049" w14:textId="023F6BD1"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2</w:t>
            </w:r>
            <w:r>
              <w:rPr>
                <w:rFonts w:ascii="Calibri" w:hAnsi="Calibri" w:cs="Calibri"/>
                <w:sz w:val="16"/>
                <w:szCs w:val="16"/>
              </w:rPr>
              <w:t>6</w:t>
            </w:r>
          </w:p>
        </w:tc>
        <w:tc>
          <w:tcPr>
            <w:tcW w:w="3458" w:type="dxa"/>
            <w:shd w:val="clear" w:color="auto" w:fill="auto"/>
          </w:tcPr>
          <w:p w14:paraId="19562A8C"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2FeCO</w:t>
            </w:r>
            <w:r w:rsidRPr="007A29BE">
              <w:rPr>
                <w:rFonts w:ascii="Calibri" w:hAnsi="Calibri" w:cs="Calibri"/>
                <w:sz w:val="16"/>
                <w:szCs w:val="16"/>
                <w:vertAlign w:val="subscript"/>
              </w:rPr>
              <w:t>3</w:t>
            </w:r>
            <w:r>
              <w:rPr>
                <w:rFonts w:ascii="Calibri" w:hAnsi="Calibri" w:cs="Calibri"/>
                <w:sz w:val="16"/>
                <w:szCs w:val="16"/>
              </w:rPr>
              <w:t xml:space="preserve"> + NO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+3H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2FeOOH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+ 2H</w:t>
            </w:r>
            <w:r w:rsidRPr="007A29BE">
              <w:rPr>
                <w:rFonts w:ascii="Calibri" w:hAnsi="Calibri" w:cs="Calibri"/>
                <w:sz w:val="16"/>
                <w:szCs w:val="16"/>
                <w:vertAlign w:val="superscript"/>
              </w:rPr>
              <w:t>+</w:t>
            </w:r>
          </w:p>
        </w:tc>
        <w:tc>
          <w:tcPr>
            <w:tcW w:w="698" w:type="dxa"/>
            <w:tcBorders>
              <w:right w:val="single" w:sz="4" w:space="0" w:color="auto"/>
            </w:tcBorders>
            <w:shd w:val="clear" w:color="auto" w:fill="auto"/>
          </w:tcPr>
          <w:p w14:paraId="19AAF13D"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462213DE" w14:textId="77777777" w:rsidTr="00D22775">
        <w:trPr>
          <w:gridAfter w:val="2"/>
          <w:wAfter w:w="3348" w:type="dxa"/>
        </w:trPr>
        <w:tc>
          <w:tcPr>
            <w:tcW w:w="470" w:type="dxa"/>
          </w:tcPr>
          <w:p w14:paraId="59F1B515" w14:textId="1954AFC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5</w:t>
            </w:r>
          </w:p>
        </w:tc>
        <w:tc>
          <w:tcPr>
            <w:tcW w:w="3390" w:type="dxa"/>
          </w:tcPr>
          <w:p w14:paraId="28BCDFB7" w14:textId="60E940A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perscript"/>
              </w:rPr>
              <w:t>2</w:t>
            </w:r>
            <w:r w:rsidRPr="00FE5083">
              <w:rPr>
                <w:rFonts w:ascii="Calibri" w:hAnsi="Calibri" w:cs="Calibri"/>
                <w:sz w:val="16"/>
                <w:szCs w:val="16"/>
              </w:rPr>
              <w:t xml:space="preserve"> + Fe</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 ↔ Mn</w:t>
            </w:r>
            <w:r w:rsidRPr="007A29BE">
              <w:rPr>
                <w:rFonts w:ascii="Calibri" w:hAnsi="Calibri" w:cs="Calibri"/>
                <w:sz w:val="16"/>
                <w:szCs w:val="16"/>
                <w:vertAlign w:val="superscript"/>
              </w:rPr>
              <w:t>2+</w:t>
            </w:r>
            <w:r w:rsidRPr="00FE5083">
              <w:rPr>
                <w:rFonts w:ascii="Calibri" w:hAnsi="Calibri" w:cs="Calibri"/>
                <w:sz w:val="16"/>
                <w:szCs w:val="16"/>
              </w:rPr>
              <w:t xml:space="preserve"> + 2FeOOH + 2H</w:t>
            </w:r>
            <w:r w:rsidRPr="007A29BE">
              <w:rPr>
                <w:rFonts w:ascii="Calibri" w:hAnsi="Calibri" w:cs="Calibri"/>
                <w:sz w:val="16"/>
                <w:szCs w:val="16"/>
                <w:vertAlign w:val="superscript"/>
              </w:rPr>
              <w:t>+</w:t>
            </w:r>
            <w:r w:rsidRPr="00FE5083">
              <w:rPr>
                <w:rFonts w:ascii="Calibri" w:hAnsi="Calibri" w:cs="Calibri"/>
                <w:sz w:val="16"/>
                <w:szCs w:val="16"/>
              </w:rPr>
              <w:t xml:space="preserve">  </w:t>
            </w:r>
          </w:p>
        </w:tc>
        <w:tc>
          <w:tcPr>
            <w:tcW w:w="765" w:type="dxa"/>
            <w:tcBorders>
              <w:right w:val="single" w:sz="4" w:space="0" w:color="auto"/>
            </w:tcBorders>
          </w:tcPr>
          <w:p w14:paraId="70DF3756" w14:textId="6F62708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3E5ABF80" w14:textId="6B9CAC5E"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7</w:t>
            </w:r>
          </w:p>
        </w:tc>
        <w:tc>
          <w:tcPr>
            <w:tcW w:w="3458" w:type="dxa"/>
          </w:tcPr>
          <w:p w14:paraId="3A7162A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8FeCO</w:t>
            </w:r>
            <w:r w:rsidRPr="007A29BE">
              <w:rPr>
                <w:rFonts w:ascii="Calibri" w:hAnsi="Calibri" w:cs="Calibri"/>
                <w:sz w:val="16"/>
                <w:szCs w:val="16"/>
                <w:vertAlign w:val="subscript"/>
              </w:rPr>
              <w:t>3</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+ 12H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8FeOOH + HS</w:t>
            </w:r>
            <w:r w:rsidRPr="007A29BE">
              <w:rPr>
                <w:rFonts w:ascii="Calibri" w:hAnsi="Calibri" w:cs="Calibri"/>
                <w:sz w:val="16"/>
                <w:szCs w:val="16"/>
                <w:vertAlign w:val="superscript"/>
              </w:rPr>
              <w:t>-</w:t>
            </w:r>
            <w:r>
              <w:rPr>
                <w:rFonts w:ascii="Calibri" w:hAnsi="Calibri" w:cs="Calibri"/>
                <w:sz w:val="16"/>
                <w:szCs w:val="16"/>
              </w:rPr>
              <w:t xml:space="preserve"> + 8HCO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AE2494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930B98F" w14:textId="77777777" w:rsidTr="00D22775">
        <w:trPr>
          <w:gridAfter w:val="2"/>
          <w:wAfter w:w="3348" w:type="dxa"/>
        </w:trPr>
        <w:tc>
          <w:tcPr>
            <w:tcW w:w="470" w:type="dxa"/>
          </w:tcPr>
          <w:p w14:paraId="1F155496" w14:textId="7F3E0F6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3390" w:type="dxa"/>
          </w:tcPr>
          <w:p w14:paraId="105AB711" w14:textId="0AE22742"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032DBFFA" w14:textId="2108C90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51" w:type="dxa"/>
            <w:tcBorders>
              <w:left w:val="single" w:sz="4" w:space="0" w:color="auto"/>
            </w:tcBorders>
          </w:tcPr>
          <w:p w14:paraId="0D2A8129" w14:textId="04583F0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28</w:t>
            </w:r>
          </w:p>
        </w:tc>
        <w:tc>
          <w:tcPr>
            <w:tcW w:w="3458" w:type="dxa"/>
          </w:tcPr>
          <w:p w14:paraId="32A9C33C" w14:textId="4B538CCA" w:rsidR="00F72B54" w:rsidRDefault="00BD1A78" w:rsidP="00F72B54">
            <w:pPr>
              <w:spacing w:afterLines="40" w:after="96"/>
              <w:rPr>
                <w:rFonts w:ascii="Calibri" w:hAnsi="Calibri" w:cs="Calibri"/>
                <w:sz w:val="16"/>
                <w:szCs w:val="16"/>
              </w:rPr>
            </w:pPr>
            <w:r>
              <w:rPr>
                <w:rFonts w:ascii="Calibri" w:hAnsi="Calibri" w:cs="Calibri"/>
                <w:sz w:val="16"/>
                <w:szCs w:val="16"/>
              </w:rPr>
              <w:t>6FeCO</w:t>
            </w:r>
            <w:r w:rsidRPr="007A29BE">
              <w:rPr>
                <w:rFonts w:ascii="Calibri" w:hAnsi="Calibri" w:cs="Calibri"/>
                <w:sz w:val="16"/>
                <w:szCs w:val="16"/>
                <w:vertAlign w:val="subscript"/>
              </w:rPr>
              <w:t>3</w:t>
            </w:r>
            <w:r>
              <w:rPr>
                <w:rFonts w:ascii="Calibri" w:hAnsi="Calibri" w:cs="Calibri"/>
                <w:sz w:val="16"/>
                <w:szCs w:val="16"/>
              </w:rPr>
              <w:t xml:space="preserve"> + CO + 11H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6FeOOH + 6HCO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w:t>
            </w:r>
            <w:r w:rsidRPr="00FE5083">
              <w:rPr>
                <w:rFonts w:ascii="Calibri" w:hAnsi="Calibri" w:cs="Calibri"/>
                <w:sz w:val="16"/>
                <w:szCs w:val="16"/>
              </w:rPr>
              <w:t>CH</w:t>
            </w:r>
            <w:r w:rsidRPr="007A29BE">
              <w:rPr>
                <w:rFonts w:ascii="Calibri" w:hAnsi="Calibri" w:cs="Calibri"/>
                <w:sz w:val="16"/>
                <w:szCs w:val="16"/>
                <w:vertAlign w:val="subscript"/>
              </w:rPr>
              <w:t>4</w:t>
            </w:r>
            <w:r w:rsidRPr="00FE5083">
              <w:rPr>
                <w:rFonts w:ascii="Calibri" w:hAnsi="Calibri" w:cs="Calibri"/>
                <w:sz w:val="16"/>
                <w:szCs w:val="16"/>
              </w:rPr>
              <w:t xml:space="preserve"> + </w:t>
            </w:r>
            <w:r>
              <w:rPr>
                <w:rFonts w:ascii="Calibri" w:hAnsi="Calibri" w:cs="Calibri"/>
                <w:sz w:val="16"/>
                <w:szCs w:val="16"/>
              </w:rPr>
              <w:t>6</w:t>
            </w:r>
            <w:r w:rsidRPr="00FE5083">
              <w:rPr>
                <w:rFonts w:ascii="Calibri" w:hAnsi="Calibri" w:cs="Calibri"/>
                <w:sz w:val="16"/>
                <w:szCs w:val="16"/>
              </w:rPr>
              <w:t>H</w:t>
            </w:r>
            <w:r w:rsidRPr="007A29BE">
              <w:rPr>
                <w:rFonts w:ascii="Calibri" w:hAnsi="Calibri" w:cs="Calibri"/>
                <w:sz w:val="16"/>
                <w:szCs w:val="16"/>
                <w:vertAlign w:val="superscript"/>
              </w:rPr>
              <w:t>+</w:t>
            </w:r>
          </w:p>
        </w:tc>
        <w:tc>
          <w:tcPr>
            <w:tcW w:w="698" w:type="dxa"/>
            <w:tcBorders>
              <w:right w:val="single" w:sz="4" w:space="0" w:color="auto"/>
            </w:tcBorders>
          </w:tcPr>
          <w:p w14:paraId="35B3AE41" w14:textId="5F4CFA52" w:rsidR="00F72B54" w:rsidRDefault="00BD1A78"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3CC37977" w14:textId="77777777" w:rsidTr="00D22775">
        <w:trPr>
          <w:gridAfter w:val="2"/>
          <w:wAfter w:w="3348" w:type="dxa"/>
        </w:trPr>
        <w:tc>
          <w:tcPr>
            <w:tcW w:w="470" w:type="dxa"/>
          </w:tcPr>
          <w:p w14:paraId="2460F4C8" w14:textId="1579AB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7</w:t>
            </w:r>
          </w:p>
        </w:tc>
        <w:tc>
          <w:tcPr>
            <w:tcW w:w="3390" w:type="dxa"/>
          </w:tcPr>
          <w:p w14:paraId="369B5AEC" w14:textId="77C4ECE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9MnO</w:t>
            </w:r>
            <w:r w:rsidRPr="007A29BE">
              <w:rPr>
                <w:rFonts w:ascii="Calibri" w:hAnsi="Calibri" w:cs="Calibri"/>
                <w:sz w:val="16"/>
                <w:szCs w:val="16"/>
                <w:vertAlign w:val="subscript"/>
              </w:rPr>
              <w:t>2</w:t>
            </w:r>
            <w:r w:rsidRPr="00FE5083">
              <w:rPr>
                <w:rFonts w:ascii="Calibri" w:hAnsi="Calibri" w:cs="Calibri"/>
                <w:sz w:val="16"/>
                <w:szCs w:val="16"/>
              </w:rPr>
              <w:t xml:space="preserve"> + 2CH</w:t>
            </w:r>
            <w:r w:rsidRPr="007A29BE">
              <w:rPr>
                <w:rFonts w:ascii="Calibri" w:hAnsi="Calibri" w:cs="Calibri"/>
                <w:sz w:val="16"/>
                <w:szCs w:val="16"/>
                <w:vertAlign w:val="subscript"/>
              </w:rPr>
              <w:t>3</w:t>
            </w:r>
            <w:r w:rsidRPr="00FE5083">
              <w:rPr>
                <w:rFonts w:ascii="Calibri" w:hAnsi="Calibri" w:cs="Calibri"/>
                <w:sz w:val="16"/>
                <w:szCs w:val="16"/>
              </w:rPr>
              <w:t>COO</w:t>
            </w:r>
            <w:r w:rsidRPr="007A29BE">
              <w:rPr>
                <w:rFonts w:ascii="Calibri" w:hAnsi="Calibri" w:cs="Calibri"/>
                <w:sz w:val="16"/>
                <w:szCs w:val="16"/>
                <w:vertAlign w:val="superscript"/>
              </w:rPr>
              <w:t>-</w:t>
            </w:r>
            <w:r w:rsidRPr="00FE5083">
              <w:rPr>
                <w:rFonts w:ascii="Calibri" w:hAnsi="Calibri" w:cs="Calibri"/>
                <w:sz w:val="16"/>
                <w:szCs w:val="16"/>
              </w:rPr>
              <w:t xml:space="preserve"> + 18H</w:t>
            </w:r>
            <w:r w:rsidRPr="007A29BE">
              <w:rPr>
                <w:rFonts w:ascii="Calibri" w:hAnsi="Calibri" w:cs="Calibri"/>
                <w:sz w:val="16"/>
                <w:szCs w:val="16"/>
                <w:vertAlign w:val="superscript"/>
              </w:rPr>
              <w:t>+</w:t>
            </w:r>
            <w:r w:rsidRPr="00FE5083">
              <w:rPr>
                <w:rFonts w:ascii="Calibri" w:hAnsi="Calibri" w:cs="Calibri"/>
                <w:sz w:val="16"/>
                <w:szCs w:val="16"/>
              </w:rPr>
              <w:t xml:space="preserve"> ↔ 9Mn</w:t>
            </w:r>
            <w:r w:rsidRPr="007A29BE">
              <w:rPr>
                <w:rFonts w:ascii="Calibri" w:hAnsi="Calibri" w:cs="Calibri"/>
                <w:sz w:val="16"/>
                <w:szCs w:val="16"/>
                <w:vertAlign w:val="superscript"/>
              </w:rPr>
              <w:t>2+</w:t>
            </w:r>
            <w:r w:rsidRPr="00FE5083">
              <w:rPr>
                <w:rFonts w:ascii="Calibri" w:hAnsi="Calibri" w:cs="Calibri"/>
                <w:sz w:val="16"/>
                <w:szCs w:val="16"/>
              </w:rPr>
              <w:t xml:space="preserve"> + 4HCO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+ 10H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00FBE768" w14:textId="58C20D6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18</w:t>
            </w:r>
          </w:p>
        </w:tc>
        <w:tc>
          <w:tcPr>
            <w:tcW w:w="4607" w:type="dxa"/>
            <w:gridSpan w:val="3"/>
            <w:tcBorders>
              <w:left w:val="single" w:sz="4" w:space="0" w:color="auto"/>
              <w:right w:val="single" w:sz="4" w:space="0" w:color="auto"/>
            </w:tcBorders>
            <w:shd w:val="clear" w:color="auto" w:fill="BFBFBF" w:themeFill="background1" w:themeFillShade="BF"/>
          </w:tcPr>
          <w:p w14:paraId="5AE921D3"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Hematite as electron acceptor</w:t>
            </w:r>
          </w:p>
        </w:tc>
      </w:tr>
      <w:tr w:rsidR="00F72B54" w:rsidRPr="00FE5083" w14:paraId="2DE05760" w14:textId="77777777" w:rsidTr="00D22775">
        <w:trPr>
          <w:gridAfter w:val="2"/>
          <w:wAfter w:w="3348" w:type="dxa"/>
        </w:trPr>
        <w:tc>
          <w:tcPr>
            <w:tcW w:w="470" w:type="dxa"/>
          </w:tcPr>
          <w:p w14:paraId="3217990E" w14:textId="2708D82D" w:rsidR="00F72B54" w:rsidRPr="00FE5083" w:rsidRDefault="00F72B54" w:rsidP="00F72B54">
            <w:pPr>
              <w:spacing w:afterLines="40" w:after="96"/>
              <w:rPr>
                <w:rFonts w:ascii="Calibri" w:hAnsi="Calibri" w:cs="Calibri"/>
                <w:sz w:val="16"/>
                <w:szCs w:val="16"/>
              </w:rPr>
            </w:pPr>
            <w:r>
              <w:rPr>
                <w:rFonts w:ascii="Calibri" w:hAnsi="Calibri" w:cs="Calibri"/>
                <w:sz w:val="16"/>
                <w:szCs w:val="16"/>
              </w:rPr>
              <w:lastRenderedPageBreak/>
              <w:t>8</w:t>
            </w:r>
          </w:p>
        </w:tc>
        <w:tc>
          <w:tcPr>
            <w:tcW w:w="3390" w:type="dxa"/>
          </w:tcPr>
          <w:p w14:paraId="4E578B39" w14:textId="195A0793" w:rsidR="00F72B54" w:rsidRPr="00FE5083" w:rsidRDefault="00F72B54" w:rsidP="00F72B54">
            <w:pPr>
              <w:spacing w:afterLines="40" w:after="96"/>
              <w:rPr>
                <w:rFonts w:ascii="Calibri" w:hAnsi="Calibri" w:cs="Calibri"/>
                <w:sz w:val="16"/>
                <w:szCs w:val="16"/>
              </w:rPr>
            </w:pPr>
            <w:r>
              <w:rPr>
                <w:rFonts w:ascii="Calibri" w:hAnsi="Calibri" w:cs="Calibri"/>
                <w:sz w:val="16"/>
                <w:szCs w:val="16"/>
              </w:rPr>
              <w:t>Mn</w:t>
            </w:r>
            <w:r w:rsidRPr="00FE5083">
              <w:rPr>
                <w:rFonts w:ascii="Calibri" w:hAnsi="Calibri" w:cs="Calibri"/>
                <w:sz w:val="16"/>
                <w:szCs w:val="16"/>
              </w:rPr>
              <w:t>O</w:t>
            </w:r>
            <w:r w:rsidRPr="007A29BE">
              <w:rPr>
                <w:rFonts w:ascii="Calibri" w:hAnsi="Calibri" w:cs="Calibri"/>
                <w:sz w:val="16"/>
                <w:szCs w:val="16"/>
                <w:vertAlign w:val="subscript"/>
              </w:rPr>
              <w:t>2</w:t>
            </w:r>
            <w:r>
              <w:rPr>
                <w:rFonts w:ascii="Calibri" w:hAnsi="Calibri" w:cs="Calibri"/>
                <w:sz w:val="16"/>
                <w:szCs w:val="16"/>
              </w:rPr>
              <w:t xml:space="preserve"> + CO + </w:t>
            </w:r>
            <w:r w:rsidRPr="00FE5083">
              <w:rPr>
                <w:rFonts w:ascii="Calibri" w:hAnsi="Calibri" w:cs="Calibri"/>
                <w:sz w:val="16"/>
                <w:szCs w:val="16"/>
              </w:rPr>
              <w:t>H</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sidRPr="00FE5083">
              <w:rPr>
                <w:rFonts w:ascii="Calibri" w:hAnsi="Calibri" w:cs="Calibri"/>
                <w:sz w:val="16"/>
                <w:szCs w:val="16"/>
              </w:rPr>
              <w:t>↔</w:t>
            </w:r>
            <w:r>
              <w:rPr>
                <w:rFonts w:ascii="Calibri" w:hAnsi="Calibri" w:cs="Calibri"/>
                <w:sz w:val="16"/>
                <w:szCs w:val="16"/>
              </w:rPr>
              <w:t xml:space="preserve"> </w:t>
            </w:r>
            <w:r w:rsidRPr="00FE5083">
              <w:rPr>
                <w:rFonts w:ascii="Calibri" w:hAnsi="Calibri" w:cs="Calibri"/>
                <w:sz w:val="16"/>
                <w:szCs w:val="16"/>
              </w:rPr>
              <w:t>Mn</w:t>
            </w:r>
            <w:r w:rsidRPr="007A29BE">
              <w:rPr>
                <w:rFonts w:ascii="Calibri" w:hAnsi="Calibri" w:cs="Calibri"/>
                <w:sz w:val="16"/>
                <w:szCs w:val="16"/>
                <w:vertAlign w:val="superscript"/>
              </w:rPr>
              <w:t>2+</w:t>
            </w:r>
            <w:r>
              <w:rPr>
                <w:rFonts w:ascii="Calibri" w:hAnsi="Calibri" w:cs="Calibri"/>
                <w:sz w:val="16"/>
                <w:szCs w:val="16"/>
                <w:vertAlign w:val="superscript"/>
              </w:rPr>
              <w:t xml:space="preserve"> </w:t>
            </w:r>
            <w:r w:rsidRPr="00FE5083">
              <w:rPr>
                <w:rFonts w:ascii="Calibri" w:hAnsi="Calibri" w:cs="Calibri"/>
                <w:sz w:val="16"/>
                <w:szCs w:val="16"/>
              </w:rPr>
              <w:t>+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p>
        </w:tc>
        <w:tc>
          <w:tcPr>
            <w:tcW w:w="765" w:type="dxa"/>
            <w:tcBorders>
              <w:right w:val="single" w:sz="4" w:space="0" w:color="auto"/>
            </w:tcBorders>
          </w:tcPr>
          <w:p w14:paraId="0F84DB15" w14:textId="2DE141F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76D57224" w14:textId="2AE311B4"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9</w:t>
            </w:r>
          </w:p>
        </w:tc>
        <w:tc>
          <w:tcPr>
            <w:tcW w:w="3458" w:type="dxa"/>
          </w:tcPr>
          <w:p w14:paraId="7588D42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 + 4H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D3FA66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w:t>
            </w:r>
          </w:p>
        </w:tc>
      </w:tr>
      <w:tr w:rsidR="00F72B54" w:rsidRPr="00FE5083" w14:paraId="18F4E2A9" w14:textId="77777777" w:rsidTr="00D22775">
        <w:trPr>
          <w:gridAfter w:val="2"/>
          <w:wAfter w:w="3348" w:type="dxa"/>
        </w:trPr>
        <w:tc>
          <w:tcPr>
            <w:tcW w:w="4625" w:type="dxa"/>
            <w:gridSpan w:val="3"/>
            <w:tcBorders>
              <w:right w:val="single" w:sz="4" w:space="0" w:color="auto"/>
            </w:tcBorders>
            <w:shd w:val="clear" w:color="auto" w:fill="BFBFBF" w:themeFill="background1" w:themeFillShade="BF"/>
          </w:tcPr>
          <w:p w14:paraId="357007C9" w14:textId="54BCDBCD" w:rsidR="00F72B54" w:rsidRPr="00FE5083" w:rsidRDefault="00F72B54" w:rsidP="00F72B54">
            <w:pPr>
              <w:spacing w:afterLines="40" w:after="96"/>
              <w:rPr>
                <w:rFonts w:ascii="Calibri" w:hAnsi="Calibri" w:cs="Calibri"/>
                <w:sz w:val="16"/>
                <w:szCs w:val="16"/>
              </w:rPr>
            </w:pPr>
            <w:r>
              <w:rPr>
                <w:rFonts w:ascii="Calibri" w:hAnsi="Calibri" w:cs="Calibri"/>
                <w:b/>
                <w:sz w:val="16"/>
                <w:szCs w:val="16"/>
              </w:rPr>
              <w:t xml:space="preserve">Magnetite as electron acceptor </w:t>
            </w:r>
          </w:p>
        </w:tc>
        <w:tc>
          <w:tcPr>
            <w:tcW w:w="451" w:type="dxa"/>
            <w:tcBorders>
              <w:left w:val="single" w:sz="4" w:space="0" w:color="auto"/>
            </w:tcBorders>
          </w:tcPr>
          <w:p w14:paraId="25E767B0" w14:textId="3AEFF38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30</w:t>
            </w:r>
          </w:p>
        </w:tc>
        <w:tc>
          <w:tcPr>
            <w:tcW w:w="3458" w:type="dxa"/>
          </w:tcPr>
          <w:p w14:paraId="39819139"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HS</w:t>
            </w:r>
            <w:r w:rsidRPr="007A29BE">
              <w:rPr>
                <w:rFonts w:ascii="Calibri" w:hAnsi="Calibri" w:cs="Calibri"/>
                <w:sz w:val="16"/>
                <w:szCs w:val="16"/>
                <w:vertAlign w:val="superscript"/>
              </w:rPr>
              <w:t>-</w:t>
            </w:r>
            <w:r>
              <w:rPr>
                <w:rFonts w:ascii="Calibri" w:hAnsi="Calibri" w:cs="Calibri"/>
                <w:sz w:val="16"/>
                <w:szCs w:val="16"/>
              </w:rPr>
              <w:t xml:space="preserve"> + 5H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3AACF9B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3D62450" w14:textId="77777777" w:rsidTr="00D22775">
        <w:trPr>
          <w:gridAfter w:val="2"/>
          <w:wAfter w:w="3348" w:type="dxa"/>
        </w:trPr>
        <w:tc>
          <w:tcPr>
            <w:tcW w:w="470" w:type="dxa"/>
          </w:tcPr>
          <w:p w14:paraId="75EEF758" w14:textId="072D18D5" w:rsidR="00F72B54" w:rsidRPr="00FE5083" w:rsidRDefault="00F72B54" w:rsidP="00F72B54">
            <w:pPr>
              <w:spacing w:afterLines="40" w:after="96"/>
              <w:rPr>
                <w:rFonts w:ascii="Calibri" w:hAnsi="Calibri" w:cs="Calibri"/>
                <w:sz w:val="16"/>
                <w:szCs w:val="16"/>
              </w:rPr>
            </w:pPr>
            <w:r>
              <w:rPr>
                <w:rFonts w:ascii="Calibri" w:hAnsi="Calibri" w:cs="Calibri"/>
                <w:sz w:val="16"/>
                <w:szCs w:val="16"/>
              </w:rPr>
              <w:t>9</w:t>
            </w:r>
          </w:p>
        </w:tc>
        <w:tc>
          <w:tcPr>
            <w:tcW w:w="3390" w:type="dxa"/>
          </w:tcPr>
          <w:p w14:paraId="6B93EB2B" w14:textId="681E4BEA" w:rsidR="00F72B54" w:rsidRPr="00FE5083"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w:t>
            </w:r>
            <w:r w:rsidRPr="0099649D">
              <w:rPr>
                <w:rFonts w:ascii="Calibri" w:hAnsi="Calibri" w:cs="Calibri"/>
                <w:sz w:val="16"/>
                <w:szCs w:val="16"/>
                <w:vertAlign w:val="subscript"/>
              </w:rPr>
              <w:t>2</w:t>
            </w:r>
            <w:r>
              <w:rPr>
                <w:rFonts w:ascii="Calibri" w:hAnsi="Calibri" w:cs="Calibri"/>
                <w:sz w:val="16"/>
                <w:szCs w:val="16"/>
              </w:rPr>
              <w:t xml:space="preserve"> + 6H</w:t>
            </w:r>
            <w:r w:rsidRPr="0099649D">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99649D">
              <w:rPr>
                <w:rFonts w:ascii="Calibri" w:hAnsi="Calibri" w:cs="Calibri"/>
                <w:sz w:val="16"/>
                <w:szCs w:val="16"/>
                <w:vertAlign w:val="superscript"/>
              </w:rPr>
              <w:t>2+</w:t>
            </w:r>
            <w:r>
              <w:rPr>
                <w:rFonts w:ascii="Calibri" w:hAnsi="Calibri" w:cs="Calibri"/>
                <w:sz w:val="16"/>
                <w:szCs w:val="16"/>
              </w:rPr>
              <w:t xml:space="preserve"> + 4H</w:t>
            </w:r>
            <w:r w:rsidRPr="0099649D">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4B1C8BC" w14:textId="6D53341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536E8E5E" w14:textId="6EEDA2F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31</w:t>
            </w:r>
          </w:p>
        </w:tc>
        <w:tc>
          <w:tcPr>
            <w:tcW w:w="3458" w:type="dxa"/>
          </w:tcPr>
          <w:p w14:paraId="53587D38" w14:textId="6680E568" w:rsidR="00F72B54"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Pr>
                <w:rFonts w:ascii="Calibri" w:hAnsi="Calibri" w:cs="Calibri"/>
                <w:sz w:val="16"/>
                <w:szCs w:val="16"/>
              </w:rPr>
              <w:t>+ 10H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04C8BBB8" w14:textId="79EDAF3A" w:rsidR="00F72B54" w:rsidRDefault="00F72B54" w:rsidP="00F72B54">
            <w:pPr>
              <w:spacing w:afterLines="40" w:after="96"/>
              <w:rPr>
                <w:rFonts w:ascii="Calibri" w:hAnsi="Calibri" w:cs="Calibri"/>
                <w:sz w:val="16"/>
                <w:szCs w:val="16"/>
              </w:rPr>
            </w:pPr>
            <w:r>
              <w:rPr>
                <w:rFonts w:ascii="Calibri" w:hAnsi="Calibri" w:cs="Calibri"/>
                <w:sz w:val="16"/>
                <w:szCs w:val="16"/>
              </w:rPr>
              <w:t>6</w:t>
            </w:r>
          </w:p>
        </w:tc>
      </w:tr>
      <w:tr w:rsidR="00D22775" w:rsidRPr="00FE5083" w14:paraId="25F779C3" w14:textId="77777777" w:rsidTr="00D22775">
        <w:trPr>
          <w:gridAfter w:val="2"/>
          <w:wAfter w:w="3348" w:type="dxa"/>
        </w:trPr>
        <w:tc>
          <w:tcPr>
            <w:tcW w:w="470" w:type="dxa"/>
            <w:shd w:val="clear" w:color="auto" w:fill="auto"/>
          </w:tcPr>
          <w:p w14:paraId="34D64DEA" w14:textId="2C0309C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10</w:t>
            </w:r>
          </w:p>
        </w:tc>
        <w:tc>
          <w:tcPr>
            <w:tcW w:w="3390" w:type="dxa"/>
            <w:shd w:val="clear" w:color="auto" w:fill="auto"/>
          </w:tcPr>
          <w:p w14:paraId="1C77D577" w14:textId="0B9B485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HS</w:t>
            </w:r>
            <w:r w:rsidRPr="0099649D">
              <w:rPr>
                <w:rFonts w:ascii="Calibri" w:hAnsi="Calibri" w:cs="Calibri"/>
                <w:sz w:val="16"/>
                <w:szCs w:val="16"/>
                <w:vertAlign w:val="superscript"/>
              </w:rPr>
              <w:t>-</w:t>
            </w:r>
            <w:r>
              <w:rPr>
                <w:rFonts w:ascii="Calibri" w:hAnsi="Calibri" w:cs="Calibri"/>
                <w:sz w:val="16"/>
                <w:szCs w:val="16"/>
              </w:rPr>
              <w:t xml:space="preserve"> + </w:t>
            </w:r>
            <w:r w:rsidRPr="001019BB">
              <w:rPr>
                <w:rFonts w:ascii="Calibri" w:hAnsi="Calibri" w:cs="Calibri"/>
                <w:sz w:val="16"/>
                <w:szCs w:val="16"/>
              </w:rPr>
              <w:t>7H</w:t>
            </w:r>
            <w:r w:rsidRPr="00AC608C">
              <w:rPr>
                <w:rFonts w:ascii="Calibri" w:hAnsi="Calibri" w:cs="Calibri"/>
                <w:sz w:val="16"/>
                <w:szCs w:val="16"/>
                <w:vertAlign w:val="superscript"/>
              </w:rPr>
              <w:t>+</w:t>
            </w:r>
            <w:r w:rsidRPr="001019BB">
              <w:rPr>
                <w:rFonts w:ascii="Calibri" w:hAnsi="Calibri" w:cs="Calibri"/>
                <w:sz w:val="16"/>
                <w:szCs w:val="16"/>
              </w:rPr>
              <w:t xml:space="preserve"> ↔</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shd w:val="clear" w:color="auto" w:fill="auto"/>
          </w:tcPr>
          <w:p w14:paraId="05A82692" w14:textId="5F33607D"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2</w:t>
            </w:r>
          </w:p>
        </w:tc>
        <w:tc>
          <w:tcPr>
            <w:tcW w:w="451" w:type="dxa"/>
            <w:tcBorders>
              <w:left w:val="single" w:sz="4" w:space="0" w:color="auto"/>
            </w:tcBorders>
          </w:tcPr>
          <w:p w14:paraId="1EDC52DB" w14:textId="0D1EE05B" w:rsidR="00D22775" w:rsidRPr="001019BB" w:rsidRDefault="00D22775" w:rsidP="00F72B54">
            <w:pPr>
              <w:spacing w:afterLines="40" w:after="96"/>
              <w:rPr>
                <w:rFonts w:ascii="Calibri" w:hAnsi="Calibri" w:cs="Calibri"/>
                <w:sz w:val="16"/>
                <w:szCs w:val="16"/>
              </w:rPr>
            </w:pPr>
            <w:r>
              <w:rPr>
                <w:rFonts w:ascii="Calibri" w:hAnsi="Calibri" w:cs="Calibri"/>
                <w:sz w:val="16"/>
                <w:szCs w:val="16"/>
              </w:rPr>
              <w:t>32</w:t>
            </w:r>
          </w:p>
        </w:tc>
        <w:tc>
          <w:tcPr>
            <w:tcW w:w="3458" w:type="dxa"/>
          </w:tcPr>
          <w:p w14:paraId="05636EA8" w14:textId="48FBF2FE" w:rsidR="00D22775" w:rsidRPr="001019BB" w:rsidRDefault="00D22775"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4</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+ 9H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5298E75D" w14:textId="04A5C4D5" w:rsidR="00D22775" w:rsidRPr="001019BB" w:rsidRDefault="00D22775"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EB2E2F9" w14:textId="77777777" w:rsidTr="00D22775">
        <w:trPr>
          <w:gridAfter w:val="2"/>
          <w:wAfter w:w="3348" w:type="dxa"/>
        </w:trPr>
        <w:tc>
          <w:tcPr>
            <w:tcW w:w="470" w:type="dxa"/>
          </w:tcPr>
          <w:p w14:paraId="220706DB" w14:textId="510973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11</w:t>
            </w:r>
          </w:p>
        </w:tc>
        <w:tc>
          <w:tcPr>
            <w:tcW w:w="3390" w:type="dxa"/>
          </w:tcPr>
          <w:p w14:paraId="029ED14F" w14:textId="72992D4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1D07DB2" w14:textId="796B1AF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tcPr>
          <w:p w14:paraId="5672DFC5" w14:textId="1B8EDD0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33</w:t>
            </w:r>
          </w:p>
        </w:tc>
        <w:tc>
          <w:tcPr>
            <w:tcW w:w="3458" w:type="dxa"/>
          </w:tcPr>
          <w:p w14:paraId="0FFF6BB3" w14:textId="1C4BE47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+ 5H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right w:val="single" w:sz="4" w:space="0" w:color="auto"/>
            </w:tcBorders>
          </w:tcPr>
          <w:p w14:paraId="54D3716A" w14:textId="52C3508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2F2E2C69" w14:textId="77777777" w:rsidTr="00D22775">
        <w:trPr>
          <w:gridAfter w:val="2"/>
          <w:wAfter w:w="3348" w:type="dxa"/>
        </w:trPr>
        <w:tc>
          <w:tcPr>
            <w:tcW w:w="470" w:type="dxa"/>
          </w:tcPr>
          <w:p w14:paraId="3FBA40C6" w14:textId="1CF660A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12</w:t>
            </w:r>
          </w:p>
        </w:tc>
        <w:tc>
          <w:tcPr>
            <w:tcW w:w="3390" w:type="dxa"/>
          </w:tcPr>
          <w:p w14:paraId="6753CF5C" w14:textId="32E6C8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CH</w:t>
            </w:r>
            <w:r w:rsidRPr="00AC608C">
              <w:rPr>
                <w:rFonts w:ascii="Calibri" w:hAnsi="Calibri" w:cs="Calibri"/>
                <w:sz w:val="16"/>
                <w:szCs w:val="16"/>
                <w:vertAlign w:val="subscript"/>
              </w:rPr>
              <w:t>4</w:t>
            </w:r>
            <w:r>
              <w:rPr>
                <w:rFonts w:ascii="Calibri" w:hAnsi="Calibri" w:cs="Calibri"/>
                <w:sz w:val="16"/>
                <w:szCs w:val="16"/>
              </w:rPr>
              <w:t xml:space="preserve"> + 23H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16Fe</w:t>
            </w:r>
            <w:r w:rsidRPr="00AC608C">
              <w:rPr>
                <w:rFonts w:ascii="Calibri" w:hAnsi="Calibri" w:cs="Calibri"/>
                <w:sz w:val="16"/>
                <w:szCs w:val="16"/>
                <w:vertAlign w:val="superscript"/>
              </w:rPr>
              <w:t>2+</w:t>
            </w:r>
            <w:r>
              <w:rPr>
                <w:rFonts w:ascii="Calibri" w:hAnsi="Calibri" w:cs="Calibri"/>
                <w:sz w:val="16"/>
                <w:szCs w:val="16"/>
              </w:rPr>
              <w:t xml:space="preserve"> + HCO3</w:t>
            </w:r>
            <w:r w:rsidRPr="00AC608C">
              <w:rPr>
                <w:rFonts w:ascii="Calibri" w:hAnsi="Calibri" w:cs="Calibri"/>
                <w:sz w:val="16"/>
                <w:szCs w:val="16"/>
                <w:vertAlign w:val="superscript"/>
              </w:rPr>
              <w:t>-</w:t>
            </w:r>
            <w:r>
              <w:rPr>
                <w:rFonts w:ascii="Calibri" w:hAnsi="Calibri" w:cs="Calibri"/>
                <w:sz w:val="16"/>
                <w:szCs w:val="16"/>
              </w:rPr>
              <w:t xml:space="preserve"> + 13H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46D7B0" w14:textId="5A9EFF7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59CD378E" w14:textId="14C60E1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34</w:t>
            </w:r>
          </w:p>
        </w:tc>
        <w:tc>
          <w:tcPr>
            <w:tcW w:w="3458" w:type="dxa"/>
          </w:tcPr>
          <w:p w14:paraId="30D91A67" w14:textId="09BBF0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+ 8H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3D6B6C4" w14:textId="16FFDCDE"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78453CEE" w14:textId="77777777" w:rsidTr="00D22775">
        <w:trPr>
          <w:gridAfter w:val="2"/>
          <w:wAfter w:w="3348" w:type="dxa"/>
        </w:trPr>
        <w:tc>
          <w:tcPr>
            <w:tcW w:w="470" w:type="dxa"/>
          </w:tcPr>
          <w:p w14:paraId="196A7C42" w14:textId="20BAB193"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13</w:t>
            </w:r>
          </w:p>
        </w:tc>
        <w:tc>
          <w:tcPr>
            <w:tcW w:w="3390" w:type="dxa"/>
          </w:tcPr>
          <w:p w14:paraId="252DA7BA" w14:textId="353B233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3884370" w14:textId="38C34535"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shd w:val="clear" w:color="auto" w:fill="auto"/>
          </w:tcPr>
          <w:p w14:paraId="7D901AB7" w14:textId="4909F4FE"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3</w:t>
            </w:r>
            <w:r>
              <w:rPr>
                <w:rFonts w:ascii="Calibri" w:hAnsi="Calibri" w:cs="Calibri"/>
                <w:sz w:val="16"/>
                <w:szCs w:val="16"/>
              </w:rPr>
              <w:t>5</w:t>
            </w:r>
          </w:p>
        </w:tc>
        <w:tc>
          <w:tcPr>
            <w:tcW w:w="3458" w:type="dxa"/>
            <w:shd w:val="clear" w:color="auto" w:fill="auto"/>
          </w:tcPr>
          <w:p w14:paraId="1C5DE86D" w14:textId="4A495DF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+ 2Mn</w:t>
            </w:r>
            <w:r w:rsidRPr="007A29BE">
              <w:rPr>
                <w:rFonts w:ascii="Calibri" w:hAnsi="Calibri" w:cs="Calibri"/>
                <w:sz w:val="16"/>
                <w:szCs w:val="16"/>
                <w:vertAlign w:val="superscript"/>
              </w:rPr>
              <w:t>2+</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+ 2MnOOH</w:t>
            </w:r>
          </w:p>
        </w:tc>
        <w:tc>
          <w:tcPr>
            <w:tcW w:w="698" w:type="dxa"/>
            <w:tcBorders>
              <w:right w:val="single" w:sz="4" w:space="0" w:color="auto"/>
            </w:tcBorders>
            <w:shd w:val="clear" w:color="auto" w:fill="auto"/>
          </w:tcPr>
          <w:p w14:paraId="59AA6082" w14:textId="20E4F76B"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6651F6A1" w14:textId="77777777" w:rsidTr="00D22775">
        <w:trPr>
          <w:gridAfter w:val="2"/>
          <w:wAfter w:w="3348" w:type="dxa"/>
        </w:trPr>
        <w:tc>
          <w:tcPr>
            <w:tcW w:w="470" w:type="dxa"/>
          </w:tcPr>
          <w:p w14:paraId="133F7145" w14:textId="3642D3A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14</w:t>
            </w:r>
          </w:p>
        </w:tc>
        <w:tc>
          <w:tcPr>
            <w:tcW w:w="3390" w:type="dxa"/>
          </w:tcPr>
          <w:p w14:paraId="03E932D2" w14:textId="3CBD850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+ 2CH</w:t>
            </w:r>
            <w:r w:rsidRPr="00AC608C">
              <w:rPr>
                <w:rFonts w:ascii="Calibri" w:hAnsi="Calibri" w:cs="Calibri"/>
                <w:sz w:val="16"/>
                <w:szCs w:val="16"/>
                <w:vertAlign w:val="subscript"/>
              </w:rPr>
              <w:t>3</w:t>
            </w:r>
            <w:r>
              <w:rPr>
                <w:rFonts w:ascii="Calibri" w:hAnsi="Calibri" w:cs="Calibri"/>
                <w:sz w:val="16"/>
                <w:szCs w:val="16"/>
              </w:rPr>
              <w:t>COO</w:t>
            </w:r>
            <w:r w:rsidRPr="00AC608C">
              <w:rPr>
                <w:rFonts w:ascii="Calibri" w:hAnsi="Calibri" w:cs="Calibri"/>
                <w:sz w:val="16"/>
                <w:szCs w:val="16"/>
                <w:vertAlign w:val="superscript"/>
              </w:rPr>
              <w:t>-</w:t>
            </w:r>
            <w:r>
              <w:rPr>
                <w:rFonts w:ascii="Calibri" w:hAnsi="Calibri" w:cs="Calibri"/>
                <w:sz w:val="16"/>
                <w:szCs w:val="16"/>
              </w:rPr>
              <w:t xml:space="preserve"> + 6H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tcPr>
          <w:p w14:paraId="244F5218" w14:textId="4DA4561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18</w:t>
            </w:r>
          </w:p>
        </w:tc>
        <w:tc>
          <w:tcPr>
            <w:tcW w:w="451" w:type="dxa"/>
            <w:tcBorders>
              <w:left w:val="single" w:sz="4" w:space="0" w:color="auto"/>
            </w:tcBorders>
            <w:shd w:val="clear" w:color="auto" w:fill="auto"/>
          </w:tcPr>
          <w:p w14:paraId="120D3837" w14:textId="60C9D509"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3</w:t>
            </w:r>
            <w:r>
              <w:rPr>
                <w:rFonts w:ascii="Calibri" w:hAnsi="Calibri" w:cs="Calibri"/>
                <w:sz w:val="16"/>
                <w:szCs w:val="16"/>
              </w:rPr>
              <w:t>6</w:t>
            </w:r>
          </w:p>
        </w:tc>
        <w:tc>
          <w:tcPr>
            <w:tcW w:w="3458" w:type="dxa"/>
            <w:shd w:val="clear" w:color="auto" w:fill="auto"/>
          </w:tcPr>
          <w:p w14:paraId="20325320" w14:textId="10A78574" w:rsidR="00F72B54" w:rsidRPr="001019BB" w:rsidRDefault="00BD1A78"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CO + 3H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shd w:val="clear" w:color="auto" w:fill="auto"/>
          </w:tcPr>
          <w:p w14:paraId="45ABAE7E" w14:textId="05B77E73" w:rsidR="00F72B54" w:rsidRPr="001019BB" w:rsidRDefault="00BD1A78"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0D2B423" w14:textId="77777777" w:rsidTr="00D22775">
        <w:tc>
          <w:tcPr>
            <w:tcW w:w="470" w:type="dxa"/>
          </w:tcPr>
          <w:p w14:paraId="716F7D0A" w14:textId="3486E12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15</w:t>
            </w:r>
          </w:p>
        </w:tc>
        <w:tc>
          <w:tcPr>
            <w:tcW w:w="3390" w:type="dxa"/>
          </w:tcPr>
          <w:p w14:paraId="5D1CE0D1" w14:textId="3578959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+ 2Mn</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+ 2MnOOH</w:t>
            </w:r>
          </w:p>
        </w:tc>
        <w:tc>
          <w:tcPr>
            <w:tcW w:w="765" w:type="dxa"/>
            <w:tcBorders>
              <w:right w:val="single" w:sz="4" w:space="0" w:color="auto"/>
            </w:tcBorders>
          </w:tcPr>
          <w:p w14:paraId="37E99941" w14:textId="6E0FCEC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17A91899" w14:textId="77777777" w:rsidR="00F72B54" w:rsidRPr="00A1008F" w:rsidRDefault="00F72B54" w:rsidP="00F72B54">
            <w:pPr>
              <w:spacing w:afterLines="40" w:after="96"/>
              <w:rPr>
                <w:rFonts w:ascii="Calibri" w:hAnsi="Calibri" w:cs="Calibri"/>
                <w:b/>
                <w:sz w:val="16"/>
                <w:szCs w:val="16"/>
              </w:rPr>
            </w:pPr>
            <w:r w:rsidRPr="00A1008F">
              <w:rPr>
                <w:rFonts w:ascii="Calibri" w:hAnsi="Calibri" w:cs="Calibri"/>
                <w:b/>
                <w:sz w:val="16"/>
                <w:szCs w:val="16"/>
              </w:rPr>
              <w:t>Pyrite as electron donor</w:t>
            </w:r>
          </w:p>
        </w:tc>
        <w:tc>
          <w:tcPr>
            <w:tcW w:w="1578" w:type="dxa"/>
            <w:tcBorders>
              <w:left w:val="single" w:sz="4" w:space="0" w:color="auto"/>
            </w:tcBorders>
          </w:tcPr>
          <w:p w14:paraId="4D217215" w14:textId="77777777" w:rsidR="00F72B54" w:rsidRPr="00FE5083" w:rsidRDefault="00F72B54" w:rsidP="00F72B54">
            <w:pPr>
              <w:rPr>
                <w:rFonts w:ascii="Calibri" w:hAnsi="Calibri" w:cs="Calibri"/>
                <w:b/>
                <w:sz w:val="16"/>
                <w:szCs w:val="16"/>
              </w:rPr>
            </w:pPr>
          </w:p>
        </w:tc>
        <w:tc>
          <w:tcPr>
            <w:tcW w:w="1770" w:type="dxa"/>
            <w:tcBorders>
              <w:right w:val="single" w:sz="4" w:space="0" w:color="auto"/>
            </w:tcBorders>
          </w:tcPr>
          <w:p w14:paraId="17227AEE" w14:textId="77777777" w:rsidR="00F72B54" w:rsidRPr="00FE5083" w:rsidRDefault="00F72B54" w:rsidP="00F72B54">
            <w:pPr>
              <w:rPr>
                <w:rFonts w:ascii="Calibri" w:hAnsi="Calibri" w:cs="Calibri"/>
                <w:b/>
                <w:sz w:val="16"/>
                <w:szCs w:val="16"/>
              </w:rPr>
            </w:pPr>
          </w:p>
        </w:tc>
      </w:tr>
      <w:tr w:rsidR="00F72B54" w:rsidRPr="00FE5083" w14:paraId="62F17FC9" w14:textId="77777777" w:rsidTr="00D22775">
        <w:trPr>
          <w:gridAfter w:val="2"/>
          <w:wAfter w:w="3348" w:type="dxa"/>
          <w:trHeight w:val="504"/>
        </w:trPr>
        <w:tc>
          <w:tcPr>
            <w:tcW w:w="470" w:type="dxa"/>
          </w:tcPr>
          <w:p w14:paraId="4E55549E" w14:textId="6F7D352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c>
          <w:tcPr>
            <w:tcW w:w="3390" w:type="dxa"/>
          </w:tcPr>
          <w:p w14:paraId="3A9C0A30" w14:textId="316C4F1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CO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0F3FB6A5" w14:textId="2322007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1A4E9E4D" w14:textId="78BDEE3C"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37</w:t>
            </w:r>
          </w:p>
        </w:tc>
        <w:tc>
          <w:tcPr>
            <w:tcW w:w="3458" w:type="dxa"/>
          </w:tcPr>
          <w:p w14:paraId="551BB8F4"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xml:space="preserve"> + 8NO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3933F5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10478825" w14:textId="77777777" w:rsidTr="00D22775">
        <w:trPr>
          <w:gridAfter w:val="2"/>
          <w:wAfter w:w="3348" w:type="dxa"/>
          <w:trHeight w:val="477"/>
        </w:trPr>
        <w:tc>
          <w:tcPr>
            <w:tcW w:w="4625" w:type="dxa"/>
            <w:gridSpan w:val="3"/>
            <w:tcBorders>
              <w:right w:val="single" w:sz="4" w:space="0" w:color="auto"/>
            </w:tcBorders>
            <w:shd w:val="clear" w:color="auto" w:fill="BFBFBF" w:themeFill="background1" w:themeFillShade="BF"/>
          </w:tcPr>
          <w:p w14:paraId="69C9BC9E" w14:textId="1B650FBD"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Gypsum as electron acceptor</w:t>
            </w:r>
          </w:p>
        </w:tc>
        <w:tc>
          <w:tcPr>
            <w:tcW w:w="451" w:type="dxa"/>
            <w:tcBorders>
              <w:left w:val="single" w:sz="4" w:space="0" w:color="auto"/>
            </w:tcBorders>
          </w:tcPr>
          <w:p w14:paraId="7B55DACD" w14:textId="4BF6085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38</w:t>
            </w:r>
          </w:p>
        </w:tc>
        <w:tc>
          <w:tcPr>
            <w:tcW w:w="3458" w:type="dxa"/>
          </w:tcPr>
          <w:p w14:paraId="27B7EFC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+ 2HCO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+ 2CH</w:t>
            </w:r>
            <w:r w:rsidRPr="00AC608C">
              <w:rPr>
                <w:rFonts w:ascii="Calibri" w:hAnsi="Calibri" w:cs="Calibri"/>
                <w:sz w:val="16"/>
                <w:szCs w:val="16"/>
                <w:vertAlign w:val="subscript"/>
              </w:rPr>
              <w:t>4</w:t>
            </w:r>
          </w:p>
        </w:tc>
        <w:tc>
          <w:tcPr>
            <w:tcW w:w="698" w:type="dxa"/>
            <w:tcBorders>
              <w:right w:val="single" w:sz="4" w:space="0" w:color="auto"/>
            </w:tcBorders>
          </w:tcPr>
          <w:p w14:paraId="567637C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2D831E15" w14:textId="77777777" w:rsidTr="00D22775">
        <w:trPr>
          <w:gridAfter w:val="2"/>
          <w:wAfter w:w="3348" w:type="dxa"/>
          <w:trHeight w:val="477"/>
        </w:trPr>
        <w:tc>
          <w:tcPr>
            <w:tcW w:w="470" w:type="dxa"/>
          </w:tcPr>
          <w:p w14:paraId="106087C5" w14:textId="2F81157F" w:rsidR="00F72B54" w:rsidRDefault="00F72B54" w:rsidP="00F72B54">
            <w:pPr>
              <w:spacing w:afterLines="40" w:after="96"/>
              <w:rPr>
                <w:rFonts w:ascii="Calibri" w:hAnsi="Calibri" w:cs="Calibri"/>
                <w:sz w:val="16"/>
                <w:szCs w:val="16"/>
              </w:rPr>
            </w:pPr>
            <w:r>
              <w:rPr>
                <w:rFonts w:ascii="Calibri" w:hAnsi="Calibri" w:cs="Calibri"/>
                <w:sz w:val="16"/>
                <w:szCs w:val="16"/>
              </w:rPr>
              <w:t>17</w:t>
            </w:r>
          </w:p>
        </w:tc>
        <w:tc>
          <w:tcPr>
            <w:tcW w:w="3390" w:type="dxa"/>
          </w:tcPr>
          <w:p w14:paraId="62454996" w14:textId="06228514"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+ 4H</w:t>
            </w:r>
            <w:r w:rsidRPr="00AC608C">
              <w:rPr>
                <w:rFonts w:ascii="Calibri" w:hAnsi="Calibri" w:cs="Calibri"/>
                <w:sz w:val="16"/>
                <w:szCs w:val="16"/>
                <w:vertAlign w:val="subscript"/>
              </w:rPr>
              <w:t>2</w:t>
            </w:r>
            <w:r>
              <w:rPr>
                <w:rFonts w:ascii="Calibri" w:hAnsi="Calibri" w:cs="Calibri"/>
                <w:sz w:val="16"/>
                <w:szCs w:val="16"/>
              </w:rPr>
              <w:t xml:space="preserve"> + 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 xml:space="preserve">- </w:t>
            </w:r>
            <w:r>
              <w:rPr>
                <w:rFonts w:ascii="Calibri" w:hAnsi="Calibri" w:cs="Calibri"/>
                <w:sz w:val="16"/>
                <w:szCs w:val="16"/>
              </w:rPr>
              <w:t>+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724E21A" w14:textId="7557FEDE" w:rsidR="00F72B54"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7D02B46B" w14:textId="3735CC4B" w:rsidR="00F72B54" w:rsidRDefault="00F72B54" w:rsidP="00F72B54">
            <w:pPr>
              <w:spacing w:afterLines="40" w:after="96"/>
              <w:rPr>
                <w:rFonts w:ascii="Calibri" w:hAnsi="Calibri" w:cs="Calibri"/>
                <w:sz w:val="16"/>
                <w:szCs w:val="16"/>
              </w:rPr>
            </w:pPr>
            <w:r>
              <w:rPr>
                <w:rFonts w:ascii="Calibri" w:hAnsi="Calibri" w:cs="Calibri"/>
                <w:sz w:val="16"/>
                <w:szCs w:val="16"/>
              </w:rPr>
              <w:t>39</w:t>
            </w:r>
          </w:p>
        </w:tc>
        <w:tc>
          <w:tcPr>
            <w:tcW w:w="3458" w:type="dxa"/>
          </w:tcPr>
          <w:p w14:paraId="6BD056D1" w14:textId="2F1EB0FB" w:rsidR="00F72B54" w:rsidRDefault="00BD1A78" w:rsidP="00F72B54">
            <w:pPr>
              <w:spacing w:afterLines="40" w:after="96"/>
              <w:rPr>
                <w:rFonts w:ascii="Calibri" w:hAnsi="Calibri" w:cs="Calibri"/>
                <w:sz w:val="16"/>
                <w:szCs w:val="16"/>
              </w:rPr>
            </w:pPr>
            <w:r>
              <w:rPr>
                <w:rFonts w:ascii="Calibri" w:hAnsi="Calibri" w:cs="Calibri"/>
                <w:sz w:val="16"/>
                <w:szCs w:val="16"/>
              </w:rPr>
              <w:t>3FeS</w:t>
            </w:r>
            <w:r w:rsidRPr="00AC608C">
              <w:rPr>
                <w:rFonts w:ascii="Calibri" w:hAnsi="Calibri" w:cs="Calibri"/>
                <w:sz w:val="16"/>
                <w:szCs w:val="16"/>
                <w:vertAlign w:val="subscript"/>
              </w:rPr>
              <w:t>2</w:t>
            </w:r>
            <w:r>
              <w:rPr>
                <w:rFonts w:ascii="Calibri" w:hAnsi="Calibri" w:cs="Calibri"/>
                <w:sz w:val="16"/>
                <w:szCs w:val="16"/>
              </w:rPr>
              <w:t xml:space="preserve"> + 8CO + 16H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+ 6SO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+ 8CH</w:t>
            </w:r>
            <w:r w:rsidRPr="00AC608C">
              <w:rPr>
                <w:rFonts w:ascii="Calibri" w:hAnsi="Calibri" w:cs="Calibri"/>
                <w:sz w:val="16"/>
                <w:szCs w:val="16"/>
                <w:vertAlign w:val="subscript"/>
              </w:rPr>
              <w:t>4</w:t>
            </w:r>
          </w:p>
        </w:tc>
        <w:tc>
          <w:tcPr>
            <w:tcW w:w="698" w:type="dxa"/>
            <w:tcBorders>
              <w:right w:val="single" w:sz="4" w:space="0" w:color="auto"/>
            </w:tcBorders>
          </w:tcPr>
          <w:p w14:paraId="329F8A23" w14:textId="6D85EBD8" w:rsidR="00F72B54" w:rsidRDefault="00BD1A78" w:rsidP="00F72B54">
            <w:pPr>
              <w:spacing w:afterLines="40" w:after="96"/>
              <w:rPr>
                <w:rFonts w:ascii="Calibri" w:hAnsi="Calibri" w:cs="Calibri"/>
                <w:sz w:val="16"/>
                <w:szCs w:val="16"/>
              </w:rPr>
            </w:pPr>
            <w:r>
              <w:rPr>
                <w:rFonts w:ascii="Calibri" w:hAnsi="Calibri" w:cs="Calibri"/>
                <w:sz w:val="16"/>
                <w:szCs w:val="16"/>
              </w:rPr>
              <w:t>48</w:t>
            </w:r>
          </w:p>
        </w:tc>
      </w:tr>
      <w:tr w:rsidR="00F72B54" w:rsidRPr="00FE5083" w14:paraId="3D3FD08D" w14:textId="77777777" w:rsidTr="00D22775">
        <w:trPr>
          <w:gridAfter w:val="2"/>
          <w:wAfter w:w="3348" w:type="dxa"/>
          <w:trHeight w:val="288"/>
        </w:trPr>
        <w:tc>
          <w:tcPr>
            <w:tcW w:w="470" w:type="dxa"/>
            <w:shd w:val="clear" w:color="auto" w:fill="auto"/>
          </w:tcPr>
          <w:p w14:paraId="0A12E883" w14:textId="4BD98A1A"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18</w:t>
            </w:r>
          </w:p>
        </w:tc>
        <w:tc>
          <w:tcPr>
            <w:tcW w:w="3390" w:type="dxa"/>
            <w:shd w:val="clear" w:color="auto" w:fill="auto"/>
          </w:tcPr>
          <w:p w14:paraId="126E9188" w14:textId="7393E03C"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S</w:t>
            </w:r>
            <w:r w:rsidRPr="00AC608C">
              <w:rPr>
                <w:rFonts w:ascii="Calibri" w:hAnsi="Calibri" w:cs="Calibri"/>
                <w:sz w:val="16"/>
                <w:szCs w:val="16"/>
                <w:vertAlign w:val="superscript"/>
              </w:rPr>
              <w:t>0</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shd w:val="clear" w:color="auto" w:fill="auto"/>
          </w:tcPr>
          <w:p w14:paraId="233EB0A9" w14:textId="0B0E4101"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8</w:t>
            </w:r>
          </w:p>
        </w:tc>
        <w:tc>
          <w:tcPr>
            <w:tcW w:w="4607" w:type="dxa"/>
            <w:gridSpan w:val="3"/>
            <w:vMerge w:val="restart"/>
            <w:tcBorders>
              <w:left w:val="single" w:sz="4" w:space="0" w:color="auto"/>
              <w:right w:val="single" w:sz="4" w:space="0" w:color="auto"/>
            </w:tcBorders>
          </w:tcPr>
          <w:p w14:paraId="370C063B" w14:textId="5E0B2275" w:rsidR="00F72B54" w:rsidRDefault="00F72B54" w:rsidP="00F72B54">
            <w:pPr>
              <w:spacing w:afterLines="40" w:after="96"/>
              <w:rPr>
                <w:rFonts w:ascii="Calibri" w:hAnsi="Calibri" w:cs="Calibri"/>
                <w:sz w:val="16"/>
                <w:szCs w:val="16"/>
              </w:rPr>
            </w:pPr>
            <w:r>
              <w:rPr>
                <w:rFonts w:ascii="Calibri" w:hAnsi="Calibri" w:cs="Calibri"/>
                <w:sz w:val="16"/>
                <w:szCs w:val="16"/>
              </w:rPr>
              <w:t xml:space="preserve"> * Aqueous forms were used for H2, CO, and CH4 </w:t>
            </w:r>
          </w:p>
          <w:p w14:paraId="7E6CB239" w14:textId="77777777" w:rsidR="00F72B54" w:rsidRDefault="00F72B54" w:rsidP="00F72B54">
            <w:pPr>
              <w:spacing w:afterLines="40" w:after="96"/>
              <w:rPr>
                <w:ins w:id="145" w:author="Caitlin Page Casar" w:date="2019-07-16T21:39:00Z"/>
                <w:rFonts w:ascii="Calibri" w:hAnsi="Calibri" w:cs="Calibri"/>
                <w:sz w:val="16"/>
                <w:szCs w:val="16"/>
              </w:rPr>
            </w:pPr>
            <w:r>
              <w:rPr>
                <w:rFonts w:ascii="Calibri" w:hAnsi="Calibri" w:cs="Calibri"/>
                <w:sz w:val="16"/>
                <w:szCs w:val="16"/>
              </w:rPr>
              <w:t>**</w:t>
            </w:r>
            <w:proofErr w:type="spellStart"/>
            <w:r>
              <w:rPr>
                <w:rFonts w:ascii="Calibri" w:hAnsi="Calibri" w:cs="Calibri"/>
                <w:sz w:val="16"/>
                <w:szCs w:val="16"/>
              </w:rPr>
              <w:t>FeOOH</w:t>
            </w:r>
            <w:proofErr w:type="spellEnd"/>
            <w:r>
              <w:rPr>
                <w:rFonts w:ascii="Calibri" w:hAnsi="Calibri" w:cs="Calibri"/>
                <w:sz w:val="16"/>
                <w:szCs w:val="16"/>
              </w:rPr>
              <w:t xml:space="preserve"> and </w:t>
            </w:r>
            <w:proofErr w:type="spellStart"/>
            <w:r>
              <w:rPr>
                <w:rFonts w:ascii="Calibri" w:hAnsi="Calibri" w:cs="Calibri"/>
                <w:sz w:val="16"/>
                <w:szCs w:val="16"/>
              </w:rPr>
              <w:t>MnOOH</w:t>
            </w:r>
            <w:proofErr w:type="spellEnd"/>
            <w:r>
              <w:rPr>
                <w:rFonts w:ascii="Calibri" w:hAnsi="Calibri" w:cs="Calibri"/>
                <w:sz w:val="16"/>
                <w:szCs w:val="16"/>
              </w:rPr>
              <w:t xml:space="preserve"> are ferrihydrite and manganite, respectively</w:t>
            </w:r>
          </w:p>
          <w:p w14:paraId="6357E02C" w14:textId="2677DE3A" w:rsidR="00B65986" w:rsidRPr="00025387" w:rsidRDefault="00B65986" w:rsidP="00F72B54">
            <w:pPr>
              <w:spacing w:afterLines="40" w:after="96"/>
              <w:rPr>
                <w:rFonts w:ascii="Calibri" w:hAnsi="Calibri" w:cs="Calibri"/>
                <w:sz w:val="16"/>
                <w:szCs w:val="16"/>
              </w:rPr>
            </w:pPr>
            <w:ins w:id="146" w:author="Caitlin Page Casar" w:date="2019-07-16T21:39:00Z">
              <w:r w:rsidRPr="00025387">
                <w:rPr>
                  <w:rFonts w:ascii="Calibri" w:hAnsi="Calibri" w:cs="Calibri"/>
                  <w:sz w:val="16"/>
                  <w:szCs w:val="16"/>
                </w:rPr>
                <w:t>***</w:t>
              </w:r>
              <w:r w:rsidRPr="00B65986">
                <w:rPr>
                  <w:rFonts w:ascii="TimesNewRomanPSMT" w:hAnsi="TimesNewRomanPSMT"/>
                  <w:sz w:val="16"/>
                  <w:szCs w:val="16"/>
                  <w:rPrChange w:id="147" w:author="Caitlin Page Casar" w:date="2019-07-16T21:39:00Z">
                    <w:rPr>
                      <w:rFonts w:ascii="TimesNewRomanPSMT" w:hAnsi="TimesNewRomanPSMT"/>
                      <w:sz w:val="22"/>
                      <w:szCs w:val="22"/>
                    </w:rPr>
                  </w:rPrChange>
                </w:rPr>
                <w:t xml:space="preserve"> </w:t>
              </w:r>
              <w:r w:rsidRPr="00B65986">
                <w:rPr>
                  <w:rFonts w:ascii="TimesNewRomanPSMT" w:hAnsi="TimesNewRomanPSMT"/>
                  <w:sz w:val="16"/>
                  <w:szCs w:val="16"/>
                  <w:rPrChange w:id="148" w:author="Caitlin Page Casar" w:date="2019-07-16T21:39:00Z">
                    <w:rPr>
                      <w:rFonts w:ascii="TimesNewRomanPSMT" w:hAnsi="TimesNewRomanPSMT"/>
                      <w:sz w:val="22"/>
                      <w:szCs w:val="22"/>
                    </w:rPr>
                  </w:rPrChange>
                </w:rPr>
                <w:t xml:space="preserve">DOC concentrations </w:t>
              </w:r>
            </w:ins>
            <w:ins w:id="149" w:author="Caitlin Page Casar" w:date="2019-07-16T21:40:00Z">
              <w:r>
                <w:rPr>
                  <w:rFonts w:ascii="TimesNewRomanPSMT" w:hAnsi="TimesNewRomanPSMT"/>
                  <w:sz w:val="16"/>
                  <w:szCs w:val="16"/>
                </w:rPr>
                <w:t>were used to estimate acetate</w:t>
              </w:r>
            </w:ins>
            <w:ins w:id="150" w:author="Caitlin Page Casar" w:date="2019-07-16T21:39:00Z">
              <w:r w:rsidRPr="00B65986">
                <w:rPr>
                  <w:rFonts w:ascii="TimesNewRomanPSMT" w:hAnsi="TimesNewRomanPSMT"/>
                  <w:sz w:val="16"/>
                  <w:szCs w:val="16"/>
                  <w:rPrChange w:id="151" w:author="Caitlin Page Casar" w:date="2019-07-16T21:39:00Z">
                    <w:rPr>
                      <w:rFonts w:ascii="TimesNewRomanPSMT" w:hAnsi="TimesNewRomanPSMT"/>
                      <w:sz w:val="22"/>
                      <w:szCs w:val="22"/>
                    </w:rPr>
                  </w:rPrChange>
                </w:rPr>
                <w:t>.</w:t>
              </w:r>
            </w:ins>
          </w:p>
        </w:tc>
      </w:tr>
      <w:tr w:rsidR="00F72B54" w:rsidRPr="00FE5083" w14:paraId="5127B7EF" w14:textId="77777777" w:rsidTr="00D22775">
        <w:trPr>
          <w:gridAfter w:val="2"/>
          <w:wAfter w:w="3348" w:type="dxa"/>
        </w:trPr>
        <w:tc>
          <w:tcPr>
            <w:tcW w:w="470" w:type="dxa"/>
          </w:tcPr>
          <w:p w14:paraId="54307F86" w14:textId="3CE089B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19</w:t>
            </w:r>
          </w:p>
        </w:tc>
        <w:tc>
          <w:tcPr>
            <w:tcW w:w="3390" w:type="dxa"/>
          </w:tcPr>
          <w:p w14:paraId="63990A66" w14:textId="0D10473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3HS</w:t>
            </w:r>
            <w:r w:rsidRPr="00AC608C">
              <w:rPr>
                <w:rFonts w:ascii="Calibri" w:hAnsi="Calibri" w:cs="Calibri"/>
                <w:sz w:val="16"/>
                <w:szCs w:val="16"/>
                <w:vertAlign w:val="superscript"/>
              </w:rPr>
              <w:t>-</w:t>
            </w:r>
            <w:r>
              <w:rPr>
                <w:rFonts w:ascii="Calibri" w:hAnsi="Calibri" w:cs="Calibri"/>
                <w:sz w:val="16"/>
                <w:szCs w:val="16"/>
              </w:rPr>
              <w:t xml:space="preserve"> + 4NO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 + 5H</w:t>
            </w:r>
            <w:r w:rsidRPr="00AC608C">
              <w:rPr>
                <w:rFonts w:ascii="Calibri" w:hAnsi="Calibri" w:cs="Calibri"/>
                <w:sz w:val="16"/>
                <w:szCs w:val="16"/>
                <w:vertAlign w:val="superscript"/>
              </w:rPr>
              <w:t>+</w:t>
            </w:r>
          </w:p>
        </w:tc>
        <w:tc>
          <w:tcPr>
            <w:tcW w:w="765" w:type="dxa"/>
            <w:tcBorders>
              <w:right w:val="single" w:sz="4" w:space="0" w:color="auto"/>
            </w:tcBorders>
          </w:tcPr>
          <w:p w14:paraId="0130D947" w14:textId="4487D32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607" w:type="dxa"/>
            <w:gridSpan w:val="3"/>
            <w:vMerge/>
            <w:tcBorders>
              <w:left w:val="single" w:sz="4" w:space="0" w:color="auto"/>
              <w:right w:val="single" w:sz="4" w:space="0" w:color="auto"/>
            </w:tcBorders>
          </w:tcPr>
          <w:p w14:paraId="4A0C33B0" w14:textId="77777777" w:rsidR="00F72B54" w:rsidRPr="001019BB" w:rsidRDefault="00F72B54" w:rsidP="00F72B54">
            <w:pPr>
              <w:spacing w:afterLines="40" w:after="96"/>
              <w:rPr>
                <w:rFonts w:ascii="Calibri" w:hAnsi="Calibri" w:cs="Calibri"/>
                <w:sz w:val="16"/>
                <w:szCs w:val="16"/>
              </w:rPr>
            </w:pPr>
          </w:p>
        </w:tc>
      </w:tr>
      <w:tr w:rsidR="00F72B54" w:rsidRPr="00FE5083" w14:paraId="55FB71BB" w14:textId="77777777" w:rsidTr="00D22775">
        <w:trPr>
          <w:gridAfter w:val="2"/>
          <w:wAfter w:w="3348" w:type="dxa"/>
        </w:trPr>
        <w:tc>
          <w:tcPr>
            <w:tcW w:w="470" w:type="dxa"/>
          </w:tcPr>
          <w:p w14:paraId="7BC83EB0" w14:textId="29BB78E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20</w:t>
            </w:r>
          </w:p>
        </w:tc>
        <w:tc>
          <w:tcPr>
            <w:tcW w:w="3390" w:type="dxa"/>
          </w:tcPr>
          <w:p w14:paraId="4C19D13C" w14:textId="1819D63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AC608C">
              <w:rPr>
                <w:rFonts w:ascii="Calibri" w:hAnsi="Calibri" w:cs="Calibri"/>
                <w:sz w:val="16"/>
                <w:szCs w:val="16"/>
                <w:vertAlign w:val="subscript"/>
              </w:rPr>
              <w:t>4</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7CC8D6" w14:textId="323BBA7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607" w:type="dxa"/>
            <w:gridSpan w:val="3"/>
            <w:vMerge/>
            <w:tcBorders>
              <w:left w:val="single" w:sz="4" w:space="0" w:color="auto"/>
              <w:right w:val="single" w:sz="4" w:space="0" w:color="auto"/>
            </w:tcBorders>
          </w:tcPr>
          <w:p w14:paraId="6F316BA4" w14:textId="77777777" w:rsidR="00F72B54" w:rsidRPr="001019BB" w:rsidRDefault="00F72B54" w:rsidP="00F72B54">
            <w:pPr>
              <w:spacing w:afterLines="40" w:after="96"/>
              <w:rPr>
                <w:rFonts w:ascii="Calibri" w:hAnsi="Calibri" w:cs="Calibri"/>
                <w:sz w:val="16"/>
                <w:szCs w:val="16"/>
              </w:rPr>
            </w:pPr>
          </w:p>
        </w:tc>
      </w:tr>
      <w:tr w:rsidR="00F72B54" w:rsidRPr="00FE5083" w14:paraId="4F81EB52" w14:textId="77777777" w:rsidTr="00D22775">
        <w:trPr>
          <w:gridAfter w:val="2"/>
          <w:wAfter w:w="3348" w:type="dxa"/>
        </w:trPr>
        <w:tc>
          <w:tcPr>
            <w:tcW w:w="470" w:type="dxa"/>
          </w:tcPr>
          <w:p w14:paraId="2A46F637" w14:textId="386D7A2A" w:rsidR="00F72B54" w:rsidRDefault="00F72B54" w:rsidP="00F72B54">
            <w:pPr>
              <w:spacing w:afterLines="40" w:after="96"/>
              <w:rPr>
                <w:rFonts w:ascii="Calibri" w:hAnsi="Calibri" w:cs="Calibri"/>
                <w:sz w:val="16"/>
                <w:szCs w:val="16"/>
              </w:rPr>
            </w:pPr>
            <w:r>
              <w:rPr>
                <w:rFonts w:ascii="Calibri" w:hAnsi="Calibri" w:cs="Calibri"/>
                <w:sz w:val="16"/>
                <w:szCs w:val="16"/>
              </w:rPr>
              <w:t>21</w:t>
            </w:r>
          </w:p>
        </w:tc>
        <w:tc>
          <w:tcPr>
            <w:tcW w:w="3390" w:type="dxa"/>
          </w:tcPr>
          <w:p w14:paraId="7F60694E" w14:textId="5AF47E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+ 8Fe</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w:t>
            </w:r>
            <w:r>
              <w:rPr>
                <w:rFonts w:ascii="Calibri" w:hAnsi="Calibri" w:cs="Calibri"/>
                <w:sz w:val="16"/>
                <w:szCs w:val="16"/>
              </w:rPr>
              <w:t xml:space="preserve"> + 8FeOOH + Ca</w:t>
            </w:r>
            <w:r w:rsidRPr="00AC608C">
              <w:rPr>
                <w:rFonts w:ascii="Calibri" w:hAnsi="Calibri" w:cs="Calibri"/>
                <w:sz w:val="16"/>
                <w:szCs w:val="16"/>
                <w:vertAlign w:val="superscript"/>
              </w:rPr>
              <w:t>2+</w:t>
            </w:r>
            <w:r>
              <w:rPr>
                <w:rFonts w:ascii="Calibri" w:hAnsi="Calibri" w:cs="Calibri"/>
                <w:sz w:val="16"/>
                <w:szCs w:val="16"/>
              </w:rPr>
              <w:t xml:space="preserve"> + 15H</w:t>
            </w:r>
            <w:r w:rsidRPr="00AC608C">
              <w:rPr>
                <w:rFonts w:ascii="Calibri" w:hAnsi="Calibri" w:cs="Calibri"/>
                <w:sz w:val="16"/>
                <w:szCs w:val="16"/>
                <w:vertAlign w:val="superscript"/>
              </w:rPr>
              <w:t>+</w:t>
            </w:r>
          </w:p>
        </w:tc>
        <w:tc>
          <w:tcPr>
            <w:tcW w:w="765" w:type="dxa"/>
            <w:tcBorders>
              <w:right w:val="single" w:sz="4" w:space="0" w:color="auto"/>
            </w:tcBorders>
          </w:tcPr>
          <w:p w14:paraId="30B4C08F" w14:textId="70AC1EB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214C0518" w14:textId="77777777" w:rsidR="00F72B54" w:rsidRPr="001019BB" w:rsidRDefault="00F72B54" w:rsidP="00F72B54">
            <w:pPr>
              <w:spacing w:afterLines="40" w:after="96"/>
              <w:rPr>
                <w:rFonts w:ascii="Calibri" w:hAnsi="Calibri" w:cs="Calibri"/>
                <w:sz w:val="16"/>
                <w:szCs w:val="16"/>
              </w:rPr>
            </w:pPr>
          </w:p>
        </w:tc>
        <w:tc>
          <w:tcPr>
            <w:tcW w:w="3458" w:type="dxa"/>
          </w:tcPr>
          <w:p w14:paraId="7C6C26B5"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5C15E869" w14:textId="77777777" w:rsidR="00F72B54" w:rsidRPr="001019BB" w:rsidRDefault="00F72B54" w:rsidP="00F72B54">
            <w:pPr>
              <w:spacing w:afterLines="40" w:after="96"/>
              <w:rPr>
                <w:rFonts w:ascii="Calibri" w:hAnsi="Calibri" w:cs="Calibri"/>
                <w:sz w:val="16"/>
                <w:szCs w:val="16"/>
              </w:rPr>
            </w:pPr>
          </w:p>
        </w:tc>
      </w:tr>
      <w:tr w:rsidR="00F72B54" w:rsidRPr="00FE5083" w14:paraId="6C44CD47" w14:textId="77777777" w:rsidTr="00D22775">
        <w:trPr>
          <w:gridAfter w:val="2"/>
          <w:wAfter w:w="3348" w:type="dxa"/>
        </w:trPr>
        <w:tc>
          <w:tcPr>
            <w:tcW w:w="470" w:type="dxa"/>
          </w:tcPr>
          <w:p w14:paraId="462D8733" w14:textId="16224B76" w:rsidR="00F72B54" w:rsidRDefault="00F72B54" w:rsidP="00F72B54">
            <w:pPr>
              <w:spacing w:afterLines="40" w:after="96"/>
              <w:rPr>
                <w:rFonts w:ascii="Calibri" w:hAnsi="Calibri" w:cs="Calibri"/>
                <w:sz w:val="16"/>
                <w:szCs w:val="16"/>
              </w:rPr>
            </w:pPr>
            <w:r>
              <w:rPr>
                <w:rFonts w:ascii="Calibri" w:hAnsi="Calibri" w:cs="Calibri"/>
                <w:sz w:val="16"/>
                <w:szCs w:val="16"/>
              </w:rPr>
              <w:t>22</w:t>
            </w:r>
          </w:p>
        </w:tc>
        <w:tc>
          <w:tcPr>
            <w:tcW w:w="3390" w:type="dxa"/>
          </w:tcPr>
          <w:p w14:paraId="5BA88445" w14:textId="3CB5BBB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+ 4S</w:t>
            </w:r>
            <w:r w:rsidRPr="00AC608C">
              <w:rPr>
                <w:rFonts w:ascii="Calibri" w:hAnsi="Calibri" w:cs="Calibri"/>
                <w:sz w:val="16"/>
                <w:szCs w:val="16"/>
                <w:vertAlign w:val="superscript"/>
              </w:rPr>
              <w:t>0</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4SO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AE7359D" w14:textId="22EF511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51" w:type="dxa"/>
            <w:tcBorders>
              <w:left w:val="single" w:sz="4" w:space="0" w:color="auto"/>
            </w:tcBorders>
          </w:tcPr>
          <w:p w14:paraId="4300AD1D" w14:textId="77777777" w:rsidR="00F72B54" w:rsidRPr="001019BB" w:rsidRDefault="00F72B54" w:rsidP="00F72B54">
            <w:pPr>
              <w:spacing w:afterLines="40" w:after="96"/>
              <w:rPr>
                <w:rFonts w:ascii="Calibri" w:hAnsi="Calibri" w:cs="Calibri"/>
                <w:sz w:val="16"/>
                <w:szCs w:val="16"/>
              </w:rPr>
            </w:pPr>
          </w:p>
        </w:tc>
        <w:tc>
          <w:tcPr>
            <w:tcW w:w="3458" w:type="dxa"/>
          </w:tcPr>
          <w:p w14:paraId="0BFE0CBA"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2C3AF138" w14:textId="77777777" w:rsidR="00F72B54" w:rsidRPr="001019BB" w:rsidRDefault="00F72B54" w:rsidP="00F72B54">
            <w:pPr>
              <w:spacing w:afterLines="40" w:after="96"/>
              <w:rPr>
                <w:rFonts w:ascii="Calibri" w:hAnsi="Calibri" w:cs="Calibri"/>
                <w:sz w:val="16"/>
                <w:szCs w:val="16"/>
              </w:rPr>
            </w:pPr>
          </w:p>
        </w:tc>
      </w:tr>
    </w:tbl>
    <w:p w14:paraId="700DCE1E" w14:textId="77777777" w:rsidR="007940F0" w:rsidRPr="007F286F" w:rsidRDefault="007940F0" w:rsidP="007F286F">
      <w:pPr>
        <w:jc w:val="both"/>
        <w:rPr>
          <w:color w:val="000000" w:themeColor="text1"/>
        </w:rPr>
      </w:pPr>
    </w:p>
    <w:p w14:paraId="69DC844A" w14:textId="18EE030C" w:rsidR="00773B25" w:rsidRDefault="00773B25" w:rsidP="00067A57">
      <w:pPr>
        <w:rPr>
          <w:rFonts w:ascii="Calibri" w:hAnsi="Calibri" w:cs="Calibri"/>
          <w:b/>
        </w:rPr>
      </w:pPr>
      <w:r w:rsidRPr="006B4718">
        <w:rPr>
          <w:rFonts w:ascii="Calibri" w:hAnsi="Calibri" w:cs="Calibri"/>
          <w:b/>
        </w:rPr>
        <w:t>2.</w:t>
      </w:r>
      <w:r w:rsidR="007F286F">
        <w:rPr>
          <w:rFonts w:ascii="Calibri" w:hAnsi="Calibri" w:cs="Calibri"/>
          <w:b/>
        </w:rPr>
        <w:t>3</w:t>
      </w:r>
      <w:r w:rsidRPr="006B4718">
        <w:rPr>
          <w:rFonts w:ascii="Calibri" w:hAnsi="Calibri" w:cs="Calibri"/>
          <w:b/>
        </w:rPr>
        <w:t xml:space="preserve"> | </w:t>
      </w:r>
      <w:r w:rsidR="00887EDB" w:rsidRPr="00887EDB">
        <w:rPr>
          <w:rFonts w:ascii="Calibri" w:hAnsi="Calibri" w:cs="Calibri"/>
          <w:b/>
          <w:i/>
        </w:rPr>
        <w:t>In situ</w:t>
      </w:r>
      <w:r w:rsidR="00887EDB">
        <w:rPr>
          <w:rFonts w:ascii="Calibri" w:hAnsi="Calibri" w:cs="Calibri"/>
          <w:b/>
        </w:rPr>
        <w:t xml:space="preserve"> Cultivation</w:t>
      </w:r>
      <w:r w:rsidRPr="006B4718">
        <w:rPr>
          <w:rFonts w:ascii="Calibri" w:hAnsi="Calibri" w:cs="Calibri"/>
          <w:b/>
        </w:rPr>
        <w:t xml:space="preserve"> Experiments </w:t>
      </w:r>
    </w:p>
    <w:p w14:paraId="2798E961" w14:textId="06CED866" w:rsidR="00186671" w:rsidRDefault="00186671">
      <w:pPr>
        <w:spacing w:before="120" w:line="276" w:lineRule="auto"/>
        <w:jc w:val="both"/>
        <w:rPr>
          <w:ins w:id="152" w:author="Caitlin Page Casar" w:date="2019-06-03T15:29:00Z"/>
          <w:rFonts w:ascii="TimesNewRomanPSMT" w:hAnsi="TimesNewRomanPSMT"/>
          <w:sz w:val="22"/>
          <w:szCs w:val="22"/>
        </w:rPr>
        <w:pPrChange w:id="153" w:author="Caitlin Page Casar" w:date="2019-06-04T14:08:00Z">
          <w:pPr>
            <w:jc w:val="both"/>
          </w:pPr>
        </w:pPrChange>
      </w:pPr>
      <w:r>
        <w:rPr>
          <w:sz w:val="22"/>
          <w:szCs w:val="22"/>
        </w:rPr>
        <w:t xml:space="preserve">We employed </w:t>
      </w:r>
      <w:r w:rsidRPr="00887EDB">
        <w:rPr>
          <w:i/>
          <w:sz w:val="22"/>
          <w:szCs w:val="22"/>
        </w:rPr>
        <w:t>in situ</w:t>
      </w:r>
      <w:r>
        <w:rPr>
          <w:sz w:val="22"/>
          <w:szCs w:val="22"/>
        </w:rPr>
        <w:t xml:space="preserve"> cultivation experiments to grow biofilm communities on minerals present in</w:t>
      </w:r>
      <w:r w:rsidRPr="00B93E58">
        <w:rPr>
          <w:sz w:val="22"/>
          <w:szCs w:val="22"/>
        </w:rPr>
        <w:t xml:space="preserve"> </w:t>
      </w:r>
      <w:proofErr w:type="spellStart"/>
      <w:r w:rsidRPr="00B93E58">
        <w:rPr>
          <w:sz w:val="22"/>
          <w:szCs w:val="22"/>
        </w:rPr>
        <w:t>DeMMO</w:t>
      </w:r>
      <w:proofErr w:type="spellEnd"/>
      <w:r w:rsidRPr="00B93E58">
        <w:rPr>
          <w:sz w:val="22"/>
          <w:szCs w:val="22"/>
        </w:rPr>
        <w:t xml:space="preserve"> </w:t>
      </w:r>
      <w:r>
        <w:rPr>
          <w:sz w:val="22"/>
          <w:szCs w:val="22"/>
        </w:rPr>
        <w:t>host rock</w:t>
      </w:r>
      <w:ins w:id="154" w:author="Caitlin Page Casar" w:date="2019-06-03T13:59:00Z">
        <w:r w:rsidR="0091651C">
          <w:rPr>
            <w:sz w:val="22"/>
            <w:szCs w:val="22"/>
          </w:rPr>
          <w:t xml:space="preserve"> (</w:t>
        </w:r>
        <w:r w:rsidR="0091651C" w:rsidRPr="0091651C">
          <w:rPr>
            <w:color w:val="FF0000"/>
            <w:sz w:val="22"/>
            <w:szCs w:val="22"/>
            <w:rPrChange w:id="155" w:author="Caitlin Page Casar" w:date="2019-06-03T13:59:00Z">
              <w:rPr>
                <w:sz w:val="22"/>
                <w:szCs w:val="22"/>
              </w:rPr>
            </w:rPrChange>
          </w:rPr>
          <w:t xml:space="preserve">Figure </w:t>
        </w:r>
      </w:ins>
      <w:ins w:id="156" w:author="Caitlin Page Casar" w:date="2019-07-01T22:09:00Z">
        <w:r w:rsidR="00BB6990">
          <w:rPr>
            <w:color w:val="FF0000"/>
            <w:sz w:val="22"/>
            <w:szCs w:val="22"/>
          </w:rPr>
          <w:t>3</w:t>
        </w:r>
      </w:ins>
      <w:ins w:id="157" w:author="Caitlin Page Casar" w:date="2019-06-03T13:59:00Z">
        <w:r w:rsidR="0091651C">
          <w:rPr>
            <w:sz w:val="22"/>
            <w:szCs w:val="22"/>
          </w:rPr>
          <w:t>)</w:t>
        </w:r>
      </w:ins>
      <w:r>
        <w:rPr>
          <w:sz w:val="22"/>
          <w:szCs w:val="22"/>
        </w:rPr>
        <w:t xml:space="preserve">. </w:t>
      </w:r>
      <w:del w:id="158" w:author="Caitlin Page Casar" w:date="2019-05-22T12:16:00Z">
        <w:r w:rsidRPr="00B93E58" w:rsidDel="00E3056B">
          <w:rPr>
            <w:sz w:val="22"/>
            <w:szCs w:val="22"/>
          </w:rPr>
          <w:delText>An array of flow</w:delText>
        </w:r>
        <w:r w:rsidDel="00E3056B">
          <w:rPr>
            <w:sz w:val="22"/>
            <w:szCs w:val="22"/>
          </w:rPr>
          <w:delText>-</w:delText>
        </w:r>
        <w:r w:rsidRPr="00B93E58" w:rsidDel="00E3056B">
          <w:rPr>
            <w:sz w:val="22"/>
            <w:szCs w:val="22"/>
          </w:rPr>
          <w:delText xml:space="preserve">through colonization reactors were connected to borehole outflows at DeMMO1, DeMMO3, and DeMMO6 for 2-8 months to allow for colonization by biofilm communities prior to harvesting. </w:delText>
        </w:r>
      </w:del>
      <w:ins w:id="159" w:author="Caitlin Page Casar" w:date="2019-05-22T12:16:00Z">
        <w:r w:rsidR="00E3056B" w:rsidRPr="00B93E58">
          <w:rPr>
            <w:sz w:val="22"/>
            <w:szCs w:val="22"/>
          </w:rPr>
          <w:t>An array of flow</w:t>
        </w:r>
        <w:r w:rsidR="00E3056B">
          <w:rPr>
            <w:sz w:val="22"/>
            <w:szCs w:val="22"/>
          </w:rPr>
          <w:t>-</w:t>
        </w:r>
        <w:r w:rsidR="00E3056B" w:rsidRPr="00B93E58">
          <w:rPr>
            <w:sz w:val="22"/>
            <w:szCs w:val="22"/>
          </w:rPr>
          <w:t xml:space="preserve">through colonization reactors </w:t>
        </w:r>
      </w:ins>
      <w:del w:id="160" w:author="Caitlin Page Casar" w:date="2019-05-22T12:16:00Z">
        <w:r w:rsidRPr="00B93E58" w:rsidDel="00E3056B">
          <w:rPr>
            <w:sz w:val="22"/>
            <w:szCs w:val="22"/>
          </w:rPr>
          <w:delText xml:space="preserve">Reactors </w:delText>
        </w:r>
      </w:del>
      <w:r w:rsidRPr="00B93E58">
        <w:rPr>
          <w:sz w:val="22"/>
          <w:szCs w:val="22"/>
        </w:rPr>
        <w:t xml:space="preserve">were filled with crushed and polished minerals (pyrite, hematite, magnetite, siderite, pyrolusite, muscovite, gypsum, and calcite), </w:t>
      </w:r>
      <w:commentRangeStart w:id="161"/>
      <w:commentRangeStart w:id="162"/>
      <w:r w:rsidRPr="00B93E58">
        <w:rPr>
          <w:sz w:val="22"/>
          <w:szCs w:val="22"/>
        </w:rPr>
        <w:t>native rock</w:t>
      </w:r>
      <w:commentRangeEnd w:id="161"/>
      <w:r>
        <w:rPr>
          <w:rStyle w:val="CommentReference"/>
        </w:rPr>
        <w:commentReference w:id="161"/>
      </w:r>
      <w:commentRangeEnd w:id="162"/>
      <w:r>
        <w:rPr>
          <w:rStyle w:val="CommentReference"/>
        </w:rPr>
        <w:commentReference w:id="162"/>
      </w:r>
      <w:r w:rsidRPr="00B93E58">
        <w:rPr>
          <w:sz w:val="22"/>
          <w:szCs w:val="22"/>
        </w:rPr>
        <w:t xml:space="preserve">, or inert control substrates (glass beads, glass wool, and sand). </w:t>
      </w:r>
      <w:r w:rsidRPr="00B93E58">
        <w:rPr>
          <w:rFonts w:ascii="TimesNewRomanPSMT" w:hAnsi="TimesNewRomanPSMT"/>
          <w:sz w:val="22"/>
          <w:szCs w:val="22"/>
        </w:rPr>
        <w:t xml:space="preserve">Crushed minerals and rocks were mixed with sand to a ratio of ~1:2 to minimize major changes in pH (i.e. in experiments with pyrite where excess pyrite dissolution may result in extremely acidic fluids). </w:t>
      </w:r>
      <w:ins w:id="163" w:author="Caitlin Page Casar" w:date="2019-05-22T12:17:00Z">
        <w:r w:rsidR="00E3056B">
          <w:rPr>
            <w:rFonts w:ascii="TimesNewRomanPSMT" w:hAnsi="TimesNewRomanPSMT"/>
            <w:sz w:val="22"/>
            <w:szCs w:val="22"/>
          </w:rPr>
          <w:t xml:space="preserve">The reactors </w:t>
        </w:r>
      </w:ins>
      <w:ins w:id="164" w:author="Caitlin Page Casar" w:date="2019-05-22T12:16:00Z">
        <w:r w:rsidR="00E3056B" w:rsidRPr="00B93E58">
          <w:rPr>
            <w:sz w:val="22"/>
            <w:szCs w:val="22"/>
          </w:rPr>
          <w:t xml:space="preserve">were connected to borehole outflows at DeMMO1, DeMMO3, and DeMMO6 for 2-8 months to allow for colonization by biofilm communities prior to harvesting. </w:t>
        </w:r>
      </w:ins>
      <w:r>
        <w:rPr>
          <w:rFonts w:ascii="TimesNewRomanPSMT" w:hAnsi="TimesNewRomanPSMT"/>
          <w:sz w:val="22"/>
          <w:szCs w:val="22"/>
        </w:rPr>
        <w:t>After incubation, c</w:t>
      </w:r>
      <w:r w:rsidRPr="00B93E58">
        <w:rPr>
          <w:rFonts w:ascii="TimesNewRomanPSMT" w:hAnsi="TimesNewRomanPSMT"/>
          <w:sz w:val="22"/>
          <w:szCs w:val="22"/>
        </w:rPr>
        <w:t>rushed mineral</w:t>
      </w:r>
      <w:r>
        <w:rPr>
          <w:rFonts w:ascii="TimesNewRomanPSMT" w:hAnsi="TimesNewRomanPSMT"/>
          <w:sz w:val="22"/>
          <w:szCs w:val="22"/>
        </w:rPr>
        <w:t xml:space="preserve">, </w:t>
      </w:r>
      <w:r w:rsidRPr="00B93E58">
        <w:rPr>
          <w:rFonts w:ascii="TimesNewRomanPSMT" w:hAnsi="TimesNewRomanPSMT"/>
          <w:sz w:val="22"/>
          <w:szCs w:val="22"/>
        </w:rPr>
        <w:t>rock</w:t>
      </w:r>
      <w:r>
        <w:rPr>
          <w:rFonts w:ascii="TimesNewRomanPSMT" w:hAnsi="TimesNewRomanPSMT"/>
          <w:sz w:val="22"/>
          <w:szCs w:val="22"/>
        </w:rPr>
        <w:t>,</w:t>
      </w:r>
      <w:r w:rsidRPr="00B93E58">
        <w:rPr>
          <w:rFonts w:ascii="TimesNewRomanPSMT" w:hAnsi="TimesNewRomanPSMT"/>
          <w:sz w:val="22"/>
          <w:szCs w:val="22"/>
        </w:rPr>
        <w:t xml:space="preserve"> or inert control material was </w:t>
      </w:r>
      <w:r>
        <w:rPr>
          <w:rFonts w:ascii="TimesNewRomanPSMT" w:hAnsi="TimesNewRomanPSMT"/>
          <w:sz w:val="22"/>
          <w:szCs w:val="22"/>
        </w:rPr>
        <w:t>collected in</w:t>
      </w:r>
      <w:r w:rsidRPr="00B93E58">
        <w:rPr>
          <w:rFonts w:ascii="TimesNewRomanPSMT" w:hAnsi="TimesNewRomanPSMT"/>
          <w:sz w:val="22"/>
          <w:szCs w:val="22"/>
        </w:rPr>
        <w:t xml:space="preserve"> sterile tubes </w:t>
      </w:r>
      <w:r>
        <w:rPr>
          <w:rFonts w:ascii="TimesNewRomanPSMT" w:hAnsi="TimesNewRomanPSMT"/>
          <w:sz w:val="22"/>
          <w:szCs w:val="22"/>
        </w:rPr>
        <w:t>and</w:t>
      </w:r>
      <w:r w:rsidRPr="00B93E58">
        <w:rPr>
          <w:rFonts w:ascii="TimesNewRomanPSMT" w:hAnsi="TimesNewRomanPSMT"/>
          <w:sz w:val="22"/>
          <w:szCs w:val="22"/>
        </w:rPr>
        <w:t xml:space="preserve"> frozen on dry ice </w:t>
      </w:r>
      <w:r>
        <w:rPr>
          <w:rFonts w:ascii="TimesNewRomanPSMT" w:hAnsi="TimesNewRomanPSMT"/>
          <w:sz w:val="22"/>
          <w:szCs w:val="22"/>
        </w:rPr>
        <w:t xml:space="preserve">in the field </w:t>
      </w:r>
      <w:r w:rsidRPr="00B93E58">
        <w:rPr>
          <w:rFonts w:ascii="TimesNewRomanPSMT" w:hAnsi="TimesNewRomanPSMT"/>
          <w:sz w:val="22"/>
          <w:szCs w:val="22"/>
        </w:rPr>
        <w:t xml:space="preserve">for DNA. </w:t>
      </w:r>
      <w:del w:id="165" w:author="Caitlin Page Casar" w:date="2019-05-22T12:18:00Z">
        <w:r w:rsidDel="00E3056B">
          <w:rPr>
            <w:rFonts w:ascii="TimesNewRomanPSMT" w:hAnsi="TimesNewRomanPSMT"/>
            <w:sz w:val="22"/>
            <w:szCs w:val="22"/>
          </w:rPr>
          <w:delText xml:space="preserve">For comparison of DNA from biofilm communities to fracture fluid communities, </w:delText>
        </w:r>
      </w:del>
      <w:ins w:id="166" w:author="Caitlin Page Casar" w:date="2019-05-22T12:18:00Z">
        <w:r w:rsidR="00E3056B">
          <w:rPr>
            <w:rFonts w:ascii="TimesNewRomanPSMT" w:hAnsi="TimesNewRomanPSMT"/>
            <w:sz w:val="22"/>
            <w:szCs w:val="22"/>
          </w:rPr>
          <w:t xml:space="preserve">Additionally, </w:t>
        </w:r>
      </w:ins>
      <w:r>
        <w:rPr>
          <w:rFonts w:ascii="TimesNewRomanPSMT" w:hAnsi="TimesNewRomanPSMT"/>
          <w:sz w:val="22"/>
          <w:szCs w:val="22"/>
        </w:rPr>
        <w:t xml:space="preserve">we collected ~1L of fracture fluids on </w:t>
      </w:r>
      <w:ins w:id="167" w:author="Caitlin Page Casar" w:date="2019-06-03T15:29:00Z">
        <w:r w:rsidR="007020A1">
          <w:rPr>
            <w:rFonts w:ascii="TimesNewRomanPSMT" w:hAnsi="TimesNewRomanPSMT"/>
            <w:sz w:val="22"/>
            <w:szCs w:val="22"/>
          </w:rPr>
          <w:t>0.</w:t>
        </w:r>
        <w:r w:rsidR="007020A1" w:rsidRPr="007020A1">
          <w:rPr>
            <w:color w:val="000000" w:themeColor="text1"/>
            <w:sz w:val="22"/>
            <w:szCs w:val="22"/>
            <w:rPrChange w:id="168" w:author="Caitlin Page Casar" w:date="2019-06-03T15:29:00Z">
              <w:rPr>
                <w:rFonts w:ascii="TimesNewRomanPSMT" w:hAnsi="TimesNewRomanPSMT"/>
                <w:sz w:val="22"/>
                <w:szCs w:val="22"/>
              </w:rPr>
            </w:rPrChange>
          </w:rPr>
          <w:t>2</w:t>
        </w:r>
        <w:r w:rsidR="007020A1" w:rsidRPr="007020A1">
          <w:rPr>
            <w:color w:val="000000" w:themeColor="text1"/>
            <w:sz w:val="22"/>
            <w:szCs w:val="22"/>
            <w:shd w:val="clear" w:color="auto" w:fill="FFFFFF"/>
            <w:rPrChange w:id="169" w:author="Caitlin Page Casar" w:date="2019-06-03T15:29:00Z">
              <w:rPr>
                <w:rFonts w:ascii="Arial" w:hAnsi="Arial" w:cs="Arial"/>
                <w:color w:val="545454"/>
                <w:shd w:val="clear" w:color="auto" w:fill="FFFFFF"/>
              </w:rPr>
            </w:rPrChange>
          </w:rPr>
          <w:t>μm</w:t>
        </w:r>
        <w:r w:rsidR="007020A1">
          <w:rPr>
            <w:rFonts w:ascii="TimesNewRomanPSMT" w:hAnsi="TimesNewRomanPSMT"/>
            <w:sz w:val="22"/>
            <w:szCs w:val="22"/>
          </w:rPr>
          <w:t xml:space="preserve"> </w:t>
        </w:r>
      </w:ins>
      <w:proofErr w:type="spellStart"/>
      <w:r>
        <w:rPr>
          <w:rFonts w:ascii="TimesNewRomanPSMT" w:hAnsi="TimesNewRomanPSMT"/>
          <w:sz w:val="22"/>
          <w:szCs w:val="22"/>
        </w:rPr>
        <w:t>sterivex</w:t>
      </w:r>
      <w:proofErr w:type="spellEnd"/>
      <w:r>
        <w:rPr>
          <w:rFonts w:ascii="TimesNewRomanPSMT" w:hAnsi="TimesNewRomanPSMT"/>
          <w:sz w:val="22"/>
          <w:szCs w:val="22"/>
        </w:rPr>
        <w:t xml:space="preserve"> filters from each site</w:t>
      </w:r>
      <w:ins w:id="170" w:author="Caitlin Page Casar" w:date="2019-05-22T12:18:00Z">
        <w:r w:rsidR="00E3056B">
          <w:rPr>
            <w:rFonts w:ascii="TimesNewRomanPSMT" w:hAnsi="TimesNewRomanPSMT"/>
            <w:sz w:val="22"/>
            <w:szCs w:val="22"/>
          </w:rPr>
          <w:t xml:space="preserve"> for comparison of DNA from biofilm communities to fracture fluid communities</w:t>
        </w:r>
      </w:ins>
      <w:r>
        <w:rPr>
          <w:rFonts w:ascii="TimesNewRomanPSMT" w:hAnsi="TimesNewRomanPSMT"/>
          <w:sz w:val="22"/>
          <w:szCs w:val="22"/>
        </w:rPr>
        <w:t xml:space="preserve">. To control for the mine environment, we </w:t>
      </w:r>
      <w:del w:id="171" w:author="Caitlin Page Casar" w:date="2019-05-22T12:20:00Z">
        <w:r w:rsidDel="00E3056B">
          <w:rPr>
            <w:rFonts w:ascii="TimesNewRomanPSMT" w:hAnsi="TimesNewRomanPSMT"/>
            <w:sz w:val="22"/>
            <w:szCs w:val="22"/>
          </w:rPr>
          <w:delText xml:space="preserve">sampled </w:delText>
        </w:r>
      </w:del>
      <w:ins w:id="172" w:author="Caitlin Page Casar" w:date="2019-05-22T12:20:00Z">
        <w:r w:rsidR="00E3056B">
          <w:rPr>
            <w:rFonts w:ascii="TimesNewRomanPSMT" w:hAnsi="TimesNewRomanPSMT"/>
            <w:sz w:val="22"/>
            <w:szCs w:val="22"/>
          </w:rPr>
          <w:t xml:space="preserve">extracted DNA from </w:t>
        </w:r>
      </w:ins>
      <w:del w:id="173" w:author="Caitlin Page Casar" w:date="2019-05-22T12:19:00Z">
        <w:r w:rsidDel="00E3056B">
          <w:rPr>
            <w:rFonts w:ascii="TimesNewRomanPSMT" w:hAnsi="TimesNewRomanPSMT"/>
            <w:sz w:val="22"/>
            <w:szCs w:val="22"/>
          </w:rPr>
          <w:delText>ditch fluids</w:delText>
        </w:r>
      </w:del>
      <w:ins w:id="174" w:author="Caitlin Page Casar" w:date="2019-05-22T12:19:00Z">
        <w:r w:rsidR="00E3056B">
          <w:rPr>
            <w:rFonts w:ascii="TimesNewRomanPSMT" w:hAnsi="TimesNewRomanPSMT"/>
            <w:sz w:val="22"/>
            <w:szCs w:val="22"/>
          </w:rPr>
          <w:t xml:space="preserve">standing water present in </w:t>
        </w:r>
      </w:ins>
      <w:del w:id="175" w:author="Caitlin Page Casar" w:date="2019-05-22T12:19:00Z">
        <w:r w:rsidDel="00E3056B">
          <w:rPr>
            <w:rFonts w:ascii="TimesNewRomanPSMT" w:hAnsi="TimesNewRomanPSMT"/>
            <w:sz w:val="22"/>
            <w:szCs w:val="22"/>
          </w:rPr>
          <w:delText xml:space="preserve"> from </w:delText>
        </w:r>
      </w:del>
      <w:r>
        <w:rPr>
          <w:rFonts w:ascii="TimesNewRomanPSMT" w:hAnsi="TimesNewRomanPSMT"/>
          <w:sz w:val="22"/>
          <w:szCs w:val="22"/>
        </w:rPr>
        <w:t xml:space="preserve">mine </w:t>
      </w:r>
      <w:del w:id="176" w:author="Caitlin Page Casar" w:date="2019-05-22T12:19:00Z">
        <w:r w:rsidDel="00E3056B">
          <w:rPr>
            <w:rFonts w:ascii="TimesNewRomanPSMT" w:hAnsi="TimesNewRomanPSMT"/>
            <w:sz w:val="22"/>
            <w:szCs w:val="22"/>
          </w:rPr>
          <w:delText xml:space="preserve">tunnels </w:delText>
        </w:r>
      </w:del>
      <w:ins w:id="177" w:author="Caitlin Page Casar" w:date="2019-05-22T12:19:00Z">
        <w:r w:rsidR="00E3056B">
          <w:rPr>
            <w:rFonts w:ascii="TimesNewRomanPSMT" w:hAnsi="TimesNewRomanPSMT"/>
            <w:sz w:val="22"/>
            <w:szCs w:val="22"/>
          </w:rPr>
          <w:t xml:space="preserve">tunnel ditches </w:t>
        </w:r>
      </w:ins>
      <w:del w:id="178" w:author="Caitlin Page Casar" w:date="2019-05-22T12:20:00Z">
        <w:r w:rsidDel="00E3056B">
          <w:rPr>
            <w:rFonts w:ascii="TimesNewRomanPSMT" w:hAnsi="TimesNewRomanPSMT"/>
            <w:sz w:val="22"/>
            <w:szCs w:val="22"/>
          </w:rPr>
          <w:delText xml:space="preserve">at depths of 800 and 4,100 feet </w:delText>
        </w:r>
      </w:del>
      <w:r>
        <w:rPr>
          <w:rFonts w:ascii="TimesNewRomanPSMT" w:hAnsi="TimesNewRomanPSMT"/>
          <w:sz w:val="22"/>
          <w:szCs w:val="22"/>
        </w:rPr>
        <w:t xml:space="preserve">and </w:t>
      </w:r>
      <w:ins w:id="179" w:author="Caitlin Page Casar" w:date="2019-05-22T12:20:00Z">
        <w:r w:rsidR="00E3056B">
          <w:rPr>
            <w:rFonts w:ascii="TimesNewRomanPSMT" w:hAnsi="TimesNewRomanPSMT"/>
            <w:sz w:val="22"/>
            <w:szCs w:val="22"/>
          </w:rPr>
          <w:t xml:space="preserve">from </w:t>
        </w:r>
      </w:ins>
      <w:del w:id="180" w:author="Caitlin Page Casar" w:date="2019-05-22T12:21:00Z">
        <w:r w:rsidDel="00E3056B">
          <w:rPr>
            <w:rFonts w:ascii="TimesNewRomanPSMT" w:hAnsi="TimesNewRomanPSMT"/>
            <w:sz w:val="22"/>
            <w:szCs w:val="22"/>
          </w:rPr>
          <w:delText>incubated combused</w:delText>
        </w:r>
      </w:del>
      <w:ins w:id="181" w:author="Caitlin Page Casar" w:date="2019-05-22T12:21:00Z">
        <w:r w:rsidR="00E3056B">
          <w:rPr>
            <w:rFonts w:ascii="TimesNewRomanPSMT" w:hAnsi="TimesNewRomanPSMT"/>
            <w:sz w:val="22"/>
            <w:szCs w:val="22"/>
          </w:rPr>
          <w:t>pre-sterilized</w:t>
        </w:r>
      </w:ins>
      <w:r>
        <w:rPr>
          <w:rFonts w:ascii="TimesNewRomanPSMT" w:hAnsi="TimesNewRomanPSMT"/>
          <w:sz w:val="22"/>
          <w:szCs w:val="22"/>
        </w:rPr>
        <w:t xml:space="preserve"> glass slides </w:t>
      </w:r>
      <w:ins w:id="182" w:author="Caitlin Page Casar" w:date="2019-05-22T12:21:00Z">
        <w:r w:rsidR="00E3056B">
          <w:rPr>
            <w:rFonts w:ascii="TimesNewRomanPSMT" w:hAnsi="TimesNewRomanPSMT"/>
            <w:sz w:val="22"/>
            <w:szCs w:val="22"/>
          </w:rPr>
          <w:t xml:space="preserve">incubated in open air </w:t>
        </w:r>
      </w:ins>
      <w:del w:id="183" w:author="Caitlin Page Casar" w:date="2019-05-22T12:20:00Z">
        <w:r w:rsidDel="00E3056B">
          <w:rPr>
            <w:rFonts w:ascii="TimesNewRomanPSMT" w:hAnsi="TimesNewRomanPSMT"/>
            <w:sz w:val="22"/>
            <w:szCs w:val="22"/>
          </w:rPr>
          <w:delText xml:space="preserve">arrays </w:delText>
        </w:r>
      </w:del>
      <w:r>
        <w:rPr>
          <w:rFonts w:ascii="TimesNewRomanPSMT" w:hAnsi="TimesNewRomanPSMT"/>
          <w:sz w:val="22"/>
          <w:szCs w:val="22"/>
        </w:rPr>
        <w:t xml:space="preserve">in the mine tunnels for </w:t>
      </w:r>
      <w:commentRangeStart w:id="184"/>
      <w:r>
        <w:rPr>
          <w:rFonts w:ascii="TimesNewRomanPSMT" w:hAnsi="TimesNewRomanPSMT"/>
          <w:sz w:val="22"/>
          <w:szCs w:val="22"/>
        </w:rPr>
        <w:t xml:space="preserve">3 months </w:t>
      </w:r>
      <w:commentRangeEnd w:id="184"/>
      <w:r>
        <w:rPr>
          <w:rStyle w:val="CommentReference"/>
        </w:rPr>
        <w:commentReference w:id="184"/>
      </w:r>
      <w:del w:id="185" w:author="Caitlin Page Casar" w:date="2019-05-22T12:22:00Z">
        <w:r w:rsidDel="00E3056B">
          <w:rPr>
            <w:rFonts w:ascii="TimesNewRomanPSMT" w:hAnsi="TimesNewRomanPSMT"/>
            <w:sz w:val="22"/>
            <w:szCs w:val="22"/>
          </w:rPr>
          <w:delText>as ambient background controls</w:delText>
        </w:r>
      </w:del>
      <w:ins w:id="186" w:author="Caitlin Page Casar" w:date="2019-05-22T12:20:00Z">
        <w:r w:rsidR="00E3056B">
          <w:rPr>
            <w:rFonts w:ascii="TimesNewRomanPSMT" w:hAnsi="TimesNewRomanPSMT"/>
            <w:sz w:val="22"/>
            <w:szCs w:val="22"/>
          </w:rPr>
          <w:t>at depths of 800 and 4,100 feet</w:t>
        </w:r>
      </w:ins>
      <w:r>
        <w:rPr>
          <w:rFonts w:ascii="TimesNewRomanPSMT" w:hAnsi="TimesNewRomanPSMT"/>
          <w:sz w:val="22"/>
          <w:szCs w:val="22"/>
        </w:rPr>
        <w:t xml:space="preserve">. </w:t>
      </w:r>
      <w:r w:rsidRPr="00B93E58">
        <w:rPr>
          <w:rFonts w:ascii="TimesNewRomanPSMT" w:hAnsi="TimesNewRomanPSMT"/>
          <w:sz w:val="22"/>
          <w:szCs w:val="22"/>
        </w:rPr>
        <w:t>Polished mineral and rock</w:t>
      </w:r>
      <w:r>
        <w:rPr>
          <w:rFonts w:ascii="TimesNewRomanPSMT" w:hAnsi="TimesNewRomanPSMT"/>
          <w:sz w:val="22"/>
          <w:szCs w:val="22"/>
        </w:rPr>
        <w:t xml:space="preserve"> coupons</w:t>
      </w:r>
      <w:r w:rsidRPr="00B93E58">
        <w:rPr>
          <w:rFonts w:ascii="TimesNewRomanPSMT" w:hAnsi="TimesNewRomanPSMT"/>
          <w:sz w:val="22"/>
          <w:szCs w:val="22"/>
        </w:rPr>
        <w:t xml:space="preserve"> or glass slides were included in each experiment for microcopy. </w:t>
      </w:r>
      <w:r>
        <w:rPr>
          <w:rFonts w:ascii="TimesNewRomanPSMT" w:hAnsi="TimesNewRomanPSMT"/>
          <w:sz w:val="22"/>
          <w:szCs w:val="22"/>
        </w:rPr>
        <w:t xml:space="preserve">Mineral and rock coupons </w:t>
      </w:r>
      <w:r w:rsidRPr="00B93E58">
        <w:rPr>
          <w:rFonts w:ascii="TimesNewRomanPSMT" w:hAnsi="TimesNewRomanPSMT"/>
          <w:sz w:val="22"/>
          <w:szCs w:val="22"/>
        </w:rPr>
        <w:t>and glass slide</w:t>
      </w:r>
      <w:r>
        <w:rPr>
          <w:rFonts w:ascii="TimesNewRomanPSMT" w:hAnsi="TimesNewRomanPSMT"/>
          <w:sz w:val="22"/>
          <w:szCs w:val="22"/>
        </w:rPr>
        <w:t>s</w:t>
      </w:r>
      <w:r w:rsidRPr="00B93E58">
        <w:rPr>
          <w:rFonts w:ascii="TimesNewRomanPSMT" w:hAnsi="TimesNewRomanPSMT"/>
          <w:sz w:val="22"/>
          <w:szCs w:val="22"/>
        </w:rPr>
        <w:t xml:space="preserve"> were fixed in 4% glutaraldehyde in the field and stored at 4</w:t>
      </w:r>
      <w:r w:rsidRPr="00B93E58">
        <w:rPr>
          <w:rFonts w:ascii="TimesNewRomanPSMT" w:hAnsi="TimesNewRomanPSMT"/>
          <w:sz w:val="22"/>
          <w:szCs w:val="22"/>
          <w:vertAlign w:val="superscript"/>
        </w:rPr>
        <w:t xml:space="preserve">o </w:t>
      </w:r>
      <w:r w:rsidRPr="00B93E58">
        <w:rPr>
          <w:rFonts w:ascii="TimesNewRomanPSMT" w:hAnsi="TimesNewRomanPSMT"/>
          <w:sz w:val="22"/>
          <w:szCs w:val="22"/>
        </w:rPr>
        <w:t>C (except for gypsum</w:t>
      </w:r>
      <w:r>
        <w:rPr>
          <w:rFonts w:ascii="TimesNewRomanPSMT" w:hAnsi="TimesNewRomanPSMT"/>
          <w:sz w:val="22"/>
          <w:szCs w:val="22"/>
        </w:rPr>
        <w:t xml:space="preserve"> coupons</w:t>
      </w:r>
      <w:r w:rsidRPr="00B93E58">
        <w:rPr>
          <w:rFonts w:ascii="TimesNewRomanPSMT" w:hAnsi="TimesNewRomanPSMT"/>
          <w:sz w:val="22"/>
          <w:szCs w:val="22"/>
        </w:rPr>
        <w:t xml:space="preserve"> which w</w:t>
      </w:r>
      <w:r>
        <w:rPr>
          <w:rFonts w:ascii="TimesNewRomanPSMT" w:hAnsi="TimesNewRomanPSMT"/>
          <w:sz w:val="22"/>
          <w:szCs w:val="22"/>
        </w:rPr>
        <w:t>ere</w:t>
      </w:r>
      <w:r w:rsidRPr="00B93E58">
        <w:rPr>
          <w:rFonts w:ascii="TimesNewRomanPSMT" w:hAnsi="TimesNewRomanPSMT"/>
          <w:sz w:val="22"/>
          <w:szCs w:val="22"/>
        </w:rPr>
        <w:t xml:space="preserve"> not recovered due to dissolution).</w:t>
      </w:r>
      <w:r w:rsidRPr="00C8597F">
        <w:rPr>
          <w:rFonts w:ascii="TimesNewRomanPSMT" w:hAnsi="TimesNewRomanPSMT"/>
          <w:sz w:val="22"/>
          <w:szCs w:val="22"/>
        </w:rPr>
        <w:t xml:space="preserve"> </w:t>
      </w:r>
      <w:r>
        <w:rPr>
          <w:rFonts w:ascii="TimesNewRomanPSMT" w:hAnsi="TimesNewRomanPSMT"/>
          <w:sz w:val="22"/>
          <w:szCs w:val="22"/>
        </w:rPr>
        <w:t>Raw borehole fluids were also collected for enumeration by epifluorescence microscopy in sterile PET bottles and fixed with 2% paraformaldehyde in the field (</w:t>
      </w:r>
      <w:proofErr w:type="spellStart"/>
      <w:r>
        <w:rPr>
          <w:rFonts w:ascii="TimesNewRomanPSMT" w:hAnsi="TimesNewRomanPSMT"/>
          <w:sz w:val="22"/>
          <w:szCs w:val="22"/>
        </w:rPr>
        <w:t>Osburn</w:t>
      </w:r>
      <w:proofErr w:type="spellEnd"/>
      <w:r>
        <w:rPr>
          <w:rFonts w:ascii="TimesNewRomanPSMT" w:hAnsi="TimesNewRomanPSMT"/>
          <w:sz w:val="22"/>
          <w:szCs w:val="22"/>
        </w:rPr>
        <w:t xml:space="preserve"> et al., in prep). </w:t>
      </w:r>
    </w:p>
    <w:p w14:paraId="5AD6EF6A" w14:textId="77777777" w:rsidR="007020A1" w:rsidRPr="007020A1" w:rsidRDefault="007020A1">
      <w:pPr>
        <w:jc w:val="both"/>
        <w:rPr>
          <w:rPrChange w:id="187" w:author="Caitlin Page Casar" w:date="2019-06-03T15:29:00Z">
            <w:rPr>
              <w:rFonts w:ascii="TimesNewRomanPSMT" w:hAnsi="TimesNewRomanPSMT"/>
              <w:sz w:val="22"/>
              <w:szCs w:val="22"/>
            </w:rPr>
          </w:rPrChange>
        </w:rPr>
        <w:pPrChange w:id="188" w:author="Caitlin Page Casar" w:date="2019-06-03T15:29:00Z">
          <w:pPr>
            <w:spacing w:before="120" w:line="276" w:lineRule="auto"/>
            <w:jc w:val="both"/>
          </w:pPr>
        </w:pPrChange>
      </w:pPr>
    </w:p>
    <w:p w14:paraId="67C53846" w14:textId="733FB42F" w:rsidR="00F23C91" w:rsidRDefault="00B266AA" w:rsidP="00F23C91">
      <w:pPr>
        <w:spacing w:before="120" w:line="276" w:lineRule="auto"/>
        <w:jc w:val="center"/>
        <w:rPr>
          <w:rFonts w:ascii="TimesNewRomanPSMT" w:hAnsi="TimesNewRomanPSMT"/>
          <w:b/>
          <w:color w:val="7F7F7F" w:themeColor="text1" w:themeTint="80"/>
          <w:sz w:val="18"/>
          <w:szCs w:val="18"/>
        </w:rPr>
      </w:pPr>
      <w:del w:id="189" w:author="Caitlin Page Casar" w:date="2019-06-04T17:50:00Z">
        <w:r w:rsidDel="00E036CB">
          <w:rPr>
            <w:rFonts w:ascii="TimesNewRomanPSMT" w:hAnsi="TimesNewRomanPSMT"/>
            <w:noProof/>
            <w:sz w:val="22"/>
            <w:szCs w:val="22"/>
          </w:rPr>
          <w:lastRenderedPageBreak/>
          <w:drawing>
            <wp:inline distT="0" distB="0" distL="0" distR="0" wp14:anchorId="74207347" wp14:editId="0A11A606">
              <wp:extent cx="593677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eriment.png"/>
                      <pic:cNvPicPr/>
                    </pic:nvPicPr>
                    <pic:blipFill>
                      <a:blip r:embed="rId11">
                        <a:extLst>
                          <a:ext uri="{28A0092B-C50C-407E-A947-70E740481C1C}">
                            <a14:useLocalDpi xmlns:a14="http://schemas.microsoft.com/office/drawing/2010/main" val="0"/>
                          </a:ext>
                        </a:extLst>
                      </a:blip>
                      <a:stretch>
                        <a:fillRect/>
                      </a:stretch>
                    </pic:blipFill>
                    <pic:spPr>
                      <a:xfrm>
                        <a:off x="0" y="0"/>
                        <a:ext cx="5980321" cy="1842214"/>
                      </a:xfrm>
                      <a:prstGeom prst="rect">
                        <a:avLst/>
                      </a:prstGeom>
                    </pic:spPr>
                  </pic:pic>
                </a:graphicData>
              </a:graphic>
            </wp:inline>
          </w:drawing>
        </w:r>
      </w:del>
      <w:ins w:id="190" w:author="Caitlin Page Casar" w:date="2019-06-05T19:48:00Z">
        <w:r w:rsidR="00CE07B7">
          <w:rPr>
            <w:rFonts w:ascii="TimesNewRomanPSMT" w:hAnsi="TimesNewRomanPSMT"/>
            <w:b/>
            <w:noProof/>
            <w:color w:val="7F7F7F" w:themeColor="text1" w:themeTint="80"/>
            <w:sz w:val="18"/>
            <w:szCs w:val="18"/>
          </w:rPr>
          <w:drawing>
            <wp:inline distT="0" distB="0" distL="0" distR="0" wp14:anchorId="6DF06053" wp14:editId="5859748A">
              <wp:extent cx="5943600" cy="28911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xperiment_design-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ins>
    </w:p>
    <w:p w14:paraId="36C6172B" w14:textId="1EA26AA8" w:rsidR="00F23C91" w:rsidRPr="00F23C91" w:rsidRDefault="00750800" w:rsidP="00F23C91">
      <w:pPr>
        <w:spacing w:before="120" w:line="276" w:lineRule="auto"/>
        <w:rPr>
          <w:rFonts w:ascii="TimesNewRomanPSMT" w:hAnsi="TimesNewRomanPSMT"/>
          <w:sz w:val="22"/>
          <w:szCs w:val="22"/>
        </w:rPr>
      </w:pPr>
      <w:r w:rsidRPr="00F23C91">
        <w:rPr>
          <w:rFonts w:ascii="TimesNewRomanPSMT" w:hAnsi="TimesNewRomanPSMT"/>
          <w:b/>
          <w:color w:val="7F7F7F" w:themeColor="text1" w:themeTint="80"/>
          <w:sz w:val="18"/>
          <w:szCs w:val="18"/>
        </w:rPr>
        <w:t xml:space="preserve">Figure </w:t>
      </w:r>
      <w:del w:id="191" w:author="Caitlin Page Casar" w:date="2019-06-03T13:58:00Z">
        <w:r w:rsidRPr="00F23C91" w:rsidDel="0091651C">
          <w:rPr>
            <w:rFonts w:ascii="TimesNewRomanPSMT" w:hAnsi="TimesNewRomanPSMT"/>
            <w:b/>
            <w:color w:val="7F7F7F" w:themeColor="text1" w:themeTint="80"/>
            <w:sz w:val="18"/>
            <w:szCs w:val="18"/>
          </w:rPr>
          <w:delText>x</w:delText>
        </w:r>
      </w:del>
      <w:ins w:id="192" w:author="Caitlin Page Casar" w:date="2019-07-01T22:09:00Z">
        <w:r w:rsidR="00BB6990">
          <w:rPr>
            <w:rFonts w:ascii="TimesNewRomanPSMT" w:hAnsi="TimesNewRomanPSMT"/>
            <w:b/>
            <w:color w:val="7F7F7F" w:themeColor="text1" w:themeTint="80"/>
            <w:sz w:val="18"/>
            <w:szCs w:val="18"/>
          </w:rPr>
          <w:t>3</w:t>
        </w:r>
      </w:ins>
      <w:r w:rsidRPr="00F23C91">
        <w:rPr>
          <w:rFonts w:ascii="TimesNewRomanPSMT" w:hAnsi="TimesNewRomanPSMT"/>
          <w:b/>
          <w:color w:val="7F7F7F" w:themeColor="text1" w:themeTint="80"/>
          <w:sz w:val="18"/>
          <w:szCs w:val="18"/>
        </w:rPr>
        <w:t>.</w:t>
      </w:r>
      <w:r w:rsidRPr="00F23C91">
        <w:rPr>
          <w:rFonts w:ascii="TimesNewRomanPSMT" w:hAnsi="TimesNewRomanPSMT"/>
          <w:color w:val="7F7F7F" w:themeColor="text1" w:themeTint="80"/>
          <w:sz w:val="18"/>
          <w:szCs w:val="18"/>
        </w:rPr>
        <w:t xml:space="preserve"> </w:t>
      </w:r>
      <w:del w:id="193" w:author="Caitlin Page Casar" w:date="2019-06-04T17:51:00Z">
        <w:r w:rsidR="00B266AA" w:rsidRPr="00F23C91" w:rsidDel="00E036CB">
          <w:rPr>
            <w:rFonts w:ascii="TimesNewRomanPSMT" w:hAnsi="TimesNewRomanPSMT"/>
            <w:color w:val="7F7F7F" w:themeColor="text1" w:themeTint="80"/>
            <w:sz w:val="18"/>
            <w:szCs w:val="18"/>
          </w:rPr>
          <w:delText xml:space="preserve">A) </w:delText>
        </w:r>
        <w:r w:rsidR="00F23C91" w:rsidRPr="00F23C91" w:rsidDel="00E036CB">
          <w:rPr>
            <w:rFonts w:ascii="TimesNewRomanPSMT" w:hAnsi="TimesNewRomanPSMT" w:cs="TimesNewRomanPSMT"/>
            <w:color w:val="7C7C7C"/>
            <w:sz w:val="18"/>
            <w:szCs w:val="18"/>
          </w:rPr>
          <w:delText xml:space="preserve">DeMMO3 borehole installation with fracture fluids flowing from sampling ports. B) </w:delText>
        </w:r>
      </w:del>
      <w:r w:rsidR="00F23C91" w:rsidRPr="00F23C91">
        <w:rPr>
          <w:rFonts w:ascii="TimesNewRomanPSMT" w:hAnsi="TimesNewRomanPSMT" w:cs="TimesNewRomanPSMT"/>
          <w:color w:val="7C7C7C"/>
          <w:sz w:val="18"/>
          <w:szCs w:val="18"/>
        </w:rPr>
        <w:t>Fracture fluids flow from borehole installation sampling ports through cartridges filled with minerals</w:t>
      </w:r>
      <w:ins w:id="194" w:author="Caitlin Page Casar" w:date="2019-06-04T17:51:00Z">
        <w:r w:rsidR="00E036CB">
          <w:rPr>
            <w:rFonts w:ascii="TimesNewRomanPSMT" w:hAnsi="TimesNewRomanPSMT" w:cs="TimesNewRomanPSMT"/>
            <w:color w:val="7C7C7C"/>
            <w:sz w:val="18"/>
            <w:szCs w:val="18"/>
          </w:rPr>
          <w:t xml:space="preserve"> </w:t>
        </w:r>
      </w:ins>
      <w:del w:id="195" w:author="Caitlin Page Casar" w:date="2019-06-04T17:51:00Z">
        <w:r w:rsidR="00F23C91" w:rsidDel="00E036CB">
          <w:rPr>
            <w:rFonts w:ascii="TimesNewRomanPSMT" w:hAnsi="TimesNewRomanPSMT" w:cs="TimesNewRomanPSMT"/>
            <w:color w:val="7C7C7C"/>
            <w:sz w:val="18"/>
            <w:szCs w:val="18"/>
          </w:rPr>
          <w:delText xml:space="preserve">, rocks, </w:delText>
        </w:r>
      </w:del>
      <w:r w:rsidR="00F23C91">
        <w:rPr>
          <w:rFonts w:ascii="TimesNewRomanPSMT" w:hAnsi="TimesNewRomanPSMT" w:cs="TimesNewRomanPSMT"/>
          <w:color w:val="7C7C7C"/>
          <w:sz w:val="18"/>
          <w:szCs w:val="18"/>
        </w:rPr>
        <w:t xml:space="preserve">or inert </w:t>
      </w:r>
      <w:ins w:id="196" w:author="Caitlin Page Casar" w:date="2019-06-04T17:51:00Z">
        <w:r w:rsidR="00E036CB">
          <w:rPr>
            <w:rFonts w:ascii="TimesNewRomanPSMT" w:hAnsi="TimesNewRomanPSMT" w:cs="TimesNewRomanPSMT"/>
            <w:color w:val="7C7C7C"/>
            <w:sz w:val="18"/>
            <w:szCs w:val="18"/>
          </w:rPr>
          <w:t xml:space="preserve">material. </w:t>
        </w:r>
      </w:ins>
      <w:ins w:id="197" w:author="Caitlin Page Casar" w:date="2019-06-04T17:52:00Z">
        <w:r w:rsidR="00E036CB">
          <w:rPr>
            <w:rFonts w:ascii="TimesNewRomanPSMT" w:hAnsi="TimesNewRomanPSMT" w:cs="TimesNewRomanPSMT"/>
            <w:color w:val="7C7C7C"/>
            <w:sz w:val="18"/>
            <w:szCs w:val="18"/>
          </w:rPr>
          <w:t>Glass slides and mineral coupons were included in the experiments for SEM to estimate biomass. DNA was sampled from fluids and c</w:t>
        </w:r>
      </w:ins>
      <w:ins w:id="198" w:author="Caitlin Page Casar" w:date="2019-06-04T17:53:00Z">
        <w:r w:rsidR="00E036CB">
          <w:rPr>
            <w:rFonts w:ascii="TimesNewRomanPSMT" w:hAnsi="TimesNewRomanPSMT" w:cs="TimesNewRomanPSMT"/>
            <w:color w:val="7C7C7C"/>
            <w:sz w:val="18"/>
            <w:szCs w:val="18"/>
          </w:rPr>
          <w:t xml:space="preserve">artridge materials to characterize microbial communities. </w:t>
        </w:r>
      </w:ins>
      <w:del w:id="199" w:author="Caitlin Page Casar" w:date="2019-06-04T17:51:00Z">
        <w:r w:rsidR="00F23C91" w:rsidDel="00E036CB">
          <w:rPr>
            <w:rFonts w:ascii="TimesNewRomanPSMT" w:hAnsi="TimesNewRomanPSMT" w:cs="TimesNewRomanPSMT"/>
            <w:color w:val="7C7C7C"/>
            <w:sz w:val="18"/>
            <w:szCs w:val="18"/>
          </w:rPr>
          <w:delText>sand and glass slides</w:delText>
        </w:r>
        <w:r w:rsidR="00F23C91" w:rsidRPr="00F23C91" w:rsidDel="00E036CB">
          <w:rPr>
            <w:rFonts w:ascii="TimesNewRomanPSMT" w:hAnsi="TimesNewRomanPSMT" w:cs="TimesNewRomanPSMT"/>
            <w:color w:val="7C7C7C"/>
            <w:sz w:val="18"/>
            <w:szCs w:val="18"/>
          </w:rPr>
          <w:delText xml:space="preserve">. </w:delText>
        </w:r>
      </w:del>
    </w:p>
    <w:p w14:paraId="5B2ED56F" w14:textId="77777777" w:rsidR="00CB3AED" w:rsidRPr="006B4718" w:rsidRDefault="00CB3AED" w:rsidP="00467655">
      <w:pPr>
        <w:jc w:val="both"/>
        <w:rPr>
          <w:rFonts w:ascii="Calibri" w:hAnsi="Calibri" w:cs="Calibri"/>
          <w:b/>
        </w:rPr>
      </w:pPr>
    </w:p>
    <w:p w14:paraId="4D0AAAD2" w14:textId="76660058"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4</w:t>
      </w:r>
      <w:r w:rsidRPr="006B4718">
        <w:rPr>
          <w:rFonts w:ascii="Calibri" w:hAnsi="Calibri" w:cs="Calibri"/>
          <w:b/>
        </w:rPr>
        <w:t xml:space="preserve"> | Microbial Community Analysis</w:t>
      </w:r>
    </w:p>
    <w:p w14:paraId="72FDB1FF" w14:textId="588A6C8F" w:rsidR="001A03B8" w:rsidDel="00C70A24" w:rsidRDefault="000740DB">
      <w:pPr>
        <w:shd w:val="clear" w:color="auto" w:fill="FFFFFF"/>
        <w:spacing w:before="120" w:line="276" w:lineRule="auto"/>
        <w:jc w:val="both"/>
        <w:rPr>
          <w:del w:id="200" w:author="Caitlin Page Casar" w:date="2019-06-04T14:09:00Z"/>
          <w:rFonts w:ascii="TimesNewRomanPSMT" w:hAnsi="TimesNewRomanPSMT"/>
          <w:sz w:val="22"/>
          <w:szCs w:val="22"/>
        </w:rPr>
        <w:pPrChange w:id="201" w:author="Caitlin Page Casar" w:date="2019-06-04T17:36:00Z">
          <w:pPr>
            <w:shd w:val="clear" w:color="auto" w:fill="FFFFFF"/>
            <w:spacing w:beforeLines="120" w:before="288" w:line="276" w:lineRule="auto"/>
            <w:jc w:val="both"/>
          </w:pPr>
        </w:pPrChange>
      </w:pPr>
      <w:r>
        <w:rPr>
          <w:rFonts w:ascii="TimesNewRomanPSMT" w:hAnsi="TimesNewRomanPSMT"/>
          <w:sz w:val="22"/>
          <w:szCs w:val="22"/>
        </w:rPr>
        <w:t>We</w:t>
      </w:r>
      <w:r w:rsidR="00B7135D">
        <w:rPr>
          <w:rFonts w:ascii="TimesNewRomanPSMT" w:hAnsi="TimesNewRomanPSMT"/>
          <w:sz w:val="22"/>
          <w:szCs w:val="22"/>
        </w:rPr>
        <w:t xml:space="preserve"> extracted </w:t>
      </w:r>
      <w:r>
        <w:rPr>
          <w:rFonts w:ascii="TimesNewRomanPSMT" w:hAnsi="TimesNewRomanPSMT"/>
          <w:sz w:val="22"/>
          <w:szCs w:val="22"/>
        </w:rPr>
        <w:t xml:space="preserve">DNA </w:t>
      </w:r>
      <w:r w:rsidR="006439C9" w:rsidRPr="00817EB9">
        <w:rPr>
          <w:rFonts w:ascii="TimesNewRomanPSMT" w:hAnsi="TimesNewRomanPSMT"/>
          <w:sz w:val="22"/>
          <w:szCs w:val="22"/>
        </w:rPr>
        <w:t xml:space="preserve">from </w:t>
      </w:r>
      <w:r w:rsidR="00FA3D6F">
        <w:rPr>
          <w:rFonts w:ascii="TimesNewRomanPSMT" w:hAnsi="TimesNewRomanPSMT"/>
          <w:sz w:val="22"/>
          <w:szCs w:val="22"/>
        </w:rPr>
        <w:t>crushed mineral</w:t>
      </w:r>
      <w:r w:rsidR="004A3FBB">
        <w:rPr>
          <w:rFonts w:ascii="TimesNewRomanPSMT" w:hAnsi="TimesNewRomanPSMT"/>
          <w:sz w:val="22"/>
          <w:szCs w:val="22"/>
        </w:rPr>
        <w:t xml:space="preserve">, </w:t>
      </w:r>
      <w:r w:rsidR="00FA3D6F">
        <w:rPr>
          <w:rFonts w:ascii="TimesNewRomanPSMT" w:hAnsi="TimesNewRomanPSMT"/>
          <w:sz w:val="22"/>
          <w:szCs w:val="22"/>
        </w:rPr>
        <w:t>rock</w:t>
      </w:r>
      <w:r w:rsidR="00FA0F8D">
        <w:rPr>
          <w:rFonts w:ascii="TimesNewRomanPSMT" w:hAnsi="TimesNewRomanPSMT"/>
          <w:sz w:val="22"/>
          <w:szCs w:val="22"/>
        </w:rPr>
        <w:t xml:space="preserve">, </w:t>
      </w:r>
      <w:r w:rsidR="00FA3D6F">
        <w:rPr>
          <w:rFonts w:ascii="TimesNewRomanPSMT" w:hAnsi="TimesNewRomanPSMT"/>
          <w:sz w:val="22"/>
          <w:szCs w:val="22"/>
        </w:rPr>
        <w:t>inert control</w:t>
      </w:r>
      <w:r w:rsidR="00FA0F8D">
        <w:rPr>
          <w:rFonts w:ascii="TimesNewRomanPSMT" w:hAnsi="TimesNewRomanPSMT"/>
          <w:sz w:val="22"/>
          <w:szCs w:val="22"/>
        </w:rPr>
        <w:t xml:space="preserve">, and </w:t>
      </w:r>
      <w:r w:rsidR="00A7168F">
        <w:rPr>
          <w:rFonts w:ascii="TimesNewRomanPSMT" w:hAnsi="TimesNewRomanPSMT"/>
          <w:sz w:val="22"/>
          <w:szCs w:val="22"/>
        </w:rPr>
        <w:t xml:space="preserve">glass slide </w:t>
      </w:r>
      <w:r w:rsidR="00FA0F8D">
        <w:rPr>
          <w:rFonts w:ascii="TimesNewRomanPSMT" w:hAnsi="TimesNewRomanPSMT"/>
          <w:sz w:val="22"/>
          <w:szCs w:val="22"/>
        </w:rPr>
        <w:t>ambient background control</w:t>
      </w:r>
      <w:r w:rsidR="00FA3D6F">
        <w:rPr>
          <w:rFonts w:ascii="TimesNewRomanPSMT" w:hAnsi="TimesNewRomanPSMT"/>
          <w:sz w:val="22"/>
          <w:szCs w:val="22"/>
        </w:rPr>
        <w:t xml:space="preserve"> </w:t>
      </w:r>
      <w:r w:rsidR="00FA0F8D">
        <w:rPr>
          <w:rFonts w:ascii="TimesNewRomanPSMT" w:hAnsi="TimesNewRomanPSMT"/>
          <w:sz w:val="22"/>
          <w:szCs w:val="22"/>
        </w:rPr>
        <w:t xml:space="preserve">samples </w:t>
      </w:r>
      <w:r w:rsidR="006439C9" w:rsidRPr="00817EB9">
        <w:rPr>
          <w:rFonts w:ascii="TimesNewRomanPSMT" w:hAnsi="TimesNewRomanPSMT"/>
          <w:sz w:val="22"/>
          <w:szCs w:val="22"/>
        </w:rPr>
        <w:t xml:space="preserve">using a </w:t>
      </w:r>
      <w:proofErr w:type="spellStart"/>
      <w:r w:rsidR="006439C9" w:rsidRPr="00817EB9">
        <w:rPr>
          <w:rFonts w:ascii="TimesNewRomanPSMT" w:hAnsi="TimesNewRomanPSMT"/>
          <w:sz w:val="22"/>
          <w:szCs w:val="22"/>
        </w:rPr>
        <w:t>MoBIO</w:t>
      </w:r>
      <w:proofErr w:type="spellEnd"/>
      <w:r w:rsidR="006439C9" w:rsidRPr="00817EB9">
        <w:rPr>
          <w:rFonts w:ascii="TimesNewRomanPSMT" w:hAnsi="TimesNewRomanPSMT"/>
          <w:sz w:val="22"/>
          <w:szCs w:val="22"/>
        </w:rPr>
        <w:t xml:space="preserve"> </w:t>
      </w:r>
      <w:proofErr w:type="spellStart"/>
      <w:r w:rsidR="00A7168F">
        <w:rPr>
          <w:rFonts w:ascii="TimesNewRomanPSMT" w:hAnsi="TimesNewRomanPSMT"/>
          <w:sz w:val="22"/>
          <w:szCs w:val="22"/>
        </w:rPr>
        <w:t>PowerB</w:t>
      </w:r>
      <w:r w:rsidR="006439C9" w:rsidRPr="00817EB9">
        <w:rPr>
          <w:rFonts w:ascii="TimesNewRomanPSMT" w:hAnsi="TimesNewRomanPSMT"/>
          <w:sz w:val="22"/>
          <w:szCs w:val="22"/>
        </w:rPr>
        <w:t>iofilm</w:t>
      </w:r>
      <w:proofErr w:type="spellEnd"/>
      <w:r w:rsidR="006439C9" w:rsidRPr="00817EB9">
        <w:rPr>
          <w:rFonts w:ascii="TimesNewRomanPSMT" w:hAnsi="TimesNewRomanPSMT"/>
          <w:sz w:val="22"/>
          <w:szCs w:val="22"/>
        </w:rPr>
        <w:t xml:space="preserve"> DNA </w:t>
      </w:r>
      <w:r w:rsidR="00A7168F">
        <w:rPr>
          <w:rFonts w:ascii="TimesNewRomanPSMT" w:hAnsi="TimesNewRomanPSMT"/>
          <w:sz w:val="22"/>
          <w:szCs w:val="22"/>
        </w:rPr>
        <w:t>Isolation Kit</w:t>
      </w:r>
      <w:r w:rsidR="006439C9" w:rsidRPr="00817EB9">
        <w:rPr>
          <w:rFonts w:ascii="TimesNewRomanPSMT" w:hAnsi="TimesNewRomanPSMT"/>
          <w:sz w:val="22"/>
          <w:szCs w:val="22"/>
        </w:rPr>
        <w:t xml:space="preserve"> </w:t>
      </w:r>
      <w:r w:rsidR="00A7168F">
        <w:rPr>
          <w:rFonts w:ascii="TimesNewRomanPSMT" w:hAnsi="TimesNewRomanPSMT"/>
          <w:sz w:val="22"/>
          <w:szCs w:val="22"/>
        </w:rPr>
        <w:t>(</w:t>
      </w:r>
      <w:del w:id="202" w:author="Caitlin Page Casar" w:date="2019-06-04T17:37:00Z">
        <w:r w:rsidR="00A7168F" w:rsidDel="002C0450">
          <w:rPr>
            <w:rFonts w:ascii="TimesNewRomanPSMT" w:hAnsi="TimesNewRomanPSMT"/>
            <w:sz w:val="22"/>
            <w:szCs w:val="22"/>
          </w:rPr>
          <w:delText>cat</w:delText>
        </w:r>
      </w:del>
      <w:ins w:id="203" w:author="Caitlin Page Casar" w:date="2019-06-04T17:37:00Z">
        <w:r w:rsidR="002C0450">
          <w:rPr>
            <w:rFonts w:ascii="TimesNewRomanPSMT" w:hAnsi="TimesNewRomanPSMT"/>
            <w:sz w:val="22"/>
            <w:szCs w:val="22"/>
          </w:rPr>
          <w:t>Cat</w:t>
        </w:r>
      </w:ins>
      <w:r w:rsidR="00A7168F">
        <w:rPr>
          <w:rFonts w:ascii="TimesNewRomanPSMT" w:hAnsi="TimesNewRomanPSMT"/>
          <w:sz w:val="22"/>
          <w:szCs w:val="22"/>
        </w:rPr>
        <w:t xml:space="preserve">. No. 24000-50) and from </w:t>
      </w:r>
      <w:del w:id="204" w:author="Caitlin Page Casar" w:date="2019-06-04T17:36:00Z">
        <w:r w:rsidR="00A7168F" w:rsidDel="002C0450">
          <w:rPr>
            <w:rFonts w:ascii="TimesNewRomanPSMT" w:hAnsi="TimesNewRomanPSMT"/>
            <w:sz w:val="22"/>
            <w:szCs w:val="22"/>
          </w:rPr>
          <w:delText xml:space="preserve">sterivex </w:delText>
        </w:r>
      </w:del>
      <w:proofErr w:type="spellStart"/>
      <w:ins w:id="205" w:author="Caitlin Page Casar" w:date="2019-06-04T17:36:00Z">
        <w:r w:rsidR="002C0450">
          <w:rPr>
            <w:rFonts w:ascii="TimesNewRomanPSMT" w:hAnsi="TimesNewRomanPSMT"/>
            <w:sz w:val="22"/>
            <w:szCs w:val="22"/>
          </w:rPr>
          <w:t>Sterivex</w:t>
        </w:r>
        <w:proofErr w:type="spellEnd"/>
        <w:r w:rsidR="002C0450">
          <w:rPr>
            <w:rFonts w:ascii="TimesNewRomanPSMT" w:hAnsi="TimesNewRomanPSMT"/>
            <w:sz w:val="22"/>
            <w:szCs w:val="22"/>
          </w:rPr>
          <w:t xml:space="preserve"> </w:t>
        </w:r>
      </w:ins>
      <w:r w:rsidR="00A7168F">
        <w:rPr>
          <w:rFonts w:ascii="TimesNewRomanPSMT" w:hAnsi="TimesNewRomanPSMT"/>
          <w:sz w:val="22"/>
          <w:szCs w:val="22"/>
        </w:rPr>
        <w:t xml:space="preserve">filters using a </w:t>
      </w:r>
      <w:proofErr w:type="spellStart"/>
      <w:r w:rsidR="00A7168F">
        <w:rPr>
          <w:rFonts w:ascii="TimesNewRomanPSMT" w:hAnsi="TimesNewRomanPSMT"/>
          <w:sz w:val="22"/>
          <w:szCs w:val="22"/>
        </w:rPr>
        <w:t>MoBIO</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PowerWater</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Sterivex</w:t>
      </w:r>
      <w:proofErr w:type="spellEnd"/>
      <w:r w:rsidR="00A7168F">
        <w:rPr>
          <w:rFonts w:ascii="TimesNewRomanPSMT" w:hAnsi="TimesNewRomanPSMT"/>
          <w:sz w:val="22"/>
          <w:szCs w:val="22"/>
        </w:rPr>
        <w:t xml:space="preserve"> DNA Isolation Kit (</w:t>
      </w:r>
      <w:ins w:id="206" w:author="Caitlin Page Casar" w:date="2019-06-04T17:37:00Z">
        <w:r w:rsidR="002C0450">
          <w:rPr>
            <w:rFonts w:ascii="TimesNewRomanPSMT" w:hAnsi="TimesNewRomanPSMT"/>
            <w:sz w:val="22"/>
            <w:szCs w:val="22"/>
          </w:rPr>
          <w:t>C</w:t>
        </w:r>
      </w:ins>
      <w:del w:id="207" w:author="Caitlin Page Casar" w:date="2019-06-04T17:37:00Z">
        <w:r w:rsidR="00A7168F" w:rsidDel="002C0450">
          <w:rPr>
            <w:rFonts w:ascii="TimesNewRomanPSMT" w:hAnsi="TimesNewRomanPSMT"/>
            <w:sz w:val="22"/>
            <w:szCs w:val="22"/>
          </w:rPr>
          <w:delText>c</w:delText>
        </w:r>
      </w:del>
      <w:r w:rsidR="00A7168F">
        <w:rPr>
          <w:rFonts w:ascii="TimesNewRomanPSMT" w:hAnsi="TimesNewRomanPSMT"/>
          <w:sz w:val="22"/>
          <w:szCs w:val="22"/>
        </w:rPr>
        <w:t xml:space="preserve">at </w:t>
      </w:r>
      <w:ins w:id="208" w:author="Caitlin Page Casar" w:date="2019-06-04T17:37:00Z">
        <w:r w:rsidR="002C0450">
          <w:rPr>
            <w:rFonts w:ascii="TimesNewRomanPSMT" w:hAnsi="TimesNewRomanPSMT"/>
            <w:sz w:val="22"/>
            <w:szCs w:val="22"/>
          </w:rPr>
          <w:t>N</w:t>
        </w:r>
      </w:ins>
      <w:del w:id="209" w:author="Caitlin Page Casar" w:date="2019-06-04T17:37:00Z">
        <w:r w:rsidR="00A7168F" w:rsidDel="002C0450">
          <w:rPr>
            <w:rFonts w:ascii="TimesNewRomanPSMT" w:hAnsi="TimesNewRomanPSMT"/>
            <w:sz w:val="22"/>
            <w:szCs w:val="22"/>
          </w:rPr>
          <w:delText>n</w:delText>
        </w:r>
      </w:del>
      <w:r w:rsidR="00A7168F">
        <w:rPr>
          <w:rFonts w:ascii="TimesNewRomanPSMT" w:hAnsi="TimesNewRomanPSMT"/>
          <w:sz w:val="22"/>
          <w:szCs w:val="22"/>
        </w:rPr>
        <w:t xml:space="preserve">o. 14600-50-NF) </w:t>
      </w:r>
      <w:r w:rsidR="00A7168F" w:rsidRPr="00817EB9">
        <w:rPr>
          <w:rFonts w:ascii="TimesNewRomanPSMT" w:hAnsi="TimesNewRomanPSMT"/>
          <w:sz w:val="22"/>
          <w:szCs w:val="22"/>
        </w:rPr>
        <w:t>following the manufacturer suggested protocol</w:t>
      </w:r>
      <w:r w:rsidR="00A7168F">
        <w:rPr>
          <w:rFonts w:ascii="TimesNewRomanPSMT" w:hAnsi="TimesNewRomanPSMT"/>
          <w:sz w:val="22"/>
          <w:szCs w:val="22"/>
        </w:rPr>
        <w:t xml:space="preserve">. </w:t>
      </w:r>
      <w:r w:rsidR="00FA3D6F" w:rsidRPr="00CB30EB">
        <w:rPr>
          <w:sz w:val="22"/>
          <w:szCs w:val="22"/>
        </w:rPr>
        <w:t>W</w:t>
      </w:r>
      <w:r w:rsidR="006439C9" w:rsidRPr="00CB30EB">
        <w:rPr>
          <w:sz w:val="22"/>
          <w:szCs w:val="22"/>
        </w:rPr>
        <w:t>hole genomic DNA was sent to Argonne National Laboratory for 16s rRNA amplicon sequencing of the V4 hypervariable region</w:t>
      </w:r>
      <w:r w:rsidR="00FA3D6F" w:rsidRPr="00CB30EB">
        <w:rPr>
          <w:sz w:val="22"/>
          <w:szCs w:val="22"/>
        </w:rPr>
        <w:t xml:space="preserve"> using 516F</w:t>
      </w:r>
      <w:r w:rsidR="00CB30EB">
        <w:rPr>
          <w:sz w:val="22"/>
          <w:szCs w:val="22"/>
        </w:rPr>
        <w:t xml:space="preserve"> </w:t>
      </w:r>
      <w:r w:rsidR="00CB30EB" w:rsidRPr="00CB30EB">
        <w:rPr>
          <w:sz w:val="22"/>
          <w:szCs w:val="22"/>
        </w:rPr>
        <w:t>(</w:t>
      </w:r>
      <w:r w:rsidR="00CB30EB" w:rsidRPr="00CB30EB">
        <w:rPr>
          <w:color w:val="222222"/>
          <w:sz w:val="22"/>
          <w:szCs w:val="22"/>
          <w:shd w:val="clear" w:color="auto" w:fill="FFFFFF"/>
        </w:rPr>
        <w:t>GTGYCAGCMGCCGCGGTAA</w:t>
      </w:r>
      <w:r w:rsidR="00CB30EB" w:rsidRPr="00CB30EB">
        <w:rPr>
          <w:sz w:val="22"/>
          <w:szCs w:val="22"/>
        </w:rPr>
        <w:t xml:space="preserve">) </w:t>
      </w:r>
      <w:r w:rsidR="00FA3D6F" w:rsidRPr="00CB30EB">
        <w:rPr>
          <w:sz w:val="22"/>
          <w:szCs w:val="22"/>
        </w:rPr>
        <w:t xml:space="preserve">and 806R </w:t>
      </w:r>
      <w:r w:rsidR="00CB30EB" w:rsidRPr="00CB30EB">
        <w:rPr>
          <w:sz w:val="22"/>
          <w:szCs w:val="22"/>
        </w:rPr>
        <w:t>(</w:t>
      </w:r>
      <w:r w:rsidR="00CB30EB" w:rsidRPr="00CB30EB">
        <w:rPr>
          <w:color w:val="222222"/>
          <w:sz w:val="22"/>
          <w:szCs w:val="22"/>
        </w:rPr>
        <w:t xml:space="preserve">GGACTACNVGGGTWTCTAAT) </w:t>
      </w:r>
      <w:r w:rsidR="00FA3D6F" w:rsidRPr="00CB30EB">
        <w:rPr>
          <w:sz w:val="22"/>
          <w:szCs w:val="22"/>
        </w:rPr>
        <w:t>universal primers</w:t>
      </w:r>
      <w:r w:rsidR="006439C9" w:rsidRPr="00CB30EB">
        <w:rPr>
          <w:sz w:val="22"/>
          <w:szCs w:val="22"/>
        </w:rPr>
        <w:t xml:space="preserve">. </w:t>
      </w:r>
      <w:r w:rsidR="00B775B6" w:rsidRPr="00CB30EB">
        <w:rPr>
          <w:sz w:val="22"/>
          <w:szCs w:val="22"/>
        </w:rPr>
        <w:t xml:space="preserve">Samples were sequenced on an Illumina </w:t>
      </w:r>
      <w:proofErr w:type="spellStart"/>
      <w:r w:rsidR="00B775B6" w:rsidRPr="00CB30EB">
        <w:rPr>
          <w:sz w:val="22"/>
          <w:szCs w:val="22"/>
        </w:rPr>
        <w:t>Miseq</w:t>
      </w:r>
      <w:proofErr w:type="spellEnd"/>
      <w:r w:rsidR="00B775B6" w:rsidRPr="00CB30EB">
        <w:rPr>
          <w:sz w:val="22"/>
          <w:szCs w:val="22"/>
        </w:rPr>
        <w:t xml:space="preserve"> instrument. </w:t>
      </w:r>
      <w:r w:rsidR="00FA3D6F" w:rsidRPr="00CB30EB">
        <w:rPr>
          <w:sz w:val="22"/>
          <w:szCs w:val="22"/>
        </w:rPr>
        <w:t xml:space="preserve">Paired-end reads were joined with PEAR </w:t>
      </w:r>
      <w:r w:rsidR="001552D5" w:rsidRPr="00CB30EB">
        <w:rPr>
          <w:sz w:val="22"/>
          <w:szCs w:val="22"/>
        </w:rPr>
        <w:fldChar w:fldCharType="begin"/>
      </w:r>
      <w:ins w:id="210" w:author="Caitlin Page Casar" w:date="2019-05-26T16:34:00Z">
        <w:r w:rsidR="00210353">
          <w:rPr>
            <w:sz w:val="22"/>
            <w:szCs w:val="22"/>
          </w:rPr>
          <w: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title-short":"PEAR","journalAbbreviation":"Bioinformatics","author":[{"family":"Zhang","given":"Jiajie"},{"family":"Kobert","given":"Kassian"},{"family":"Flouri","given":"Tomáš"},{"family":"Stamatakis","given":"Alexandros"}],"issued":{"date-parts":[["2014",3,1]]}}}],"schema":"https://github.com/citation-style-language/schema/raw/master/csl-citation.json"} </w:instrText>
        </w:r>
      </w:ins>
      <w:del w:id="211" w:author="Caitlin Page Casar" w:date="2019-05-26T16:34:00Z">
        <w:r w:rsidR="001552D5" w:rsidRPr="00CB30EB" w:rsidDel="00210353">
          <w:rPr>
            <w:sz w:val="22"/>
            <w:szCs w:val="22"/>
          </w:rPr>
          <w:del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shortTitle":"PEAR","journalAbbreviation":"Bioinformatics","author":[{"family":"Zhang","given":"Jiajie"},{"family":"Kobert","given":"Kassian"},{"family":"Flouri","given":"Tomáš"},{"family":"Stamatakis","given":"Alexandros"}],"issued":{"date-parts":[["2014",3,1]]}}}],"schema":"https://github.com/citation-style-language/schema/raw/master/csl-citation.json"} </w:delInstrText>
        </w:r>
      </w:del>
      <w:r w:rsidR="001552D5" w:rsidRPr="00CB30EB">
        <w:rPr>
          <w:sz w:val="22"/>
          <w:szCs w:val="22"/>
        </w:rPr>
        <w:fldChar w:fldCharType="separate"/>
      </w:r>
      <w:r w:rsidR="001552D5" w:rsidRPr="00CB30EB">
        <w:rPr>
          <w:sz w:val="22"/>
          <w:szCs w:val="22"/>
        </w:rPr>
        <w:t xml:space="preserve">(Zhang </w:t>
      </w:r>
      <w:r w:rsidR="001552D5" w:rsidRPr="00CB30EB">
        <w:rPr>
          <w:i/>
          <w:iCs/>
          <w:sz w:val="22"/>
          <w:szCs w:val="22"/>
        </w:rPr>
        <w:t>et al.</w:t>
      </w:r>
      <w:r w:rsidR="001552D5" w:rsidRPr="00CB30EB">
        <w:rPr>
          <w:sz w:val="22"/>
          <w:szCs w:val="22"/>
        </w:rPr>
        <w:t>, 2014)</w:t>
      </w:r>
      <w:r w:rsidR="001552D5" w:rsidRPr="00CB30EB">
        <w:rPr>
          <w:sz w:val="22"/>
          <w:szCs w:val="22"/>
        </w:rPr>
        <w:fldChar w:fldCharType="end"/>
      </w:r>
      <w:r w:rsidR="001552D5" w:rsidRPr="00CB30EB">
        <w:rPr>
          <w:sz w:val="22"/>
          <w:szCs w:val="22"/>
        </w:rPr>
        <w:t xml:space="preserve"> </w:t>
      </w:r>
      <w:r w:rsidR="00FA3D6F" w:rsidRPr="00CB30EB">
        <w:rPr>
          <w:sz w:val="22"/>
          <w:szCs w:val="22"/>
        </w:rPr>
        <w:t>and demultiplexed with QIIME (v 1.9.</w:t>
      </w:r>
      <w:r w:rsidR="002D0AAA" w:rsidRPr="00CB30EB">
        <w:rPr>
          <w:sz w:val="22"/>
          <w:szCs w:val="22"/>
        </w:rPr>
        <w:t xml:space="preserve">1; </w:t>
      </w:r>
      <w:r w:rsidR="002D0AAA" w:rsidRPr="00CB30EB">
        <w:rPr>
          <w:sz w:val="22"/>
          <w:szCs w:val="22"/>
        </w:rPr>
        <w:fldChar w:fldCharType="begin"/>
      </w:r>
      <w:r w:rsidR="002964CC" w:rsidRPr="00CB30EB">
        <w:rPr>
          <w:sz w:val="22"/>
          <w:szCs w:val="22"/>
        </w:rPr>
        <w:instrText xml:space="preserve"> ADDIN ZOTERO_ITEM CSL_CITATION {"citationID":"3DSVt4Ko","properties":{"formattedCitation":"(Caporaso {\\i{}et al.}, 2010)","plainCitation":"(Caporaso et al., 2010)","dontUpdate":true,"noteIndex":0},"citationItems":[{"id":125,"uris":["http://zotero.org/users/local/dsI5V9tJ/items/NUEIN4UH"],"uri":["http://zotero.org/users/local/dsI5V9tJ/items/NUEIN4UH"],"itemData":{"id":125,"type":"article-journal","title":"QIIME allows analysis of high-throughput community sequencing data","container-title":"Nature methods","page":"335-336","volume":"7","issue":"5","source":"PubMed Central","DOI":"10.1038/nmeth.f.303","ISSN":"1548-7091","note":"PMID: 20383131\nPMCID: PMC3156573","journalAbbreviation":"Nat Methods","author":[{"family":"Caporaso","given":"J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002D0AAA" w:rsidRPr="00CB30EB">
        <w:rPr>
          <w:sz w:val="22"/>
          <w:szCs w:val="22"/>
        </w:rPr>
        <w:fldChar w:fldCharType="separate"/>
      </w:r>
      <w:r w:rsidR="002D0AAA" w:rsidRPr="00CB30EB">
        <w:rPr>
          <w:sz w:val="22"/>
          <w:szCs w:val="22"/>
        </w:rPr>
        <w:t xml:space="preserve">Caporaso </w:t>
      </w:r>
      <w:r w:rsidR="002D0AAA" w:rsidRPr="00CB30EB">
        <w:rPr>
          <w:i/>
          <w:iCs/>
          <w:sz w:val="22"/>
          <w:szCs w:val="22"/>
        </w:rPr>
        <w:t>et al.</w:t>
      </w:r>
      <w:r w:rsidR="002D0AAA" w:rsidRPr="00CB30EB">
        <w:rPr>
          <w:sz w:val="22"/>
          <w:szCs w:val="22"/>
        </w:rPr>
        <w:t>, 2010)</w:t>
      </w:r>
      <w:r w:rsidR="002D0AAA" w:rsidRPr="00CB30EB">
        <w:rPr>
          <w:sz w:val="22"/>
          <w:szCs w:val="22"/>
        </w:rPr>
        <w:fldChar w:fldCharType="end"/>
      </w:r>
      <w:r w:rsidR="00FA3D6F" w:rsidRPr="00CB30EB">
        <w:rPr>
          <w:sz w:val="22"/>
          <w:szCs w:val="22"/>
        </w:rPr>
        <w:t xml:space="preserve">. </w:t>
      </w:r>
      <w:r w:rsidR="00D251B7" w:rsidRPr="00CB30EB">
        <w:rPr>
          <w:sz w:val="22"/>
          <w:szCs w:val="22"/>
        </w:rPr>
        <w:t>We acknowledge the growing trend of binning sequences into amplicon sequence variants (ASV’s); however, we characterize microbial communities to the family level and are not attempting to assign strain-level taxonomy to sequences here</w:t>
      </w:r>
      <w:r w:rsidR="000F2ED3" w:rsidRPr="00CB30EB">
        <w:rPr>
          <w:sz w:val="22"/>
          <w:szCs w:val="22"/>
        </w:rPr>
        <w:t xml:space="preserve">. </w:t>
      </w:r>
      <w:r w:rsidR="00D251B7" w:rsidRPr="00CB30EB">
        <w:rPr>
          <w:sz w:val="22"/>
          <w:szCs w:val="22"/>
        </w:rPr>
        <w:t xml:space="preserve">Further, alpha and beta diversity metrics were found </w:t>
      </w:r>
      <w:r w:rsidRPr="00CB30EB">
        <w:rPr>
          <w:sz w:val="22"/>
          <w:szCs w:val="22"/>
        </w:rPr>
        <w:t>to be highly correlated</w:t>
      </w:r>
      <w:r>
        <w:rPr>
          <w:rFonts w:ascii="TimesNewRomanPSMT" w:hAnsi="TimesNewRomanPSMT"/>
          <w:sz w:val="22"/>
          <w:szCs w:val="22"/>
        </w:rPr>
        <w:t xml:space="preserve"> </w:t>
      </w:r>
      <w:r w:rsidR="00D251B7">
        <w:rPr>
          <w:rFonts w:ascii="TimesNewRomanPSMT" w:hAnsi="TimesNewRomanPSMT"/>
          <w:sz w:val="22"/>
          <w:szCs w:val="22"/>
        </w:rPr>
        <w:t>when comparing ASV and OTU binning</w:t>
      </w:r>
      <w:r w:rsidR="000F2ED3">
        <w:rPr>
          <w:rFonts w:ascii="TimesNewRomanPSMT" w:hAnsi="TimesNewRomanPSMT"/>
          <w:sz w:val="22"/>
          <w:szCs w:val="22"/>
        </w:rPr>
        <w:t xml:space="preserve"> of environmental 16s rRNA gene sequences </w:t>
      </w:r>
      <w:r w:rsidR="00D251B7">
        <w:rPr>
          <w:rFonts w:ascii="TimesNewRomanPSMT" w:hAnsi="TimesNewRomanPSMT"/>
          <w:sz w:val="22"/>
          <w:szCs w:val="22"/>
        </w:rPr>
        <w:t xml:space="preserve">resulting in </w:t>
      </w:r>
      <w:r w:rsidR="000F2ED3">
        <w:rPr>
          <w:rFonts w:ascii="TimesNewRomanPSMT" w:hAnsi="TimesNewRomanPSMT"/>
          <w:sz w:val="22"/>
          <w:szCs w:val="22"/>
        </w:rPr>
        <w:t xml:space="preserve">ecologically similar </w:t>
      </w:r>
      <w:r w:rsidR="00BE24D6">
        <w:rPr>
          <w:rFonts w:ascii="TimesNewRomanPSMT" w:hAnsi="TimesNewRomanPSMT"/>
          <w:sz w:val="22"/>
          <w:szCs w:val="22"/>
        </w:rPr>
        <w:t>interpretations</w:t>
      </w:r>
      <w:r w:rsidR="000F2ED3">
        <w:rPr>
          <w:rFonts w:ascii="TimesNewRomanPSMT" w:hAnsi="TimesNewRomanPSMT"/>
          <w:sz w:val="22"/>
          <w:szCs w:val="22"/>
        </w:rPr>
        <w:t xml:space="preserve"> between both approaches</w:t>
      </w:r>
      <w:r>
        <w:rPr>
          <w:rFonts w:ascii="TimesNewRomanPSMT" w:hAnsi="TimesNewRomanPSMT"/>
          <w:sz w:val="22"/>
          <w:szCs w:val="22"/>
        </w:rPr>
        <w:t xml:space="preserve"> </w:t>
      </w:r>
      <w:r w:rsidR="00D251B7">
        <w:rPr>
          <w:rFonts w:ascii="TimesNewRomanPSMT" w:hAnsi="TimesNewRomanPSMT"/>
          <w:sz w:val="22"/>
          <w:szCs w:val="22"/>
        </w:rPr>
        <w:fldChar w:fldCharType="begin"/>
      </w:r>
      <w:r w:rsidR="00D251B7">
        <w:rPr>
          <w:rFonts w:ascii="TimesNewRomanPSMT" w:hAnsi="TimesNewRomanPSMT"/>
          <w:sz w:val="22"/>
          <w:szCs w:val="22"/>
        </w:rPr>
        <w:instrText xml:space="preserve"> ADDIN ZOTERO_ITEM CSL_CITATION {"citationID":"LcMfEJlc","properties":{"formattedCitation":"(Glassman &amp; Martiny, 2018)","plainCitation":"(Glassman &amp; Martiny, 2018)","noteIndex":0},"citationItems":[{"id":386,"uris":["http://zotero.org/users/local/dsI5V9tJ/items/9XXP32R8"],"uri":["http://zotero.org/users/local/dsI5V9tJ/items/9XXP32R8"],"itemData":{"id":386,"type":"article-journal","title":"Broadscale Ecological Patterns Are Robust to Use of Exact Sequence Variants versus Operational Taxonomic Units","container-title":"mSphere","page":"e00148-18","volume":"3","issue":"4","source":"msphere.asm.org","abstract":"Recent discussion focuses on the best method for delineating microbial taxa, based on either exact sequence variants (ESVs) or traditional operational taxonomic units (OTUs) of marker gene sequences. We sought to test if the binning approach (ESVs versus 97% OTUs) affected the ecological conclusions of a large field study. The data set included sequences targeting all bacteria (16S rRNA) and fungi (internal transcribed spacer [ITS]), across multiple environments diverging markedly in abiotic conditions, over three collection times. Despite quantitative differences in microbial richness, we found that all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metrics were highly positively correlated (r &gt; 0.90) between samples analyzed with both approaches. Moreover, the community composition of the dominant taxa did not vary between approaches. Consequently, statistical inferences were nearly indistinguishable. Furthermore, ESVs only moderately increased the genetic resolution of fungal and bacterial diversity (1.3 and 2.1 times OTU richness, respectively). We conclude that for broadscale (e.g., all bacteria or all fungi)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analyses, ESV or OTU methods will often reveal similar ecological results. Thus, while there are good reasons to employ ESVs, we need not question the validity of results based on OTUs.\nIMPORTANCE Microbial ecologists have made exceptional improvements in our understanding of microbiomes in the last decade due to breakthroughs in sequencing technologies. These advances have wide-ranging implications for fields ranging from agriculture to human health. Due to limitations in databases, the majority of microbial ecology studies use a binning approach to approximate taxonomy based on DNA sequence similarity. There remains extensive debate on the best way to bin and approximate this taxonomy. Here we examine two popular approaches using a large field-based data set examining both bacteria and fungi and conclude that there are not major differences in the ecological outcomes. Thus, it appears that standard microbial community analyses are not overly sensitive to the particulars of binning approaches.","DOI":"10.1128/mSphere.00148-18","ISSN":"2379-5042","note":"PMID: 30021874","language":"en","author":[{"family":"Glassman","given":"Sydney I."},{"family":"Martiny","given":"Jennifer B. H."}],"issued":{"date-parts":[["2018",8,29]]}}}],"schema":"https://github.com/citation-style-language/schema/raw/master/csl-citation.json"} </w:instrText>
      </w:r>
      <w:r w:rsidR="00D251B7">
        <w:rPr>
          <w:rFonts w:ascii="TimesNewRomanPSMT" w:hAnsi="TimesNewRomanPSMT"/>
          <w:sz w:val="22"/>
          <w:szCs w:val="22"/>
        </w:rPr>
        <w:fldChar w:fldCharType="separate"/>
      </w:r>
      <w:r w:rsidR="00D251B7">
        <w:rPr>
          <w:rFonts w:ascii="TimesNewRomanPSMT" w:hAnsi="TimesNewRomanPSMT"/>
          <w:noProof/>
          <w:sz w:val="22"/>
          <w:szCs w:val="22"/>
        </w:rPr>
        <w:t>(Glassman &amp; Martiny, 2018)</w:t>
      </w:r>
      <w:r w:rsidR="00D251B7">
        <w:rPr>
          <w:rFonts w:ascii="TimesNewRomanPSMT" w:hAnsi="TimesNewRomanPSMT"/>
          <w:sz w:val="22"/>
          <w:szCs w:val="22"/>
        </w:rPr>
        <w:fldChar w:fldCharType="end"/>
      </w:r>
      <w:r>
        <w:rPr>
          <w:rFonts w:ascii="TimesNewRomanPSMT" w:hAnsi="TimesNewRomanPSMT"/>
          <w:sz w:val="22"/>
          <w:szCs w:val="22"/>
        </w:rPr>
        <w:t xml:space="preserve">, thus we chose to bin sequences into </w:t>
      </w:r>
      <w:r w:rsidRPr="00817EB9">
        <w:rPr>
          <w:rFonts w:ascii="TimesNewRomanPSMT" w:hAnsi="TimesNewRomanPSMT"/>
          <w:sz w:val="22"/>
          <w:szCs w:val="22"/>
        </w:rPr>
        <w:t>operational taxonomic units (OTU’s)</w:t>
      </w:r>
      <w:r w:rsidR="00D251B7">
        <w:rPr>
          <w:rFonts w:ascii="TimesNewRomanPSMT" w:hAnsi="TimesNewRomanPSMT"/>
          <w:sz w:val="22"/>
          <w:szCs w:val="22"/>
        </w:rPr>
        <w:t xml:space="preserve">. </w:t>
      </w:r>
      <w:r w:rsidR="002D0AAA">
        <w:rPr>
          <w:rFonts w:ascii="TimesNewRomanPSMT" w:hAnsi="TimesNewRomanPSMT"/>
          <w:sz w:val="22"/>
          <w:szCs w:val="22"/>
        </w:rPr>
        <w:t>Sequences were dereplicated and</w:t>
      </w:r>
      <w:r w:rsidR="006439C9" w:rsidRPr="00817EB9">
        <w:rPr>
          <w:rFonts w:ascii="TimesNewRomanPSMT" w:hAnsi="TimesNewRomanPSMT"/>
          <w:sz w:val="22"/>
          <w:szCs w:val="22"/>
        </w:rPr>
        <w:t xml:space="preserve"> binned into </w:t>
      </w:r>
      <w:r w:rsidR="00D251B7">
        <w:rPr>
          <w:rFonts w:ascii="TimesNewRomanPSMT" w:hAnsi="TimesNewRomanPSMT"/>
          <w:sz w:val="22"/>
          <w:szCs w:val="22"/>
        </w:rPr>
        <w:t xml:space="preserve">OTU’s </w:t>
      </w:r>
      <w:r w:rsidR="006439C9" w:rsidRPr="00817EB9">
        <w:rPr>
          <w:rFonts w:ascii="TimesNewRomanPSMT" w:hAnsi="TimesNewRomanPSMT"/>
          <w:sz w:val="22"/>
          <w:szCs w:val="22"/>
        </w:rPr>
        <w:t>at a threshold similarity of 97%</w:t>
      </w:r>
      <w:r w:rsidR="002D0AAA">
        <w:rPr>
          <w:rFonts w:ascii="TimesNewRomanPSMT" w:hAnsi="TimesNewRomanPSMT"/>
          <w:sz w:val="22"/>
          <w:szCs w:val="22"/>
        </w:rPr>
        <w:t>, and chimeric sequences were removed using USEARCH</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212" w:author="Caitlin Page Casar" w:date="2019-05-26T16:34:00Z">
        <w:r w:rsidR="00210353">
          <w:rPr>
            <w:rFonts w:ascii="TimesNewRomanPSMT" w:hAnsi="TimesNewRomanPSMT"/>
            <w:sz w:val="22"/>
            <w:szCs w:val="22"/>
          </w:rPr>
          <w: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1548-7105","title-short":"UPARSE","language":"en","author":[{"family":"Edgar","given":"Robert C"}],"issued":{"date-parts":[["2013",10]]}}}],"schema":"https://github.com/citation-style-language/schema/raw/master/csl-citation.json"} </w:instrText>
        </w:r>
      </w:ins>
      <w:del w:id="213" w:author="Caitlin Page Casar" w:date="2019-05-26T16:34:00Z">
        <w:r w:rsidR="00ED3AD1" w:rsidDel="00210353">
          <w:rPr>
            <w:rFonts w:ascii="TimesNewRomanPSMT" w:hAnsi="TimesNewRomanPSMT"/>
            <w:sz w:val="22"/>
            <w:szCs w:val="22"/>
          </w:rPr>
          <w:del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1548-7105","shortTitle":"UPARSE","language":"en","author":[{"family":"Edgar","given":"Robert C"}],"issued":{"date-parts":[["2013",10]]}}}],"schema":"https://github.com/citation-style-language/schema/raw/master/csl-citation.json"} </w:delInstrText>
        </w:r>
      </w:del>
      <w:r w:rsidR="00ED3AD1">
        <w:rPr>
          <w:rFonts w:ascii="TimesNewRomanPSMT" w:hAnsi="TimesNewRomanPSMT"/>
          <w:sz w:val="22"/>
          <w:szCs w:val="22"/>
        </w:rPr>
        <w:fldChar w:fldCharType="separate"/>
      </w:r>
      <w:r w:rsidR="00ED3AD1">
        <w:rPr>
          <w:rFonts w:ascii="TimesNewRomanPSMT" w:hAnsi="TimesNewRomanPSMT"/>
          <w:noProof/>
          <w:sz w:val="22"/>
          <w:szCs w:val="22"/>
        </w:rPr>
        <w:t>(Edgar, 2013)</w:t>
      </w:r>
      <w:r w:rsidR="00ED3AD1">
        <w:rPr>
          <w:rFonts w:ascii="TimesNewRomanPSMT" w:hAnsi="TimesNewRomanPSMT"/>
          <w:sz w:val="22"/>
          <w:szCs w:val="22"/>
        </w:rPr>
        <w:fldChar w:fldCharType="end"/>
      </w:r>
      <w:r w:rsidR="00ED3AD1">
        <w:rPr>
          <w:rFonts w:ascii="TimesNewRomanPSMT" w:hAnsi="TimesNewRomanPSMT"/>
          <w:sz w:val="22"/>
          <w:szCs w:val="22"/>
        </w:rPr>
        <w:t>.</w:t>
      </w:r>
      <w:r w:rsidR="00B775B6">
        <w:rPr>
          <w:rFonts w:ascii="TimesNewRomanPSMT" w:hAnsi="TimesNewRomanPSMT"/>
          <w:sz w:val="22"/>
          <w:szCs w:val="22"/>
        </w:rPr>
        <w:t xml:space="preserve"> </w:t>
      </w:r>
      <w:r w:rsidR="004A3FBB">
        <w:rPr>
          <w:rFonts w:ascii="TimesNewRomanPSMT" w:hAnsi="TimesNewRomanPSMT"/>
          <w:sz w:val="22"/>
          <w:szCs w:val="22"/>
        </w:rPr>
        <w:t xml:space="preserve">Rarefied OTU tables were generated in QIIME by randomly sampling sequences between read depths of 0 </w:t>
      </w:r>
      <w:del w:id="214" w:author="Caitlin Page Casar" w:date="2019-05-24T20:43:00Z">
        <w:r w:rsidR="004A3FBB" w:rsidDel="00AB48E2">
          <w:rPr>
            <w:rFonts w:ascii="TimesNewRomanPSMT" w:hAnsi="TimesNewRomanPSMT"/>
            <w:sz w:val="22"/>
            <w:szCs w:val="22"/>
          </w:rPr>
          <w:delText>-</w:delText>
        </w:r>
      </w:del>
      <w:ins w:id="215" w:author="Caitlin Page Casar" w:date="2019-05-24T20:43:00Z">
        <w:r w:rsidR="00AB48E2">
          <w:rPr>
            <w:rFonts w:ascii="TimesNewRomanPSMT" w:hAnsi="TimesNewRomanPSMT"/>
            <w:sz w:val="22"/>
            <w:szCs w:val="22"/>
          </w:rPr>
          <w:t>–</w:t>
        </w:r>
      </w:ins>
      <w:r w:rsidR="004A3FBB">
        <w:rPr>
          <w:rFonts w:ascii="TimesNewRomanPSMT" w:hAnsi="TimesNewRomanPSMT"/>
          <w:sz w:val="22"/>
          <w:szCs w:val="22"/>
        </w:rPr>
        <w:t xml:space="preserve"> </w:t>
      </w:r>
      <w:del w:id="216" w:author="Caitlin Page Casar" w:date="2019-05-24T20:43:00Z">
        <w:r w:rsidR="004A3FBB" w:rsidDel="00AB48E2">
          <w:rPr>
            <w:rFonts w:ascii="TimesNewRomanPSMT" w:hAnsi="TimesNewRomanPSMT"/>
            <w:sz w:val="22"/>
            <w:szCs w:val="22"/>
          </w:rPr>
          <w:delText>30,925</w:delText>
        </w:r>
      </w:del>
      <w:ins w:id="217" w:author="Caitlin Page Casar" w:date="2019-05-24T20:43:00Z">
        <w:r w:rsidR="00AB48E2">
          <w:rPr>
            <w:rFonts w:ascii="TimesNewRomanPSMT" w:hAnsi="TimesNewRomanPSMT"/>
            <w:sz w:val="22"/>
            <w:szCs w:val="22"/>
          </w:rPr>
          <w:t>32,500</w:t>
        </w:r>
      </w:ins>
      <w:r w:rsidR="004A3FBB">
        <w:rPr>
          <w:rFonts w:ascii="TimesNewRomanPSMT" w:hAnsi="TimesNewRomanPSMT"/>
          <w:sz w:val="22"/>
          <w:szCs w:val="22"/>
        </w:rPr>
        <w:t xml:space="preserve">, the </w:t>
      </w:r>
      <w:ins w:id="218" w:author="Caitlin Page Casar" w:date="2019-05-24T20:44:00Z">
        <w:r w:rsidR="00AB48E2">
          <w:rPr>
            <w:rFonts w:ascii="TimesNewRomanPSMT" w:hAnsi="TimesNewRomanPSMT"/>
            <w:sz w:val="22"/>
            <w:szCs w:val="22"/>
          </w:rPr>
          <w:t xml:space="preserve">approximate </w:t>
        </w:r>
      </w:ins>
      <w:r w:rsidR="004A3FBB">
        <w:rPr>
          <w:rFonts w:ascii="TimesNewRomanPSMT" w:hAnsi="TimesNewRomanPSMT"/>
          <w:sz w:val="22"/>
          <w:szCs w:val="22"/>
        </w:rPr>
        <w:t>median value of total sequence</w:t>
      </w:r>
      <w:r w:rsidR="002477AD">
        <w:rPr>
          <w:rFonts w:ascii="TimesNewRomanPSMT" w:hAnsi="TimesNewRomanPSMT"/>
          <w:sz w:val="22"/>
          <w:szCs w:val="22"/>
        </w:rPr>
        <w:t xml:space="preserve"> reads</w:t>
      </w:r>
      <w:r w:rsidR="004A3FBB">
        <w:rPr>
          <w:rFonts w:ascii="TimesNewRomanPSMT" w:hAnsi="TimesNewRomanPSMT"/>
          <w:sz w:val="22"/>
          <w:szCs w:val="22"/>
        </w:rPr>
        <w:t xml:space="preserve"> among samples, at a step size of 50</w:t>
      </w:r>
      <w:ins w:id="219" w:author="Caitlin Page Casar" w:date="2019-05-24T20:43:00Z">
        <w:r w:rsidR="00AB48E2">
          <w:rPr>
            <w:rFonts w:ascii="TimesNewRomanPSMT" w:hAnsi="TimesNewRomanPSMT"/>
            <w:sz w:val="22"/>
            <w:szCs w:val="22"/>
          </w:rPr>
          <w:t>0</w:t>
        </w:r>
      </w:ins>
      <w:r w:rsidR="004A3FBB">
        <w:rPr>
          <w:rFonts w:ascii="TimesNewRomanPSMT" w:hAnsi="TimesNewRomanPSMT"/>
          <w:sz w:val="22"/>
          <w:szCs w:val="22"/>
        </w:rPr>
        <w:t xml:space="preserve"> and 10 permutations. Rarefaction curves </w:t>
      </w:r>
      <w:del w:id="220" w:author="Caitlin Page Casar" w:date="2019-05-24T20:50:00Z">
        <w:r w:rsidR="004A3FBB" w:rsidDel="00AB48E2">
          <w:rPr>
            <w:rFonts w:ascii="TimesNewRomanPSMT" w:hAnsi="TimesNewRomanPSMT"/>
            <w:sz w:val="22"/>
            <w:szCs w:val="22"/>
          </w:rPr>
          <w:delText xml:space="preserve">showing the number of observed OTU’s across the range of sequence sampling depths </w:delText>
        </w:r>
      </w:del>
      <w:r w:rsidR="004A3FBB">
        <w:rPr>
          <w:rFonts w:ascii="TimesNewRomanPSMT" w:hAnsi="TimesNewRomanPSMT"/>
          <w:sz w:val="22"/>
          <w:szCs w:val="22"/>
        </w:rPr>
        <w:t xml:space="preserve">were generated using the averages of the 10 permutations. We chose to normalize our final OTU table for statistical analyses to </w:t>
      </w:r>
      <w:r>
        <w:rPr>
          <w:rFonts w:ascii="TimesNewRomanPSMT" w:hAnsi="TimesNewRomanPSMT"/>
          <w:sz w:val="22"/>
          <w:szCs w:val="22"/>
        </w:rPr>
        <w:t xml:space="preserve">a </w:t>
      </w:r>
      <w:r w:rsidR="004A3FBB">
        <w:rPr>
          <w:rFonts w:ascii="TimesNewRomanPSMT" w:hAnsi="TimesNewRomanPSMT"/>
          <w:sz w:val="22"/>
          <w:szCs w:val="22"/>
        </w:rPr>
        <w:t xml:space="preserve">depth of 10,000 reads where </w:t>
      </w:r>
      <w:r w:rsidR="003549FC">
        <w:rPr>
          <w:rFonts w:ascii="TimesNewRomanPSMT" w:hAnsi="TimesNewRomanPSMT"/>
          <w:sz w:val="22"/>
          <w:szCs w:val="22"/>
        </w:rPr>
        <w:t>rarefaction curves</w:t>
      </w:r>
      <w:r w:rsidR="004A3FBB">
        <w:rPr>
          <w:rFonts w:ascii="TimesNewRomanPSMT" w:hAnsi="TimesNewRomanPSMT"/>
          <w:sz w:val="22"/>
          <w:szCs w:val="22"/>
        </w:rPr>
        <w:t xml:space="preserve"> began to level off, indicating the read depth sufficiently captured </w:t>
      </w:r>
      <w:ins w:id="221" w:author="Caitlin Page Casar" w:date="2019-05-24T20:50:00Z">
        <w:r w:rsidR="00AB48E2">
          <w:rPr>
            <w:rFonts w:ascii="TimesNewRomanPSMT" w:hAnsi="TimesNewRomanPSMT"/>
            <w:sz w:val="22"/>
            <w:szCs w:val="22"/>
          </w:rPr>
          <w:t xml:space="preserve">alpha </w:t>
        </w:r>
      </w:ins>
      <w:r w:rsidR="004A3FBB">
        <w:rPr>
          <w:rFonts w:ascii="TimesNewRomanPSMT" w:hAnsi="TimesNewRomanPSMT"/>
          <w:sz w:val="22"/>
          <w:szCs w:val="22"/>
        </w:rPr>
        <w:t xml:space="preserve">diversity among all samples. </w:t>
      </w:r>
      <w:r w:rsidR="00ED3AD1">
        <w:rPr>
          <w:rFonts w:ascii="TimesNewRomanPSMT" w:hAnsi="TimesNewRomanPSMT"/>
          <w:sz w:val="22"/>
          <w:szCs w:val="22"/>
        </w:rPr>
        <w:t>R</w:t>
      </w:r>
      <w:r w:rsidR="006439C9" w:rsidRPr="00817EB9">
        <w:rPr>
          <w:rFonts w:ascii="TimesNewRomanPSMT" w:hAnsi="TimesNewRomanPSMT"/>
          <w:sz w:val="22"/>
          <w:szCs w:val="22"/>
        </w:rPr>
        <w:t xml:space="preserve">epresentatives from each OTU </w:t>
      </w:r>
      <w:commentRangeStart w:id="222"/>
      <w:r w:rsidR="006439C9" w:rsidRPr="00817EB9">
        <w:rPr>
          <w:rFonts w:ascii="TimesNewRomanPSMT" w:hAnsi="TimesNewRomanPSMT"/>
          <w:sz w:val="22"/>
          <w:szCs w:val="22"/>
        </w:rPr>
        <w:t xml:space="preserve">were assigned taxonomy using </w:t>
      </w:r>
      <w:commentRangeEnd w:id="222"/>
      <w:r w:rsidR="0091594B">
        <w:rPr>
          <w:rStyle w:val="CommentReference"/>
        </w:rPr>
        <w:commentReference w:id="222"/>
      </w:r>
      <w:r w:rsidR="00ED3AD1">
        <w:rPr>
          <w:rFonts w:ascii="TimesNewRomanPSMT" w:hAnsi="TimesNewRomanPSMT"/>
          <w:sz w:val="22"/>
          <w:szCs w:val="22"/>
        </w:rPr>
        <w:t xml:space="preserve">the </w:t>
      </w:r>
      <w:r>
        <w:rPr>
          <w:rFonts w:ascii="TimesNewRomanPSMT" w:hAnsi="TimesNewRomanPSMT"/>
          <w:sz w:val="22"/>
          <w:szCs w:val="22"/>
        </w:rPr>
        <w:t>UCLUST</w:t>
      </w:r>
      <w:r w:rsidR="006439C9" w:rsidRPr="00817EB9">
        <w:rPr>
          <w:rFonts w:ascii="TimesNewRomanPSMT" w:hAnsi="TimesNewRomanPSMT"/>
          <w:sz w:val="22"/>
          <w:szCs w:val="22"/>
        </w:rPr>
        <w:t xml:space="preserve"> </w:t>
      </w:r>
      <w:r w:rsidR="00ED3AD1">
        <w:rPr>
          <w:rFonts w:ascii="TimesNewRomanPSMT" w:hAnsi="TimesNewRomanPSMT"/>
          <w:sz w:val="22"/>
          <w:szCs w:val="22"/>
        </w:rPr>
        <w:t>method in QIIM</w:t>
      </w:r>
      <w:r w:rsidR="001552D5">
        <w:rPr>
          <w:rFonts w:ascii="TimesNewRomanPSMT" w:hAnsi="TimesNewRomanPSMT"/>
          <w:sz w:val="22"/>
          <w:szCs w:val="22"/>
        </w:rPr>
        <w:t>E</w:t>
      </w:r>
      <w:r w:rsidR="007F0B55" w:rsidRPr="00817EB9">
        <w:rPr>
          <w:rFonts w:ascii="TimesNewRomanPSMT" w:hAnsi="TimesNewRomanPSMT"/>
          <w:sz w:val="22"/>
          <w:szCs w:val="22"/>
        </w:rPr>
        <w:t xml:space="preserve"> </w:t>
      </w:r>
      <w:r w:rsidR="006439C9" w:rsidRPr="00817EB9">
        <w:rPr>
          <w:rFonts w:ascii="TimesNewRomanPSMT" w:hAnsi="TimesNewRomanPSMT"/>
          <w:sz w:val="22"/>
          <w:szCs w:val="22"/>
        </w:rPr>
        <w:t>referencing the SILVA132 database</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223" w:author="Caitlin Page Casar" w:date="2019-05-26T16:34:00Z">
        <w:r w:rsidR="00210353">
          <w:rPr>
            <w:rFonts w:ascii="TimesNewRomanPSMT" w:hAnsi="TimesNewRomanPSMT"/>
            <w:sz w:val="22"/>
            <w:szCs w:val="22"/>
          </w:rPr>
          <w: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1362-4962","title-short":"The SILVA ribosomal RNA gene database project","language":"en","author":[{"family":"Quast","given":"Christian"},{"family":"Pruesse","given":"Elmar"},{"family":"Yilmaz","given":"Pelin"},{"family":"Gerken","given":"Jan"},{"family":"Schweer","given":"Timmy"},{"family":"Yarza","given":"Pablo"},{"family":"Peplies","given":"Jörg"},{"family":"Glöckner","given":"Frank Oliver"}],"issued":{"date-parts":[["2012",11,27]]}}}],"schema":"https://github.com/citation-style-language/schema/raw/master/csl-citation.json"} </w:instrText>
        </w:r>
      </w:ins>
      <w:del w:id="224" w:author="Caitlin Page Casar" w:date="2019-05-26T16:34:00Z">
        <w:r w:rsidR="00ED3AD1" w:rsidDel="00210353">
          <w:rPr>
            <w:rFonts w:ascii="TimesNewRomanPSMT" w:hAnsi="TimesNewRomanPSMT"/>
            <w:sz w:val="22"/>
            <w:szCs w:val="22"/>
          </w:rPr>
          <w:del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1362-4962","shortTitle":"The SILVA ribosomal RNA gene database project","language":"en","author":[{"family":"Quast","given":"Christian"},{"family":"Pruesse","given":"Elmar"},{"family":"Yilmaz","given":"Pelin"},{"family":"Gerken","given":"Jan"},{"family":"Schweer","given":"Timmy"},{"family":"Yarza","given":"Pablo"},{"family":"Peplies","given":"J</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rg"},{"family":"Gl</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 xml:space="preserve">ckner","given":"Frank Oliver"}],"issued":{"date-parts":[["2012",11,27]]}}}],"schema":"https://github.com/citation-style-language/schema/raw/master/csl-citation.json"} </w:delInstrText>
        </w:r>
      </w:del>
      <w:r w:rsidR="00ED3AD1">
        <w:rPr>
          <w:rFonts w:ascii="TimesNewRomanPSMT" w:hAnsi="TimesNewRomanPSMT"/>
          <w:sz w:val="22"/>
          <w:szCs w:val="22"/>
        </w:rPr>
        <w:fldChar w:fldCharType="separate"/>
      </w:r>
      <w:r w:rsidR="00ED3AD1" w:rsidRPr="00ED3AD1">
        <w:rPr>
          <w:rFonts w:ascii="TimesNewRomanPSMT" w:hAnsi="TimesNewRomanPSMT"/>
          <w:sz w:val="22"/>
        </w:rPr>
        <w:t xml:space="preserve">(Quast </w:t>
      </w:r>
      <w:r w:rsidR="00ED3AD1" w:rsidRPr="00ED3AD1">
        <w:rPr>
          <w:rFonts w:ascii="TimesNewRomanPSMT" w:hAnsi="TimesNewRomanPSMT"/>
          <w:i/>
          <w:iCs/>
          <w:sz w:val="22"/>
        </w:rPr>
        <w:t>et al.</w:t>
      </w:r>
      <w:r w:rsidR="00ED3AD1" w:rsidRPr="00ED3AD1">
        <w:rPr>
          <w:rFonts w:ascii="TimesNewRomanPSMT" w:hAnsi="TimesNewRomanPSMT"/>
          <w:sz w:val="22"/>
        </w:rPr>
        <w:t>, 2012)</w:t>
      </w:r>
      <w:r w:rsidR="00ED3AD1">
        <w:rPr>
          <w:rFonts w:ascii="TimesNewRomanPSMT" w:hAnsi="TimesNewRomanPSMT"/>
          <w:sz w:val="22"/>
          <w:szCs w:val="22"/>
        </w:rPr>
        <w:fldChar w:fldCharType="end"/>
      </w:r>
      <w:r w:rsidR="006439C9" w:rsidRPr="00817EB9">
        <w:rPr>
          <w:rFonts w:ascii="TimesNewRomanPSMT" w:hAnsi="TimesNewRomanPSMT"/>
          <w:sz w:val="22"/>
          <w:szCs w:val="22"/>
        </w:rPr>
        <w:t xml:space="preserve">. </w:t>
      </w:r>
      <w:ins w:id="225" w:author="Caitlin Page Casar" w:date="2019-06-29T13:17:00Z">
        <w:r w:rsidR="005C26C4">
          <w:rPr>
            <w:rFonts w:ascii="TimesNewRomanPSMT" w:hAnsi="TimesNewRomanPSMT"/>
            <w:sz w:val="22"/>
            <w:szCs w:val="22"/>
          </w:rPr>
          <w:t xml:space="preserve">OTU’s </w:t>
        </w:r>
      </w:ins>
      <w:ins w:id="226" w:author="Caitlin Page Casar" w:date="2019-06-29T13:16:00Z">
        <w:r w:rsidR="005C26C4">
          <w:rPr>
            <w:rFonts w:ascii="TimesNewRomanPSMT" w:hAnsi="TimesNewRomanPSMT"/>
            <w:sz w:val="22"/>
            <w:szCs w:val="22"/>
          </w:rPr>
          <w:t>that were classified as “Una</w:t>
        </w:r>
      </w:ins>
      <w:ins w:id="227" w:author="Caitlin Page Casar" w:date="2019-06-29T13:17:00Z">
        <w:r w:rsidR="005C26C4">
          <w:rPr>
            <w:rFonts w:ascii="TimesNewRomanPSMT" w:hAnsi="TimesNewRomanPSMT"/>
            <w:sz w:val="22"/>
            <w:szCs w:val="22"/>
          </w:rPr>
          <w:t xml:space="preserve">ssigned” using the SILVA132 database were compared to </w:t>
        </w:r>
      </w:ins>
      <w:ins w:id="228" w:author="Caitlin Page Casar" w:date="2019-06-29T13:18:00Z">
        <w:r w:rsidR="005C26C4">
          <w:rPr>
            <w:rFonts w:ascii="TimesNewRomanPSMT" w:hAnsi="TimesNewRomanPSMT"/>
            <w:sz w:val="22"/>
            <w:szCs w:val="22"/>
          </w:rPr>
          <w:t xml:space="preserve">GDTBK </w:t>
        </w:r>
      </w:ins>
      <w:ins w:id="229" w:author="Caitlin Page Casar" w:date="2019-06-29T13:17:00Z">
        <w:r w:rsidR="005C26C4">
          <w:rPr>
            <w:rFonts w:ascii="TimesNewRomanPSMT" w:hAnsi="TimesNewRomanPSMT"/>
            <w:sz w:val="22"/>
            <w:szCs w:val="22"/>
          </w:rPr>
          <w:t>genome taxonomy assignments</w:t>
        </w:r>
      </w:ins>
      <w:ins w:id="230" w:author="Caitlin Page Casar" w:date="2019-06-29T13:18:00Z">
        <w:r w:rsidR="00EC78AF">
          <w:rPr>
            <w:rFonts w:ascii="TimesNewRomanPSMT" w:hAnsi="TimesNewRomanPSMT"/>
            <w:sz w:val="22"/>
            <w:szCs w:val="22"/>
          </w:rPr>
          <w:t xml:space="preserve"> (</w:t>
        </w:r>
        <w:proofErr w:type="spellStart"/>
        <w:r w:rsidR="00EC78AF">
          <w:rPr>
            <w:rFonts w:ascii="TimesNewRomanPSMT" w:hAnsi="TimesNewRomanPSMT"/>
            <w:sz w:val="22"/>
            <w:szCs w:val="22"/>
          </w:rPr>
          <w:t>Mom</w:t>
        </w:r>
      </w:ins>
      <w:ins w:id="231" w:author="Caitlin Page Casar" w:date="2019-06-29T13:19:00Z">
        <w:r w:rsidR="00EC78AF">
          <w:rPr>
            <w:rFonts w:ascii="TimesNewRomanPSMT" w:hAnsi="TimesNewRomanPSMT"/>
            <w:sz w:val="22"/>
            <w:szCs w:val="22"/>
          </w:rPr>
          <w:t>per</w:t>
        </w:r>
        <w:proofErr w:type="spellEnd"/>
        <w:r w:rsidR="00EC78AF">
          <w:rPr>
            <w:rFonts w:ascii="TimesNewRomanPSMT" w:hAnsi="TimesNewRomanPSMT"/>
            <w:sz w:val="22"/>
            <w:szCs w:val="22"/>
          </w:rPr>
          <w:t xml:space="preserve"> et al. in prep). </w:t>
        </w:r>
      </w:ins>
      <w:ins w:id="232" w:author="Caitlin Page Casar" w:date="2019-06-29T13:20:00Z">
        <w:r w:rsidR="00EC78AF">
          <w:rPr>
            <w:rFonts w:ascii="TimesNewRomanPSMT" w:hAnsi="TimesNewRomanPSMT"/>
            <w:sz w:val="22"/>
            <w:szCs w:val="22"/>
          </w:rPr>
          <w:t xml:space="preserve">We used an e-value threshold of </w:t>
        </w:r>
        <w:commentRangeStart w:id="233"/>
        <w:r w:rsidR="00EC78AF">
          <w:rPr>
            <w:rFonts w:ascii="TimesNewRomanPSMT" w:hAnsi="TimesNewRomanPSMT"/>
            <w:sz w:val="22"/>
            <w:szCs w:val="22"/>
          </w:rPr>
          <w:t>x</w:t>
        </w:r>
      </w:ins>
      <w:commentRangeEnd w:id="233"/>
      <w:ins w:id="234" w:author="Caitlin Page Casar" w:date="2019-06-29T13:21:00Z">
        <w:r w:rsidR="00EC78AF">
          <w:rPr>
            <w:rStyle w:val="CommentReference"/>
          </w:rPr>
          <w:commentReference w:id="233"/>
        </w:r>
      </w:ins>
      <w:ins w:id="235" w:author="Caitlin Page Casar" w:date="2019-06-29T13:20:00Z">
        <w:r w:rsidR="00EC78AF">
          <w:rPr>
            <w:rFonts w:ascii="TimesNewRomanPSMT" w:hAnsi="TimesNewRomanPSMT"/>
            <w:sz w:val="22"/>
            <w:szCs w:val="22"/>
          </w:rPr>
          <w:t xml:space="preserve"> to determine quality matches for further taxonomic assignment. </w:t>
        </w:r>
      </w:ins>
    </w:p>
    <w:p w14:paraId="6E15CBA4" w14:textId="77777777" w:rsidR="00C70A24" w:rsidRDefault="00C70A24">
      <w:pPr>
        <w:shd w:val="clear" w:color="auto" w:fill="FFFFFF"/>
        <w:spacing w:before="120" w:line="276" w:lineRule="auto"/>
        <w:jc w:val="both"/>
        <w:rPr>
          <w:ins w:id="236" w:author="Caitlin Page Casar" w:date="2019-06-04T14:09:00Z"/>
          <w:rFonts w:ascii="Arial" w:hAnsi="Arial" w:cs="Arial"/>
          <w:color w:val="222222"/>
          <w:sz w:val="19"/>
          <w:szCs w:val="19"/>
        </w:rPr>
        <w:pPrChange w:id="237" w:author="Caitlin Page Casar" w:date="2019-06-04T17:36:00Z">
          <w:pPr>
            <w:shd w:val="clear" w:color="auto" w:fill="FFFFFF"/>
            <w:spacing w:beforeLines="600" w:before="1440" w:line="276" w:lineRule="auto"/>
            <w:jc w:val="both"/>
          </w:pPr>
        </w:pPrChange>
      </w:pPr>
    </w:p>
    <w:p w14:paraId="32953989" w14:textId="2E31CE1C" w:rsidR="006439C9" w:rsidRPr="00E00ADD" w:rsidRDefault="000740DB">
      <w:pPr>
        <w:shd w:val="clear" w:color="auto" w:fill="FFFFFF"/>
        <w:spacing w:before="120" w:line="276" w:lineRule="auto"/>
        <w:jc w:val="both"/>
        <w:rPr>
          <w:sz w:val="22"/>
          <w:szCs w:val="22"/>
          <w:rPrChange w:id="238" w:author="Caitlin Page Casar" w:date="2019-07-16T22:34:00Z">
            <w:rPr/>
          </w:rPrChange>
        </w:rPr>
        <w:pPrChange w:id="239" w:author="Caitlin Page Casar" w:date="2019-06-04T14:09:00Z">
          <w:pPr>
            <w:pStyle w:val="NormalWeb"/>
            <w:spacing w:before="120" w:beforeAutospacing="0" w:after="0" w:afterAutospacing="0" w:line="276" w:lineRule="auto"/>
            <w:jc w:val="both"/>
          </w:pPr>
        </w:pPrChange>
      </w:pPr>
      <w:r w:rsidRPr="00E00ADD">
        <w:rPr>
          <w:sz w:val="22"/>
          <w:szCs w:val="22"/>
          <w:rPrChange w:id="240" w:author="Caitlin Page Casar" w:date="2019-07-16T22:34:00Z">
            <w:rPr/>
          </w:rPrChange>
        </w:rPr>
        <w:lastRenderedPageBreak/>
        <w:t>We performed s</w:t>
      </w:r>
      <w:r w:rsidR="006439C9" w:rsidRPr="00E00ADD">
        <w:rPr>
          <w:sz w:val="22"/>
          <w:szCs w:val="22"/>
          <w:rPrChange w:id="241" w:author="Caitlin Page Casar" w:date="2019-07-16T22:34:00Z">
            <w:rPr/>
          </w:rPrChange>
        </w:rPr>
        <w:t xml:space="preserve">tatistical analyses on the </w:t>
      </w:r>
      <w:r w:rsidR="00A742D7" w:rsidRPr="00E00ADD">
        <w:rPr>
          <w:sz w:val="22"/>
          <w:szCs w:val="22"/>
          <w:rPrChange w:id="242" w:author="Caitlin Page Casar" w:date="2019-07-16T22:34:00Z">
            <w:rPr/>
          </w:rPrChange>
        </w:rPr>
        <w:t xml:space="preserve">rarefied </w:t>
      </w:r>
      <w:r w:rsidR="006439C9" w:rsidRPr="00E00ADD">
        <w:rPr>
          <w:sz w:val="22"/>
          <w:szCs w:val="22"/>
          <w:rPrChange w:id="243" w:author="Caitlin Page Casar" w:date="2019-07-16T22:34:00Z">
            <w:rPr/>
          </w:rPrChange>
        </w:rPr>
        <w:t xml:space="preserve">OTU table using </w:t>
      </w:r>
      <w:r w:rsidR="001A03B8" w:rsidRPr="00E00ADD">
        <w:rPr>
          <w:sz w:val="22"/>
          <w:szCs w:val="22"/>
          <w:rPrChange w:id="244" w:author="Caitlin Page Casar" w:date="2019-07-16T22:34:00Z">
            <w:rPr/>
          </w:rPrChange>
        </w:rPr>
        <w:t xml:space="preserve">QIIME and the </w:t>
      </w:r>
      <w:r w:rsidR="006439C9" w:rsidRPr="00E00ADD">
        <w:rPr>
          <w:sz w:val="22"/>
          <w:szCs w:val="22"/>
          <w:rPrChange w:id="245" w:author="Caitlin Page Casar" w:date="2019-07-16T22:34:00Z">
            <w:rPr/>
          </w:rPrChange>
        </w:rPr>
        <w:t xml:space="preserve">Vegan </w:t>
      </w:r>
      <w:r w:rsidR="007F0B55" w:rsidRPr="00E00ADD">
        <w:rPr>
          <w:sz w:val="22"/>
          <w:szCs w:val="22"/>
          <w:rPrChange w:id="246" w:author="Caitlin Page Casar" w:date="2019-07-16T22:34:00Z">
            <w:rPr/>
          </w:rPrChange>
        </w:rPr>
        <w:t>(</w:t>
      </w:r>
      <w:proofErr w:type="spellStart"/>
      <w:r w:rsidR="007F0B55" w:rsidRPr="00E00ADD">
        <w:rPr>
          <w:sz w:val="22"/>
          <w:szCs w:val="22"/>
          <w:rPrChange w:id="247" w:author="Caitlin Page Casar" w:date="2019-07-16T22:34:00Z">
            <w:rPr/>
          </w:rPrChange>
        </w:rPr>
        <w:t>Oksanen</w:t>
      </w:r>
      <w:proofErr w:type="spellEnd"/>
      <w:r w:rsidR="007F0B55" w:rsidRPr="00E00ADD">
        <w:rPr>
          <w:sz w:val="22"/>
          <w:szCs w:val="22"/>
          <w:rPrChange w:id="248" w:author="Caitlin Page Casar" w:date="2019-07-16T22:34:00Z">
            <w:rPr/>
          </w:rPrChange>
        </w:rPr>
        <w:t xml:space="preserve"> </w:t>
      </w:r>
      <w:r w:rsidR="007F0B55" w:rsidRPr="00E00ADD">
        <w:rPr>
          <w:i/>
          <w:sz w:val="22"/>
          <w:szCs w:val="22"/>
          <w:rPrChange w:id="249" w:author="Caitlin Page Casar" w:date="2019-07-16T22:34:00Z">
            <w:rPr>
              <w:i/>
            </w:rPr>
          </w:rPrChange>
        </w:rPr>
        <w:t>et al.</w:t>
      </w:r>
      <w:r w:rsidR="007F0B55" w:rsidRPr="00E00ADD">
        <w:rPr>
          <w:sz w:val="22"/>
          <w:szCs w:val="22"/>
          <w:rPrChange w:id="250" w:author="Caitlin Page Casar" w:date="2019-07-16T22:34:00Z">
            <w:rPr/>
          </w:rPrChange>
        </w:rPr>
        <w:t>, 201</w:t>
      </w:r>
      <w:r w:rsidR="00C46231" w:rsidRPr="00E00ADD">
        <w:rPr>
          <w:sz w:val="22"/>
          <w:szCs w:val="22"/>
          <w:rPrChange w:id="251" w:author="Caitlin Page Casar" w:date="2019-07-16T22:34:00Z">
            <w:rPr/>
          </w:rPrChange>
        </w:rPr>
        <w:t>9</w:t>
      </w:r>
      <w:r w:rsidR="007F0B55" w:rsidRPr="00E00ADD">
        <w:rPr>
          <w:sz w:val="22"/>
          <w:szCs w:val="22"/>
          <w:rPrChange w:id="252" w:author="Caitlin Page Casar" w:date="2019-07-16T22:34:00Z">
            <w:rPr/>
          </w:rPrChange>
        </w:rPr>
        <w:t xml:space="preserve">) </w:t>
      </w:r>
      <w:r w:rsidR="006439C9" w:rsidRPr="00E00ADD">
        <w:rPr>
          <w:sz w:val="22"/>
          <w:szCs w:val="22"/>
          <w:rPrChange w:id="253" w:author="Caitlin Page Casar" w:date="2019-07-16T22:34:00Z">
            <w:rPr/>
          </w:rPrChange>
        </w:rPr>
        <w:t xml:space="preserve">and </w:t>
      </w:r>
      <w:proofErr w:type="spellStart"/>
      <w:r w:rsidR="006439C9" w:rsidRPr="00E00ADD">
        <w:rPr>
          <w:sz w:val="22"/>
          <w:szCs w:val="22"/>
          <w:rPrChange w:id="254" w:author="Caitlin Page Casar" w:date="2019-07-16T22:34:00Z">
            <w:rPr/>
          </w:rPrChange>
        </w:rPr>
        <w:t>Ecodist</w:t>
      </w:r>
      <w:proofErr w:type="spellEnd"/>
      <w:r w:rsidR="006439C9" w:rsidRPr="00E00ADD">
        <w:rPr>
          <w:sz w:val="22"/>
          <w:szCs w:val="22"/>
          <w:rPrChange w:id="255" w:author="Caitlin Page Casar" w:date="2019-07-16T22:34:00Z">
            <w:rPr/>
          </w:rPrChange>
        </w:rPr>
        <w:t xml:space="preserve"> </w:t>
      </w:r>
      <w:r w:rsidR="007F0B55" w:rsidRPr="00E00ADD">
        <w:rPr>
          <w:sz w:val="22"/>
          <w:szCs w:val="22"/>
          <w:rPrChange w:id="256" w:author="Caitlin Page Casar" w:date="2019-07-16T22:34:00Z">
            <w:rPr/>
          </w:rPrChange>
        </w:rPr>
        <w:fldChar w:fldCharType="begin"/>
      </w:r>
      <w:r w:rsidR="007F0B55" w:rsidRPr="00E00ADD">
        <w:rPr>
          <w:sz w:val="22"/>
          <w:szCs w:val="22"/>
          <w:rPrChange w:id="257" w:author="Caitlin Page Casar" w:date="2019-07-16T22:34:00Z">
            <w:rPr/>
          </w:rPrChange>
        </w:rPr>
        <w:instrText xml:space="preserve"> ADDIN ZOTERO_ITEM CSL_CITATION {"citationID":"kJjCbZjZ","properties":{"formattedCitation":"(Goslee &amp; Urban, 2007)","plainCitation":"(Goslee &amp; Urban, 2007)","noteIndex":0},"citationItems":[{"id":373,"uris":["http://zotero.org/users/local/dsI5V9tJ/items/XKUS6QA2"],"uri":["http://zotero.org/users/local/dsI5V9tJ/items/XKUS6QA2"],"itemData":{"id":373,"type":"article-journal","title":"The &lt;b&gt;ecodist&lt;/b&gt; Package for Dissimilarity-based Analysis of Ecological Data","container-title":"Journal of Statistical Software","volume":"22","issue":"7","source":"Crossref","abstract":"Ecologists are concerned with the relationships between species composition and environmental factors, and with spatial structure within those relationships. A dissimilaritybased framework incorporating space explicitly is an extremely ﬂexible tool for answering these questions. The R package ecodist brings together methods for working with dissimilarities, including some not available in other R packages. We present some of the features of ecodist, particularly simple and partial Mantel tests, and make recommendations for their eﬀective use. Although the partial Mantel test is often used to account for the eﬀects of space, the assumption of linearity greatly reduces its eﬀectiveness for complex spatial patterns. We introduce a modiﬁcation of the Mantel correlogram designed to overcome this restriction and allow consideration of complex nonlinear structures. This extension of the method allows the use of partial multivariate correlograms and tests of relationship between variables at diﬀerent spatial scales. Some of the possibilities are demonstrated using both artiﬁcial data and data from an ongoing study of plant community composition in grazinglands of the northeastern United States.","URL":"http://www.jstatsoft.org/v22/i07/","DOI":"10.18637/jss.v022.i07","ISSN":"1548-7660","language":"en","author":[{"family":"Goslee","given":"Sarah C."},{"family":"Urban","given":"Dean L."}],"issued":{"date-parts":[["2007"]]},"accessed":{"date-parts":[["2019",3,4]]}}}],"schema":"https://github.com/citation-style-language/schema/raw/master/csl-citation.json"} </w:instrText>
      </w:r>
      <w:r w:rsidR="007F0B55" w:rsidRPr="00E00ADD">
        <w:rPr>
          <w:sz w:val="22"/>
          <w:szCs w:val="22"/>
          <w:rPrChange w:id="258" w:author="Caitlin Page Casar" w:date="2019-07-16T22:34:00Z">
            <w:rPr/>
          </w:rPrChange>
        </w:rPr>
        <w:fldChar w:fldCharType="separate"/>
      </w:r>
      <w:r w:rsidR="007F0B55" w:rsidRPr="00E00ADD">
        <w:rPr>
          <w:noProof/>
          <w:sz w:val="22"/>
          <w:szCs w:val="22"/>
          <w:rPrChange w:id="259" w:author="Caitlin Page Casar" w:date="2019-07-16T22:34:00Z">
            <w:rPr>
              <w:noProof/>
            </w:rPr>
          </w:rPrChange>
        </w:rPr>
        <w:t>(Goslee &amp; Urban, 2007)</w:t>
      </w:r>
      <w:r w:rsidR="007F0B55" w:rsidRPr="00E00ADD">
        <w:rPr>
          <w:sz w:val="22"/>
          <w:szCs w:val="22"/>
          <w:rPrChange w:id="260" w:author="Caitlin Page Casar" w:date="2019-07-16T22:34:00Z">
            <w:rPr/>
          </w:rPrChange>
        </w:rPr>
        <w:fldChar w:fldCharType="end"/>
      </w:r>
      <w:r w:rsidR="007F0B55" w:rsidRPr="00E00ADD">
        <w:rPr>
          <w:sz w:val="22"/>
          <w:szCs w:val="22"/>
          <w:rPrChange w:id="261" w:author="Caitlin Page Casar" w:date="2019-07-16T22:34:00Z">
            <w:rPr/>
          </w:rPrChange>
        </w:rPr>
        <w:t xml:space="preserve"> </w:t>
      </w:r>
      <w:r w:rsidR="006439C9" w:rsidRPr="00E00ADD">
        <w:rPr>
          <w:sz w:val="22"/>
          <w:szCs w:val="22"/>
          <w:rPrChange w:id="262" w:author="Caitlin Page Casar" w:date="2019-07-16T22:34:00Z">
            <w:rPr/>
          </w:rPrChange>
        </w:rPr>
        <w:t xml:space="preserve">packages in R. </w:t>
      </w:r>
      <w:del w:id="263" w:author="Caitlin Page Casar" w:date="2019-05-24T20:54:00Z">
        <w:r w:rsidR="008F7F89" w:rsidRPr="00E00ADD" w:rsidDel="00AB48E2">
          <w:rPr>
            <w:sz w:val="22"/>
            <w:szCs w:val="22"/>
            <w:rPrChange w:id="264" w:author="Caitlin Page Casar" w:date="2019-07-16T22:34:00Z">
              <w:rPr/>
            </w:rPrChange>
          </w:rPr>
          <w:delText>To illustrate alpha</w:delText>
        </w:r>
      </w:del>
      <w:ins w:id="265" w:author="Caitlin Page Casar" w:date="2019-05-24T20:56:00Z">
        <w:r w:rsidR="00AB48E2" w:rsidRPr="00E00ADD">
          <w:rPr>
            <w:sz w:val="22"/>
            <w:szCs w:val="22"/>
            <w:rPrChange w:id="266" w:author="Caitlin Page Casar" w:date="2019-07-16T22:34:00Z">
              <w:rPr/>
            </w:rPrChange>
          </w:rPr>
          <w:t>A</w:t>
        </w:r>
      </w:ins>
      <w:ins w:id="267" w:author="Caitlin Page Casar" w:date="2019-05-24T20:54:00Z">
        <w:r w:rsidR="00AB48E2" w:rsidRPr="00E00ADD">
          <w:rPr>
            <w:sz w:val="22"/>
            <w:szCs w:val="22"/>
            <w:rPrChange w:id="268" w:author="Caitlin Page Casar" w:date="2019-07-16T22:34:00Z">
              <w:rPr/>
            </w:rPrChange>
          </w:rPr>
          <w:t>lpha</w:t>
        </w:r>
      </w:ins>
      <w:r w:rsidR="008F7F89" w:rsidRPr="00E00ADD">
        <w:rPr>
          <w:sz w:val="22"/>
          <w:szCs w:val="22"/>
          <w:rPrChange w:id="269" w:author="Caitlin Page Casar" w:date="2019-07-16T22:34:00Z">
            <w:rPr/>
          </w:rPrChange>
        </w:rPr>
        <w:t xml:space="preserve"> diversity </w:t>
      </w:r>
      <w:ins w:id="270" w:author="Caitlin Page Casar" w:date="2019-05-24T20:56:00Z">
        <w:r w:rsidR="00AB48E2" w:rsidRPr="00E00ADD">
          <w:rPr>
            <w:sz w:val="22"/>
            <w:szCs w:val="22"/>
            <w:rPrChange w:id="271" w:author="Caitlin Page Casar" w:date="2019-07-16T22:34:00Z">
              <w:rPr/>
            </w:rPrChange>
          </w:rPr>
          <w:t xml:space="preserve">was calculated using QIIME </w:t>
        </w:r>
      </w:ins>
      <w:del w:id="272" w:author="Caitlin Page Casar" w:date="2019-05-24T20:51:00Z">
        <w:r w:rsidR="00A742D7" w:rsidRPr="00E00ADD" w:rsidDel="00AB48E2">
          <w:rPr>
            <w:sz w:val="22"/>
            <w:szCs w:val="22"/>
            <w:rPrChange w:id="273" w:author="Caitlin Page Casar" w:date="2019-07-16T22:34:00Z">
              <w:rPr/>
            </w:rPrChange>
          </w:rPr>
          <w:delText>as number of observed OTU’s within each DeMMO communit</w:delText>
        </w:r>
      </w:del>
      <w:ins w:id="274" w:author="Caitlin Page Casar" w:date="2019-05-24T20:51:00Z">
        <w:r w:rsidR="00AB48E2" w:rsidRPr="00E00ADD">
          <w:rPr>
            <w:sz w:val="22"/>
            <w:szCs w:val="22"/>
            <w:rPrChange w:id="275" w:author="Caitlin Page Casar" w:date="2019-07-16T22:34:00Z">
              <w:rPr/>
            </w:rPrChange>
          </w:rPr>
          <w:t>in terms of species richness</w:t>
        </w:r>
      </w:ins>
      <w:ins w:id="276" w:author="Caitlin Page Casar" w:date="2019-05-24T20:53:00Z">
        <w:r w:rsidR="00AB48E2" w:rsidRPr="00E00ADD">
          <w:rPr>
            <w:sz w:val="22"/>
            <w:szCs w:val="22"/>
            <w:rPrChange w:id="277" w:author="Caitlin Page Casar" w:date="2019-07-16T22:34:00Z">
              <w:rPr/>
            </w:rPrChange>
          </w:rPr>
          <w:t xml:space="preserve"> (number of observed OTUs)</w:t>
        </w:r>
      </w:ins>
      <w:ins w:id="278" w:author="Caitlin Page Casar" w:date="2019-05-24T20:51:00Z">
        <w:r w:rsidR="00AB48E2" w:rsidRPr="00E00ADD">
          <w:rPr>
            <w:sz w:val="22"/>
            <w:szCs w:val="22"/>
            <w:rPrChange w:id="279" w:author="Caitlin Page Casar" w:date="2019-07-16T22:34:00Z">
              <w:rPr/>
            </w:rPrChange>
          </w:rPr>
          <w:t>, evenness</w:t>
        </w:r>
      </w:ins>
      <w:ins w:id="280" w:author="Caitlin Page Casar" w:date="2019-05-24T20:53:00Z">
        <w:r w:rsidR="00AB48E2" w:rsidRPr="00E00ADD">
          <w:rPr>
            <w:sz w:val="22"/>
            <w:szCs w:val="22"/>
            <w:rPrChange w:id="281" w:author="Caitlin Page Casar" w:date="2019-07-16T22:34:00Z">
              <w:rPr/>
            </w:rPrChange>
          </w:rPr>
          <w:t xml:space="preserve"> (Chao1 and Simpson)</w:t>
        </w:r>
      </w:ins>
      <w:ins w:id="282" w:author="Caitlin Page Casar" w:date="2019-05-24T20:51:00Z">
        <w:r w:rsidR="00AB48E2" w:rsidRPr="00E00ADD">
          <w:rPr>
            <w:sz w:val="22"/>
            <w:szCs w:val="22"/>
            <w:rPrChange w:id="283" w:author="Caitlin Page Casar" w:date="2019-07-16T22:34:00Z">
              <w:rPr/>
            </w:rPrChange>
          </w:rPr>
          <w:t>, and diversity</w:t>
        </w:r>
      </w:ins>
      <w:ins w:id="284" w:author="Caitlin Page Casar" w:date="2019-05-24T20:53:00Z">
        <w:r w:rsidR="00AB48E2" w:rsidRPr="00E00ADD">
          <w:rPr>
            <w:sz w:val="22"/>
            <w:szCs w:val="22"/>
            <w:rPrChange w:id="285" w:author="Caitlin Page Casar" w:date="2019-07-16T22:34:00Z">
              <w:rPr/>
            </w:rPrChange>
          </w:rPr>
          <w:t xml:space="preserve"> (Simpson, Faith’s, and Shannon)</w:t>
        </w:r>
      </w:ins>
      <w:del w:id="286" w:author="Caitlin Page Casar" w:date="2019-05-24T20:51:00Z">
        <w:r w:rsidR="00A742D7" w:rsidRPr="00E00ADD" w:rsidDel="00AB48E2">
          <w:rPr>
            <w:sz w:val="22"/>
            <w:szCs w:val="22"/>
            <w:rPrChange w:id="287" w:author="Caitlin Page Casar" w:date="2019-07-16T22:34:00Z">
              <w:rPr/>
            </w:rPrChange>
          </w:rPr>
          <w:delText>y</w:delText>
        </w:r>
      </w:del>
      <w:ins w:id="288" w:author="Caitlin Page Casar" w:date="2019-05-24T20:54:00Z">
        <w:r w:rsidR="00AB48E2" w:rsidRPr="00E00ADD">
          <w:rPr>
            <w:sz w:val="22"/>
            <w:szCs w:val="22"/>
            <w:rPrChange w:id="289" w:author="Caitlin Page Casar" w:date="2019-07-16T22:34:00Z">
              <w:rPr/>
            </w:rPrChange>
          </w:rPr>
          <w:t>.</w:t>
        </w:r>
      </w:ins>
      <w:del w:id="290" w:author="Caitlin Page Casar" w:date="2019-05-24T20:54:00Z">
        <w:r w:rsidR="008F7F89" w:rsidRPr="00E00ADD" w:rsidDel="00AB48E2">
          <w:rPr>
            <w:sz w:val="22"/>
            <w:szCs w:val="22"/>
            <w:rPrChange w:id="291" w:author="Caitlin Page Casar" w:date="2019-07-16T22:34:00Z">
              <w:rPr/>
            </w:rPrChange>
          </w:rPr>
          <w:delText>,</w:delText>
        </w:r>
        <w:r w:rsidR="00A742D7" w:rsidRPr="00E00ADD" w:rsidDel="00AB48E2">
          <w:rPr>
            <w:sz w:val="22"/>
            <w:szCs w:val="22"/>
            <w:rPrChange w:id="292" w:author="Caitlin Page Casar" w:date="2019-07-16T22:34:00Z">
              <w:rPr/>
            </w:rPrChange>
          </w:rPr>
          <w:delText xml:space="preserve"> we sampled the rarefaction data at a depth of </w:delText>
        </w:r>
      </w:del>
      <w:del w:id="293" w:author="Caitlin Page Casar" w:date="2019-05-24T20:51:00Z">
        <w:r w:rsidR="00A742D7" w:rsidRPr="00E00ADD" w:rsidDel="00AB48E2">
          <w:rPr>
            <w:sz w:val="22"/>
            <w:szCs w:val="22"/>
            <w:rPrChange w:id="294" w:author="Caitlin Page Casar" w:date="2019-07-16T22:34:00Z">
              <w:rPr/>
            </w:rPrChange>
          </w:rPr>
          <w:delText>9,760</w:delText>
        </w:r>
      </w:del>
      <w:del w:id="295" w:author="Caitlin Page Casar" w:date="2019-05-24T20:54:00Z">
        <w:r w:rsidR="00A742D7" w:rsidRPr="00E00ADD" w:rsidDel="00AB48E2">
          <w:rPr>
            <w:sz w:val="22"/>
            <w:szCs w:val="22"/>
            <w:rPrChange w:id="296" w:author="Caitlin Page Casar" w:date="2019-07-16T22:34:00Z">
              <w:rPr/>
            </w:rPrChange>
          </w:rPr>
          <w:delText xml:space="preserve"> reads.</w:delText>
        </w:r>
      </w:del>
      <w:del w:id="297" w:author="Caitlin Page Casar" w:date="2019-05-24T20:53:00Z">
        <w:r w:rsidR="00A742D7" w:rsidRPr="00E00ADD" w:rsidDel="00AB48E2">
          <w:rPr>
            <w:sz w:val="22"/>
            <w:szCs w:val="22"/>
            <w:rPrChange w:id="298" w:author="Caitlin Page Casar" w:date="2019-07-16T22:34:00Z">
              <w:rPr/>
            </w:rPrChange>
          </w:rPr>
          <w:delText xml:space="preserve"> </w:delText>
        </w:r>
      </w:del>
      <w:ins w:id="299" w:author="Caitlin Page Casar" w:date="2019-05-24T20:52:00Z">
        <w:r w:rsidR="00AB48E2" w:rsidRPr="00E00ADD">
          <w:rPr>
            <w:sz w:val="22"/>
            <w:szCs w:val="22"/>
            <w:rPrChange w:id="300" w:author="Caitlin Page Casar" w:date="2019-07-16T22:34:00Z">
              <w:rPr/>
            </w:rPrChange>
          </w:rPr>
          <w:t xml:space="preserve"> </w:t>
        </w:r>
      </w:ins>
      <w:r w:rsidR="008F7F89" w:rsidRPr="00E00ADD">
        <w:rPr>
          <w:sz w:val="22"/>
          <w:szCs w:val="22"/>
          <w:rPrChange w:id="301" w:author="Caitlin Page Casar" w:date="2019-07-16T22:34:00Z">
            <w:rPr/>
          </w:rPrChange>
        </w:rPr>
        <w:t xml:space="preserve">To illustrate beta diversity among </w:t>
      </w:r>
      <w:proofErr w:type="spellStart"/>
      <w:r w:rsidR="008F7F89" w:rsidRPr="00E00ADD">
        <w:rPr>
          <w:sz w:val="22"/>
          <w:szCs w:val="22"/>
          <w:rPrChange w:id="302" w:author="Caitlin Page Casar" w:date="2019-07-16T22:34:00Z">
            <w:rPr/>
          </w:rPrChange>
        </w:rPr>
        <w:t>DeMMO</w:t>
      </w:r>
      <w:proofErr w:type="spellEnd"/>
      <w:r w:rsidR="008F7F89" w:rsidRPr="00E00ADD">
        <w:rPr>
          <w:sz w:val="22"/>
          <w:szCs w:val="22"/>
          <w:rPrChange w:id="303" w:author="Caitlin Page Casar" w:date="2019-07-16T22:34:00Z">
            <w:rPr/>
          </w:rPrChange>
        </w:rPr>
        <w:t xml:space="preserve"> communities, we </w:t>
      </w:r>
      <w:ins w:id="304" w:author="Caitlin Page Casar" w:date="2019-06-04T17:38:00Z">
        <w:r w:rsidR="002C0450" w:rsidRPr="00E00ADD">
          <w:rPr>
            <w:sz w:val="22"/>
            <w:szCs w:val="22"/>
            <w:rPrChange w:id="305" w:author="Caitlin Page Casar" w:date="2019-07-16T22:34:00Z">
              <w:rPr/>
            </w:rPrChange>
          </w:rPr>
          <w:t xml:space="preserve">visualized </w:t>
        </w:r>
      </w:ins>
      <w:del w:id="306" w:author="Caitlin Page Casar" w:date="2019-06-04T17:38:00Z">
        <w:r w:rsidR="008F7F89" w:rsidRPr="00E00ADD" w:rsidDel="002C0450">
          <w:rPr>
            <w:sz w:val="22"/>
            <w:szCs w:val="22"/>
            <w:rPrChange w:id="307" w:author="Caitlin Page Casar" w:date="2019-07-16T22:34:00Z">
              <w:rPr/>
            </w:rPrChange>
          </w:rPr>
          <w:delText>performed hierarchical clustering on</w:delText>
        </w:r>
        <w:r w:rsidR="00CD794A" w:rsidRPr="00E00ADD" w:rsidDel="002C0450">
          <w:rPr>
            <w:sz w:val="22"/>
            <w:szCs w:val="22"/>
            <w:rPrChange w:id="308" w:author="Caitlin Page Casar" w:date="2019-07-16T22:34:00Z">
              <w:rPr/>
            </w:rPrChange>
          </w:rPr>
          <w:delText xml:space="preserve"> a representative subset of</w:delText>
        </w:r>
        <w:r w:rsidR="008F7F89" w:rsidRPr="00E00ADD" w:rsidDel="002C0450">
          <w:rPr>
            <w:sz w:val="22"/>
            <w:szCs w:val="22"/>
            <w:rPrChange w:id="309" w:author="Caitlin Page Casar" w:date="2019-07-16T22:34:00Z">
              <w:rPr/>
            </w:rPrChange>
          </w:rPr>
          <w:delText xml:space="preserve"> the communities at the family level using the Bray-Curtis dissimilarity metric in Ecodist</w:delText>
        </w:r>
        <w:r w:rsidR="00A742D7" w:rsidRPr="00E00ADD" w:rsidDel="002C0450">
          <w:rPr>
            <w:sz w:val="22"/>
            <w:szCs w:val="22"/>
            <w:rPrChange w:id="310" w:author="Caitlin Page Casar" w:date="2019-07-16T22:34:00Z">
              <w:rPr/>
            </w:rPrChange>
          </w:rPr>
          <w:delText xml:space="preserve"> (bcdist function)</w:delText>
        </w:r>
        <w:r w:rsidR="008F7F89" w:rsidRPr="00E00ADD" w:rsidDel="002C0450">
          <w:rPr>
            <w:sz w:val="22"/>
            <w:szCs w:val="22"/>
            <w:rPrChange w:id="311" w:author="Caitlin Page Casar" w:date="2019-07-16T22:34:00Z">
              <w:rPr/>
            </w:rPrChange>
          </w:rPr>
          <w:delText xml:space="preserve">. </w:delText>
        </w:r>
        <w:r w:rsidR="00A742D7" w:rsidRPr="00E00ADD" w:rsidDel="002C0450">
          <w:rPr>
            <w:sz w:val="22"/>
            <w:szCs w:val="22"/>
            <w:rPrChange w:id="312" w:author="Caitlin Page Casar" w:date="2019-07-16T22:34:00Z">
              <w:rPr/>
            </w:rPrChange>
          </w:rPr>
          <w:delText xml:space="preserve">Using the resulting dissimilarity matrix, </w:delText>
        </w:r>
        <w:r w:rsidR="008F7F89" w:rsidRPr="00E00ADD" w:rsidDel="002C0450">
          <w:rPr>
            <w:sz w:val="22"/>
            <w:szCs w:val="22"/>
            <w:rPrChange w:id="313" w:author="Caitlin Page Casar" w:date="2019-07-16T22:34:00Z">
              <w:rPr/>
            </w:rPrChange>
          </w:rPr>
          <w:delText xml:space="preserve">we generated a dendrogram of </w:delText>
        </w:r>
      </w:del>
      <w:proofErr w:type="spellStart"/>
      <w:r w:rsidR="00CD794A" w:rsidRPr="00E00ADD">
        <w:rPr>
          <w:sz w:val="22"/>
          <w:szCs w:val="22"/>
          <w:rPrChange w:id="314" w:author="Caitlin Page Casar" w:date="2019-07-16T22:34:00Z">
            <w:rPr/>
          </w:rPrChange>
        </w:rPr>
        <w:t>DeMMO</w:t>
      </w:r>
      <w:proofErr w:type="spellEnd"/>
      <w:r w:rsidR="00CD794A" w:rsidRPr="00E00ADD">
        <w:rPr>
          <w:sz w:val="22"/>
          <w:szCs w:val="22"/>
          <w:rPrChange w:id="315" w:author="Caitlin Page Casar" w:date="2019-07-16T22:34:00Z">
            <w:rPr/>
          </w:rPrChange>
        </w:rPr>
        <w:t xml:space="preserve"> </w:t>
      </w:r>
      <w:r w:rsidR="008F7F89" w:rsidRPr="00E00ADD">
        <w:rPr>
          <w:sz w:val="22"/>
          <w:szCs w:val="22"/>
          <w:rPrChange w:id="316" w:author="Caitlin Page Casar" w:date="2019-07-16T22:34:00Z">
            <w:rPr/>
          </w:rPrChange>
        </w:rPr>
        <w:t xml:space="preserve">communities </w:t>
      </w:r>
      <w:r w:rsidR="00CD794A" w:rsidRPr="00E00ADD">
        <w:rPr>
          <w:sz w:val="22"/>
          <w:szCs w:val="22"/>
          <w:rPrChange w:id="317" w:author="Caitlin Page Casar" w:date="2019-07-16T22:34:00Z">
            <w:rPr/>
          </w:rPrChange>
        </w:rPr>
        <w:t xml:space="preserve">with stacked bar plots illustrating </w:t>
      </w:r>
      <w:ins w:id="318" w:author="Caitlin Page Casar" w:date="2019-06-04T17:39:00Z">
        <w:r w:rsidR="002C0450" w:rsidRPr="00E00ADD">
          <w:rPr>
            <w:sz w:val="22"/>
            <w:szCs w:val="22"/>
            <w:rPrChange w:id="319" w:author="Caitlin Page Casar" w:date="2019-07-16T22:34:00Z">
              <w:rPr/>
            </w:rPrChange>
          </w:rPr>
          <w:t xml:space="preserve">OTU </w:t>
        </w:r>
      </w:ins>
      <w:r w:rsidR="00CD794A" w:rsidRPr="00E00ADD">
        <w:rPr>
          <w:sz w:val="22"/>
          <w:szCs w:val="22"/>
          <w:rPrChange w:id="320" w:author="Caitlin Page Casar" w:date="2019-07-16T22:34:00Z">
            <w:rPr/>
          </w:rPrChange>
        </w:rPr>
        <w:t xml:space="preserve">community composition </w:t>
      </w:r>
      <w:ins w:id="321" w:author="Caitlin Page Casar" w:date="2019-06-04T17:39:00Z">
        <w:r w:rsidR="002C0450" w:rsidRPr="00E00ADD">
          <w:rPr>
            <w:sz w:val="22"/>
            <w:szCs w:val="22"/>
            <w:rPrChange w:id="322" w:author="Caitlin Page Casar" w:date="2019-07-16T22:34:00Z">
              <w:rPr/>
            </w:rPrChange>
          </w:rPr>
          <w:t xml:space="preserve">binned </w:t>
        </w:r>
      </w:ins>
      <w:r w:rsidR="00CD794A" w:rsidRPr="00E00ADD">
        <w:rPr>
          <w:sz w:val="22"/>
          <w:szCs w:val="22"/>
          <w:rPrChange w:id="323" w:author="Caitlin Page Casar" w:date="2019-07-16T22:34:00Z">
            <w:rPr/>
          </w:rPrChange>
        </w:rPr>
        <w:t xml:space="preserve">at the family level. </w:t>
      </w:r>
      <w:del w:id="324" w:author="Caitlin Page Casar" w:date="2019-06-04T17:39:00Z">
        <w:r w:rsidR="00CD794A" w:rsidRPr="00E00ADD" w:rsidDel="002C0450">
          <w:rPr>
            <w:sz w:val="22"/>
            <w:szCs w:val="22"/>
            <w:rPrChange w:id="325" w:author="Caitlin Page Casar" w:date="2019-07-16T22:34:00Z">
              <w:rPr/>
            </w:rPrChange>
          </w:rPr>
          <w:delText xml:space="preserve">For the purposes of visualizing taxonomic data here, we binned </w:delText>
        </w:r>
      </w:del>
      <w:ins w:id="326" w:author="Caitlin Page Casar" w:date="2019-06-04T17:40:00Z">
        <w:r w:rsidR="002C0450" w:rsidRPr="00E00ADD">
          <w:rPr>
            <w:sz w:val="22"/>
            <w:szCs w:val="22"/>
            <w:rPrChange w:id="327" w:author="Caitlin Page Casar" w:date="2019-07-16T22:34:00Z">
              <w:rPr/>
            </w:rPrChange>
          </w:rPr>
          <w:t>Families</w:t>
        </w:r>
      </w:ins>
      <w:del w:id="328" w:author="Caitlin Page Casar" w:date="2019-06-04T17:39:00Z">
        <w:r w:rsidR="00CD794A" w:rsidRPr="00E00ADD" w:rsidDel="002C0450">
          <w:rPr>
            <w:sz w:val="22"/>
            <w:szCs w:val="22"/>
            <w:rPrChange w:id="329" w:author="Caitlin Page Casar" w:date="2019-07-16T22:34:00Z">
              <w:rPr/>
            </w:rPrChange>
          </w:rPr>
          <w:delText>taxa</w:delText>
        </w:r>
      </w:del>
      <w:r w:rsidR="00CD794A" w:rsidRPr="00E00ADD">
        <w:rPr>
          <w:sz w:val="22"/>
          <w:szCs w:val="22"/>
          <w:rPrChange w:id="330" w:author="Caitlin Page Casar" w:date="2019-07-16T22:34:00Z">
            <w:rPr/>
          </w:rPrChange>
        </w:rPr>
        <w:t xml:space="preserve"> that comprised less than </w:t>
      </w:r>
      <w:r w:rsidR="00A742D7" w:rsidRPr="00E00ADD">
        <w:rPr>
          <w:sz w:val="22"/>
          <w:szCs w:val="22"/>
          <w:rPrChange w:id="331" w:author="Caitlin Page Casar" w:date="2019-07-16T22:34:00Z">
            <w:rPr/>
          </w:rPrChange>
        </w:rPr>
        <w:t>5</w:t>
      </w:r>
      <w:r w:rsidR="00CD794A" w:rsidRPr="00E00ADD">
        <w:rPr>
          <w:sz w:val="22"/>
          <w:szCs w:val="22"/>
          <w:rPrChange w:id="332" w:author="Caitlin Page Casar" w:date="2019-07-16T22:34:00Z">
            <w:rPr/>
          </w:rPrChange>
        </w:rPr>
        <w:t xml:space="preserve">% of communities </w:t>
      </w:r>
      <w:ins w:id="333" w:author="Caitlin Page Casar" w:date="2019-06-04T17:40:00Z">
        <w:r w:rsidR="002C0450" w:rsidRPr="00E00ADD">
          <w:rPr>
            <w:sz w:val="22"/>
            <w:szCs w:val="22"/>
            <w:rPrChange w:id="334" w:author="Caitlin Page Casar" w:date="2019-07-16T22:34:00Z">
              <w:rPr/>
            </w:rPrChange>
          </w:rPr>
          <w:t>we binn</w:t>
        </w:r>
      </w:ins>
      <w:ins w:id="335" w:author="Caitlin Page Casar" w:date="2019-06-04T17:41:00Z">
        <w:r w:rsidR="002C0450" w:rsidRPr="00E00ADD">
          <w:rPr>
            <w:sz w:val="22"/>
            <w:szCs w:val="22"/>
            <w:rPrChange w:id="336" w:author="Caitlin Page Casar" w:date="2019-07-16T22:34:00Z">
              <w:rPr/>
            </w:rPrChange>
          </w:rPr>
          <w:t xml:space="preserve">ed </w:t>
        </w:r>
      </w:ins>
      <w:r w:rsidR="00CD794A" w:rsidRPr="00E00ADD">
        <w:rPr>
          <w:sz w:val="22"/>
          <w:szCs w:val="22"/>
          <w:rPrChange w:id="337" w:author="Caitlin Page Casar" w:date="2019-07-16T22:34:00Z">
            <w:rPr/>
          </w:rPrChange>
        </w:rPr>
        <w:t xml:space="preserve">as “Less Abundant Taxa”. To further illustrate beta diversity using our entire dataset of </w:t>
      </w:r>
      <w:proofErr w:type="spellStart"/>
      <w:r w:rsidR="00CD794A" w:rsidRPr="00E00ADD">
        <w:rPr>
          <w:sz w:val="22"/>
          <w:szCs w:val="22"/>
          <w:rPrChange w:id="338" w:author="Caitlin Page Casar" w:date="2019-07-16T22:34:00Z">
            <w:rPr/>
          </w:rPrChange>
        </w:rPr>
        <w:t>DeMMO</w:t>
      </w:r>
      <w:proofErr w:type="spellEnd"/>
      <w:r w:rsidR="00CD794A" w:rsidRPr="00E00ADD">
        <w:rPr>
          <w:sz w:val="22"/>
          <w:szCs w:val="22"/>
          <w:rPrChange w:id="339" w:author="Caitlin Page Casar" w:date="2019-07-16T22:34:00Z">
            <w:rPr/>
          </w:rPrChange>
        </w:rPr>
        <w:t xml:space="preserve"> communities including all replicates and controls, we performed nonmetric multidimensional scaling (NMDS)</w:t>
      </w:r>
      <w:r w:rsidR="00A742D7" w:rsidRPr="00E00ADD">
        <w:rPr>
          <w:sz w:val="22"/>
          <w:szCs w:val="22"/>
          <w:rPrChange w:id="340" w:author="Caitlin Page Casar" w:date="2019-07-16T22:34:00Z">
            <w:rPr/>
          </w:rPrChange>
        </w:rPr>
        <w:t xml:space="preserve"> with Vegan</w:t>
      </w:r>
      <w:r w:rsidR="00CD794A" w:rsidRPr="00E00ADD">
        <w:rPr>
          <w:sz w:val="22"/>
          <w:szCs w:val="22"/>
          <w:rPrChange w:id="341" w:author="Caitlin Page Casar" w:date="2019-07-16T22:34:00Z">
            <w:rPr/>
          </w:rPrChange>
        </w:rPr>
        <w:t xml:space="preserve"> </w:t>
      </w:r>
      <w:r w:rsidR="00564C79" w:rsidRPr="00E00ADD">
        <w:rPr>
          <w:sz w:val="22"/>
          <w:szCs w:val="22"/>
          <w:rPrChange w:id="342" w:author="Caitlin Page Casar" w:date="2019-07-16T22:34:00Z">
            <w:rPr/>
          </w:rPrChange>
        </w:rPr>
        <w:t xml:space="preserve">on communities at the family level </w:t>
      </w:r>
      <w:r w:rsidR="00CD794A" w:rsidRPr="00E00ADD">
        <w:rPr>
          <w:sz w:val="22"/>
          <w:szCs w:val="22"/>
          <w:rPrChange w:id="343" w:author="Caitlin Page Casar" w:date="2019-07-16T22:34:00Z">
            <w:rPr/>
          </w:rPrChange>
        </w:rPr>
        <w:t xml:space="preserve">using the </w:t>
      </w:r>
      <w:proofErr w:type="spellStart"/>
      <w:r w:rsidR="00A742D7" w:rsidRPr="00E00ADD">
        <w:rPr>
          <w:sz w:val="22"/>
          <w:szCs w:val="22"/>
          <w:rPrChange w:id="344" w:author="Caitlin Page Casar" w:date="2019-07-16T22:34:00Z">
            <w:rPr/>
          </w:rPrChange>
        </w:rPr>
        <w:t>metaMDS</w:t>
      </w:r>
      <w:proofErr w:type="spellEnd"/>
      <w:r w:rsidR="00A742D7" w:rsidRPr="00E00ADD">
        <w:rPr>
          <w:sz w:val="22"/>
          <w:szCs w:val="22"/>
          <w:rPrChange w:id="345" w:author="Caitlin Page Casar" w:date="2019-07-16T22:34:00Z">
            <w:rPr/>
          </w:rPrChange>
        </w:rPr>
        <w:t xml:space="preserve"> function </w:t>
      </w:r>
      <w:r w:rsidR="00CD794A" w:rsidRPr="00E00ADD">
        <w:rPr>
          <w:sz w:val="22"/>
          <w:szCs w:val="22"/>
          <w:rPrChange w:id="346" w:author="Caitlin Page Casar" w:date="2019-07-16T22:34:00Z">
            <w:rPr/>
          </w:rPrChange>
        </w:rPr>
        <w:t xml:space="preserve">Bray-Curtis metric with default parameters and a dimension size of 2. </w:t>
      </w:r>
      <w:ins w:id="347" w:author="Caitlin Page Casar" w:date="2019-06-05T12:27:00Z">
        <w:r w:rsidR="00167055" w:rsidRPr="00E00ADD">
          <w:rPr>
            <w:sz w:val="22"/>
            <w:szCs w:val="22"/>
            <w:rPrChange w:id="348" w:author="Caitlin Page Casar" w:date="2019-07-16T22:34:00Z">
              <w:rPr/>
            </w:rPrChange>
          </w:rPr>
          <w:t xml:space="preserve">We used NCBI BLAST to search for </w:t>
        </w:r>
      </w:ins>
      <w:ins w:id="349" w:author="Caitlin Page Casar" w:date="2019-06-05T12:28:00Z">
        <w:r w:rsidR="001E6D08" w:rsidRPr="00E00ADD">
          <w:rPr>
            <w:sz w:val="22"/>
            <w:szCs w:val="22"/>
            <w:rPrChange w:id="350" w:author="Caitlin Page Casar" w:date="2019-07-16T22:34:00Z">
              <w:rPr/>
            </w:rPrChange>
          </w:rPr>
          <w:t xml:space="preserve">the </w:t>
        </w:r>
      </w:ins>
      <w:ins w:id="351" w:author="Caitlin Page Casar" w:date="2019-06-05T12:27:00Z">
        <w:r w:rsidR="00167055" w:rsidRPr="00E00ADD">
          <w:rPr>
            <w:sz w:val="22"/>
            <w:szCs w:val="22"/>
            <w:rPrChange w:id="352" w:author="Caitlin Page Casar" w:date="2019-07-16T22:34:00Z">
              <w:rPr/>
            </w:rPrChange>
          </w:rPr>
          <w:t xml:space="preserve">closest relatives of </w:t>
        </w:r>
      </w:ins>
      <w:ins w:id="353" w:author="Caitlin Page Casar" w:date="2019-06-05T12:28:00Z">
        <w:r w:rsidR="001E6D08" w:rsidRPr="00E00ADD">
          <w:rPr>
            <w:sz w:val="22"/>
            <w:szCs w:val="22"/>
            <w:rPrChange w:id="354" w:author="Caitlin Page Casar" w:date="2019-07-16T22:34:00Z">
              <w:rPr/>
            </w:rPrChange>
          </w:rPr>
          <w:t>OTUs</w:t>
        </w:r>
      </w:ins>
      <w:ins w:id="355" w:author="Caitlin Page Casar" w:date="2019-06-05T12:27:00Z">
        <w:r w:rsidR="00167055" w:rsidRPr="00E00ADD">
          <w:rPr>
            <w:sz w:val="22"/>
            <w:szCs w:val="22"/>
            <w:rPrChange w:id="356" w:author="Caitlin Page Casar" w:date="2019-07-16T22:34:00Z">
              <w:rPr/>
            </w:rPrChange>
          </w:rPr>
          <w:t xml:space="preserve"> of interest </w:t>
        </w:r>
      </w:ins>
      <w:ins w:id="357" w:author="Caitlin Page Casar" w:date="2019-06-05T12:28:00Z">
        <w:r w:rsidR="00167055" w:rsidRPr="00E00ADD">
          <w:rPr>
            <w:sz w:val="22"/>
            <w:szCs w:val="22"/>
            <w:rPrChange w:id="358" w:author="Caitlin Page Casar" w:date="2019-07-16T22:34:00Z">
              <w:rPr/>
            </w:rPrChange>
          </w:rPr>
          <w:t xml:space="preserve">(blast.ncbi.nlm.nih.gov). </w:t>
        </w:r>
      </w:ins>
      <w:del w:id="359" w:author="Caitlin Page Casar" w:date="2019-06-04T17:41:00Z">
        <w:r w:rsidR="00CD794A" w:rsidRPr="00E00ADD" w:rsidDel="002C0450">
          <w:rPr>
            <w:sz w:val="22"/>
            <w:szCs w:val="22"/>
            <w:rPrChange w:id="360" w:author="Caitlin Page Casar" w:date="2019-07-16T22:34:00Z">
              <w:rPr/>
            </w:rPrChange>
          </w:rPr>
          <w:delText xml:space="preserve">To illustrate taxonomic contribution to the resulting ordination, we used the envfit function in Vegan to fit vectors of each </w:delText>
        </w:r>
        <w:r w:rsidR="00564C79" w:rsidRPr="00E00ADD" w:rsidDel="002C0450">
          <w:rPr>
            <w:sz w:val="22"/>
            <w:szCs w:val="22"/>
            <w:rPrChange w:id="361" w:author="Caitlin Page Casar" w:date="2019-07-16T22:34:00Z">
              <w:rPr/>
            </w:rPrChange>
          </w:rPr>
          <w:delText>family</w:delText>
        </w:r>
        <w:r w:rsidR="00CD794A" w:rsidRPr="00E00ADD" w:rsidDel="002C0450">
          <w:rPr>
            <w:sz w:val="22"/>
            <w:szCs w:val="22"/>
            <w:rPrChange w:id="362" w:author="Caitlin Page Casar" w:date="2019-07-16T22:34:00Z">
              <w:rPr/>
            </w:rPrChange>
          </w:rPr>
          <w:delText xml:space="preserve"> using default parameters and a permutation size of 1,000. We mapped vectors with p-values less than 0.0</w:delText>
        </w:r>
        <w:r w:rsidR="00A742D7" w:rsidRPr="00E00ADD" w:rsidDel="002C0450">
          <w:rPr>
            <w:sz w:val="22"/>
            <w:szCs w:val="22"/>
            <w:rPrChange w:id="363" w:author="Caitlin Page Casar" w:date="2019-07-16T22:34:00Z">
              <w:rPr/>
            </w:rPrChange>
          </w:rPr>
          <w:delText>06</w:delText>
        </w:r>
        <w:r w:rsidR="00564C79" w:rsidRPr="00E00ADD" w:rsidDel="002C0450">
          <w:rPr>
            <w:sz w:val="22"/>
            <w:szCs w:val="22"/>
            <w:rPrChange w:id="364" w:author="Caitlin Page Casar" w:date="2019-07-16T22:34:00Z">
              <w:rPr/>
            </w:rPrChange>
          </w:rPr>
          <w:delText>.</w:delText>
        </w:r>
      </w:del>
      <w:del w:id="365" w:author="Caitlin Page Casar" w:date="2019-06-04T17:35:00Z">
        <w:r w:rsidR="00564C79" w:rsidRPr="00E00ADD" w:rsidDel="00664D1A">
          <w:rPr>
            <w:sz w:val="22"/>
            <w:szCs w:val="22"/>
            <w:rPrChange w:id="366" w:author="Caitlin Page Casar" w:date="2019-07-16T22:34:00Z">
              <w:rPr/>
            </w:rPrChange>
          </w:rPr>
          <w:delText xml:space="preserve"> </w:delText>
        </w:r>
        <w:r w:rsidR="00AD47AD" w:rsidRPr="00E00ADD" w:rsidDel="00664D1A">
          <w:rPr>
            <w:sz w:val="22"/>
            <w:szCs w:val="22"/>
            <w:rPrChange w:id="367" w:author="Caitlin Page Casar" w:date="2019-07-16T22:34:00Z">
              <w:rPr/>
            </w:rPrChange>
          </w:rPr>
          <w:delText xml:space="preserve">To determine statistically different families between </w:delText>
        </w:r>
      </w:del>
      <w:del w:id="368" w:author="Caitlin Page Casar" w:date="2019-06-03T21:24:00Z">
        <w:r w:rsidR="00AD47AD" w:rsidRPr="00E00ADD" w:rsidDel="00536474">
          <w:rPr>
            <w:sz w:val="22"/>
            <w:szCs w:val="22"/>
            <w:rPrChange w:id="369" w:author="Caitlin Page Casar" w:date="2019-07-16T22:34:00Z">
              <w:rPr/>
            </w:rPrChange>
          </w:rPr>
          <w:delText>fluid and mineral-hosted biofilm communities</w:delText>
        </w:r>
      </w:del>
      <w:del w:id="370" w:author="Caitlin Page Casar" w:date="2019-06-04T17:35:00Z">
        <w:r w:rsidR="00AD47AD" w:rsidRPr="00E00ADD" w:rsidDel="00664D1A">
          <w:rPr>
            <w:sz w:val="22"/>
            <w:szCs w:val="22"/>
            <w:rPrChange w:id="371" w:author="Caitlin Page Casar" w:date="2019-07-16T22:34:00Z">
              <w:rPr/>
            </w:rPrChange>
          </w:rPr>
          <w:delText xml:space="preserve">, we used the Kruskal-Wallis rank sum test with a p-value threshold of 0.05 after false discovery rate correction (Steinberger, 2016). </w:delText>
        </w:r>
      </w:del>
    </w:p>
    <w:p w14:paraId="4B55B889" w14:textId="08D2FC70" w:rsidR="006439C9" w:rsidDel="00C70A24" w:rsidRDefault="006439C9" w:rsidP="00067A57">
      <w:pPr>
        <w:rPr>
          <w:del w:id="372" w:author="Caitlin Page Casar" w:date="2019-06-04T14:08:00Z"/>
          <w:rFonts w:ascii="Times" w:hAnsi="Times" w:cs="Calibri"/>
        </w:rPr>
      </w:pPr>
    </w:p>
    <w:p w14:paraId="212AFDAD" w14:textId="77777777" w:rsidR="00750800" w:rsidRPr="006439C9" w:rsidRDefault="00750800" w:rsidP="00067A57">
      <w:pPr>
        <w:rPr>
          <w:rFonts w:ascii="Times" w:hAnsi="Times" w:cs="Calibri"/>
        </w:rPr>
      </w:pPr>
    </w:p>
    <w:p w14:paraId="3A9264A4" w14:textId="1A0F2245"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5</w:t>
      </w:r>
      <w:r w:rsidRPr="006B4718">
        <w:rPr>
          <w:rFonts w:ascii="Calibri" w:hAnsi="Calibri" w:cs="Calibri"/>
          <w:b/>
        </w:rPr>
        <w:t xml:space="preserve"> | Microbial Cell Density Estimates</w:t>
      </w:r>
    </w:p>
    <w:p w14:paraId="4208495F" w14:textId="748EE6CE" w:rsidR="006439C9" w:rsidRPr="00540926" w:rsidRDefault="006439C9">
      <w:pPr>
        <w:spacing w:line="276" w:lineRule="auto"/>
        <w:jc w:val="both"/>
        <w:rPr>
          <w:rPrChange w:id="373" w:author="Caitlin Page Casar" w:date="2019-05-26T18:54:00Z">
            <w:rPr>
              <w:rFonts w:ascii="TimesNewRomanPSMT" w:hAnsi="TimesNewRomanPSMT"/>
              <w:sz w:val="22"/>
              <w:szCs w:val="22"/>
            </w:rPr>
          </w:rPrChange>
        </w:rPr>
        <w:pPrChange w:id="374" w:author="Caitlin Page Casar" w:date="2019-05-26T18:57:00Z">
          <w:pPr>
            <w:pStyle w:val="NormalWeb"/>
            <w:spacing w:before="120" w:beforeAutospacing="0" w:after="0" w:afterAutospacing="0" w:line="276" w:lineRule="auto"/>
            <w:jc w:val="both"/>
          </w:pPr>
        </w:pPrChange>
      </w:pPr>
      <w:r w:rsidRPr="00817EB9">
        <w:rPr>
          <w:rFonts w:ascii="TimesNewRomanPSMT" w:hAnsi="TimesNewRomanPSMT"/>
          <w:sz w:val="22"/>
          <w:szCs w:val="22"/>
        </w:rPr>
        <w:t xml:space="preserve">We </w:t>
      </w:r>
      <w:commentRangeStart w:id="375"/>
      <w:r w:rsidRPr="00817EB9">
        <w:rPr>
          <w:rFonts w:ascii="TimesNewRomanPSMT" w:hAnsi="TimesNewRomanPSMT"/>
          <w:sz w:val="22"/>
          <w:szCs w:val="22"/>
        </w:rPr>
        <w:t xml:space="preserve">documented cell morphologies </w:t>
      </w:r>
      <w:commentRangeEnd w:id="375"/>
      <w:r w:rsidR="00A742D7">
        <w:rPr>
          <w:rStyle w:val="CommentReference"/>
        </w:rPr>
        <w:commentReference w:id="375"/>
      </w:r>
      <w:r w:rsidRPr="00817EB9">
        <w:rPr>
          <w:rFonts w:ascii="TimesNewRomanPSMT" w:hAnsi="TimesNewRomanPSMT"/>
          <w:sz w:val="22"/>
          <w:szCs w:val="22"/>
        </w:rPr>
        <w:t xml:space="preserve">and estimated cell densities on </w:t>
      </w:r>
      <w:r w:rsidR="00B7135D">
        <w:rPr>
          <w:rFonts w:ascii="TimesNewRomanPSMT" w:hAnsi="TimesNewRomanPSMT"/>
          <w:sz w:val="22"/>
          <w:szCs w:val="22"/>
        </w:rPr>
        <w:t xml:space="preserve">mineral </w:t>
      </w:r>
      <w:r w:rsidR="00A742D7">
        <w:rPr>
          <w:rFonts w:ascii="TimesNewRomanPSMT" w:hAnsi="TimesNewRomanPSMT"/>
          <w:sz w:val="22"/>
          <w:szCs w:val="22"/>
        </w:rPr>
        <w:t xml:space="preserve">coupons </w:t>
      </w:r>
      <w:r w:rsidRPr="00817EB9">
        <w:rPr>
          <w:rFonts w:ascii="TimesNewRomanPSMT" w:hAnsi="TimesNewRomanPSMT"/>
          <w:sz w:val="22"/>
          <w:szCs w:val="22"/>
        </w:rPr>
        <w:t xml:space="preserve">and inert glass slides included in each experiment </w:t>
      </w:r>
      <w:del w:id="376" w:author="Caitlin Page Casar" w:date="2019-06-03T15:35:00Z">
        <w:r w:rsidRPr="00817EB9" w:rsidDel="007020A1">
          <w:rPr>
            <w:rFonts w:ascii="TimesNewRomanPSMT" w:hAnsi="TimesNewRomanPSMT"/>
            <w:sz w:val="22"/>
            <w:szCs w:val="22"/>
          </w:rPr>
          <w:delText>using scanning electron microscopy</w:delText>
        </w:r>
      </w:del>
      <w:ins w:id="377" w:author="Caitlin Page Casar" w:date="2019-06-03T15:35:00Z">
        <w:r w:rsidR="007020A1">
          <w:rPr>
            <w:rFonts w:ascii="TimesNewRomanPSMT" w:hAnsi="TimesNewRomanPSMT"/>
            <w:sz w:val="22"/>
            <w:szCs w:val="22"/>
          </w:rPr>
          <w:t>from 1,</w:t>
        </w:r>
      </w:ins>
      <w:ins w:id="378" w:author="Caitlin Page Casar" w:date="2019-06-03T15:39:00Z">
        <w:r w:rsidR="007020A1">
          <w:rPr>
            <w:rFonts w:ascii="TimesNewRomanPSMT" w:hAnsi="TimesNewRomanPSMT"/>
            <w:sz w:val="22"/>
            <w:szCs w:val="22"/>
          </w:rPr>
          <w:t>3</w:t>
        </w:r>
      </w:ins>
      <w:ins w:id="379" w:author="Caitlin Page Casar" w:date="2019-06-03T15:35:00Z">
        <w:r w:rsidR="007020A1">
          <w:rPr>
            <w:rFonts w:ascii="TimesNewRomanPSMT" w:hAnsi="TimesNewRomanPSMT"/>
            <w:sz w:val="22"/>
            <w:szCs w:val="22"/>
          </w:rPr>
          <w:t>00 scanning electron micrographs</w:t>
        </w:r>
      </w:ins>
      <w:del w:id="380" w:author="Caitlin Page Casar" w:date="2019-06-03T15:35:00Z">
        <w:r w:rsidRPr="00817EB9" w:rsidDel="007020A1">
          <w:rPr>
            <w:rFonts w:ascii="TimesNewRomanPSMT" w:hAnsi="TimesNewRomanPSMT"/>
            <w:sz w:val="22"/>
            <w:szCs w:val="22"/>
          </w:rPr>
          <w:delText xml:space="preserve"> (SEM)</w:delText>
        </w:r>
      </w:del>
      <w:r w:rsidRPr="00817EB9">
        <w:rPr>
          <w:rFonts w:ascii="TimesNewRomanPSMT" w:hAnsi="TimesNewRomanPSMT"/>
          <w:sz w:val="22"/>
          <w:szCs w:val="22"/>
        </w:rPr>
        <w:t>. Samples were gradually dehydrated in 200 proof ethanol and subjected to critical point drying to preserve cell structure. Finally, samples were coated with osmium tetroxide to a thickness of 15</w:t>
      </w:r>
      <w:del w:id="381"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nm to enhance sample conductivity for imaging on a FEI Quanta 650 </w:t>
      </w:r>
      <w:del w:id="382" w:author="Caitlin Page Casar" w:date="2019-06-03T15:36:00Z">
        <w:r w:rsidRPr="00817EB9" w:rsidDel="007020A1">
          <w:rPr>
            <w:rFonts w:ascii="TimesNewRomanPSMT" w:hAnsi="TimesNewRomanPSMT"/>
            <w:sz w:val="22"/>
            <w:szCs w:val="22"/>
          </w:rPr>
          <w:delText xml:space="preserve">ESEM </w:delText>
        </w:r>
      </w:del>
      <w:ins w:id="383" w:author="Caitlin Page Casar" w:date="2019-06-03T15:36:00Z">
        <w:r w:rsidR="007020A1">
          <w:rPr>
            <w:rFonts w:ascii="TimesNewRomanPSMT" w:hAnsi="TimesNewRomanPSMT"/>
            <w:sz w:val="22"/>
            <w:szCs w:val="22"/>
          </w:rPr>
          <w:t xml:space="preserve">environmental scanning electron microscope (SEM) </w:t>
        </w:r>
      </w:ins>
      <w:r w:rsidRPr="00817EB9">
        <w:rPr>
          <w:rFonts w:ascii="TimesNewRomanPSMT" w:hAnsi="TimesNewRomanPSMT"/>
          <w:sz w:val="22"/>
          <w:szCs w:val="22"/>
        </w:rPr>
        <w:t>in the EPIC facility at the Northwestern University NUANCE center. Images were collected using an operating voltage of 20 kV, 0.98 torr pressure, and working distance of ~5</w:t>
      </w:r>
      <w:del w:id="384"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mm. We collected 20 images from each sample and counted cells from a minimum of either 300 cells or 10 images. In some cases, cells were counted from all 20 images and totaled less than 300 cells. Images were also collected from polished rock (prepared as earlier described); however, we did not estimate cell densities due to rough sample topography.</w:t>
      </w:r>
      <w:r w:rsidR="00C8597F">
        <w:rPr>
          <w:rFonts w:ascii="TimesNewRomanPSMT" w:hAnsi="TimesNewRomanPSMT"/>
          <w:sz w:val="22"/>
          <w:szCs w:val="22"/>
        </w:rPr>
        <w:t xml:space="preserve"> </w:t>
      </w:r>
      <w:r w:rsidR="00D705A0">
        <w:rPr>
          <w:rFonts w:ascii="TimesNewRomanPSMT" w:hAnsi="TimesNewRomanPSMT"/>
          <w:sz w:val="22"/>
          <w:szCs w:val="22"/>
        </w:rPr>
        <w:t xml:space="preserve">To estimate cell densities, fixed fluids were filtered onto polycarbonate filters, stained with DAPI (4’,6-diamidino-2-phenylindole) for ten minutes, and mounted on glass slides with </w:t>
      </w:r>
      <w:proofErr w:type="spellStart"/>
      <w:r w:rsidR="00D705A0">
        <w:rPr>
          <w:rFonts w:ascii="TimesNewRomanPSMT" w:hAnsi="TimesNewRomanPSMT"/>
          <w:sz w:val="22"/>
          <w:szCs w:val="22"/>
        </w:rPr>
        <w:t>Citifluor</w:t>
      </w:r>
      <w:proofErr w:type="spellEnd"/>
      <w:r w:rsidR="00D705A0">
        <w:rPr>
          <w:rFonts w:ascii="TimesNewRomanPSMT" w:hAnsi="TimesNewRomanPSMT"/>
          <w:sz w:val="22"/>
          <w:szCs w:val="22"/>
        </w:rPr>
        <w:t xml:space="preserve"> antifade reagent before visualizing with a [</w:t>
      </w:r>
      <w:r w:rsidR="00D705A0" w:rsidRPr="002F72C5">
        <w:rPr>
          <w:rFonts w:ascii="TimesNewRomanPSMT" w:hAnsi="TimesNewRomanPSMT"/>
          <w:color w:val="FF0000"/>
          <w:sz w:val="22"/>
          <w:szCs w:val="22"/>
          <w:rPrChange w:id="385" w:author="Caitlin Page Casar" w:date="2019-06-03T14:22:00Z">
            <w:rPr>
              <w:rFonts w:ascii="TimesNewRomanPSMT" w:hAnsi="TimesNewRomanPSMT"/>
              <w:sz w:val="22"/>
              <w:szCs w:val="22"/>
            </w:rPr>
          </w:rPrChange>
        </w:rPr>
        <w:t>insert microscope model here</w:t>
      </w:r>
      <w:r w:rsidR="00D705A0">
        <w:rPr>
          <w:rFonts w:ascii="TimesNewRomanPSMT" w:hAnsi="TimesNewRomanPSMT"/>
          <w:sz w:val="22"/>
          <w:szCs w:val="22"/>
        </w:rPr>
        <w:t>]</w:t>
      </w:r>
      <w:ins w:id="386" w:author="Caitlin Page Casar" w:date="2019-05-26T18:06:00Z">
        <w:r w:rsidR="00C62309">
          <w:rPr>
            <w:rFonts w:ascii="TimesNewRomanPSMT" w:hAnsi="TimesNewRomanPSMT"/>
            <w:sz w:val="22"/>
            <w:szCs w:val="22"/>
          </w:rPr>
          <w:t xml:space="preserve"> (</w:t>
        </w:r>
        <w:proofErr w:type="spellStart"/>
        <w:r w:rsidR="00C62309">
          <w:rPr>
            <w:rFonts w:ascii="TimesNewRomanPSMT" w:hAnsi="TimesNewRomanPSMT"/>
            <w:sz w:val="22"/>
            <w:szCs w:val="22"/>
          </w:rPr>
          <w:t>Osburn</w:t>
        </w:r>
        <w:proofErr w:type="spellEnd"/>
        <w:r w:rsidR="00C62309">
          <w:rPr>
            <w:rFonts w:ascii="TimesNewRomanPSMT" w:hAnsi="TimesNewRomanPSMT"/>
            <w:sz w:val="22"/>
            <w:szCs w:val="22"/>
          </w:rPr>
          <w:t xml:space="preserve"> et al. in prep)</w:t>
        </w:r>
      </w:ins>
      <w:r w:rsidR="00D705A0">
        <w:rPr>
          <w:rFonts w:ascii="TimesNewRomanPSMT" w:hAnsi="TimesNewRomanPSMT"/>
          <w:sz w:val="22"/>
          <w:szCs w:val="22"/>
        </w:rPr>
        <w:t xml:space="preserve">. </w:t>
      </w:r>
      <w:ins w:id="387" w:author="Caitlin Page Casar" w:date="2019-05-26T18:51:00Z">
        <w:r w:rsidR="00D94A4E">
          <w:rPr>
            <w:rFonts w:ascii="TimesNewRomanPSMT" w:hAnsi="TimesNewRomanPSMT"/>
            <w:sz w:val="22"/>
            <w:szCs w:val="22"/>
          </w:rPr>
          <w:t>Fracture fluid cell densities were conv</w:t>
        </w:r>
      </w:ins>
      <w:ins w:id="388" w:author="Caitlin Page Casar" w:date="2019-05-26T18:52:00Z">
        <w:r w:rsidR="00D94A4E">
          <w:rPr>
            <w:rFonts w:ascii="TimesNewRomanPSMT" w:hAnsi="TimesNewRomanPSMT"/>
            <w:sz w:val="22"/>
            <w:szCs w:val="22"/>
          </w:rPr>
          <w:t>erted from cells/mL to cells/cm</w:t>
        </w:r>
        <w:r w:rsidR="00D94A4E" w:rsidRPr="00D94A4E">
          <w:rPr>
            <w:rFonts w:ascii="TimesNewRomanPSMT" w:hAnsi="TimesNewRomanPSMT"/>
            <w:sz w:val="22"/>
            <w:szCs w:val="22"/>
            <w:vertAlign w:val="superscript"/>
            <w:rPrChange w:id="389" w:author="Caitlin Page Casar" w:date="2019-05-26T18:52:00Z">
              <w:rPr>
                <w:rFonts w:ascii="TimesNewRomanPSMT" w:hAnsi="TimesNewRomanPSMT"/>
                <w:sz w:val="22"/>
                <w:szCs w:val="22"/>
              </w:rPr>
            </w:rPrChange>
          </w:rPr>
          <w:t>2</w:t>
        </w:r>
        <w:r w:rsidR="00D94A4E" w:rsidRPr="002F72C5">
          <w:rPr>
            <w:rFonts w:ascii="TimesNewRomanPSMT" w:hAnsi="TimesNewRomanPSMT"/>
            <w:sz w:val="22"/>
            <w:szCs w:val="22"/>
            <w:rPrChange w:id="390" w:author="Caitlin Page Casar" w:date="2019-06-03T14:23:00Z">
              <w:rPr>
                <w:rFonts w:ascii="TimesNewRomanPSMT" w:hAnsi="TimesNewRomanPSMT"/>
                <w:sz w:val="22"/>
                <w:szCs w:val="22"/>
                <w:vertAlign w:val="superscript"/>
              </w:rPr>
            </w:rPrChange>
          </w:rPr>
          <w:t xml:space="preserve"> </w:t>
        </w:r>
      </w:ins>
      <w:ins w:id="391" w:author="Caitlin Page Casar" w:date="2019-05-26T18:53:00Z">
        <w:r w:rsidR="00D94A4E">
          <w:rPr>
            <w:rFonts w:ascii="TimesNewRomanPSMT" w:hAnsi="TimesNewRomanPSMT"/>
            <w:sz w:val="22"/>
            <w:szCs w:val="22"/>
          </w:rPr>
          <w:t xml:space="preserve">by assuming </w:t>
        </w:r>
      </w:ins>
      <w:ins w:id="392" w:author="Caitlin Page Casar" w:date="2019-05-26T18:54:00Z">
        <w:r w:rsidR="00540926">
          <w:rPr>
            <w:rFonts w:ascii="TimesNewRomanPSMT" w:hAnsi="TimesNewRomanPSMT"/>
            <w:sz w:val="22"/>
            <w:szCs w:val="22"/>
          </w:rPr>
          <w:t xml:space="preserve">a </w:t>
        </w:r>
      </w:ins>
      <w:commentRangeStart w:id="393"/>
      <w:ins w:id="394" w:author="Caitlin Page Casar" w:date="2019-06-03T14:23:00Z">
        <w:r w:rsidR="002F72C5">
          <w:rPr>
            <w:rFonts w:ascii="TimesNewRomanPSMT" w:hAnsi="TimesNewRomanPSMT"/>
            <w:sz w:val="22"/>
            <w:szCs w:val="22"/>
          </w:rPr>
          <w:t>conservative</w:t>
        </w:r>
      </w:ins>
      <w:commentRangeEnd w:id="393"/>
      <w:ins w:id="395" w:author="Caitlin Page Casar" w:date="2019-06-03T14:24:00Z">
        <w:r w:rsidR="002F72C5">
          <w:rPr>
            <w:rStyle w:val="CommentReference"/>
          </w:rPr>
          <w:commentReference w:id="393"/>
        </w:r>
      </w:ins>
      <w:ins w:id="396" w:author="Caitlin Page Casar" w:date="2019-06-03T14:23:00Z">
        <w:r w:rsidR="002F72C5">
          <w:rPr>
            <w:rFonts w:ascii="TimesNewRomanPSMT" w:hAnsi="TimesNewRomanPSMT"/>
            <w:sz w:val="22"/>
            <w:szCs w:val="22"/>
          </w:rPr>
          <w:t xml:space="preserve"> </w:t>
        </w:r>
      </w:ins>
      <w:ins w:id="397" w:author="Caitlin Page Casar" w:date="2019-05-26T18:55:00Z">
        <w:r w:rsidR="00540926">
          <w:rPr>
            <w:color w:val="000000" w:themeColor="text1"/>
            <w:sz w:val="22"/>
            <w:szCs w:val="22"/>
            <w:shd w:val="clear" w:color="auto" w:fill="FFFFFF"/>
          </w:rPr>
          <w:t xml:space="preserve">fracture width </w:t>
        </w:r>
      </w:ins>
      <w:ins w:id="398" w:author="Caitlin Page Casar" w:date="2019-06-03T14:24:00Z">
        <w:r w:rsidR="002F72C5">
          <w:rPr>
            <w:color w:val="000000" w:themeColor="text1"/>
            <w:sz w:val="22"/>
            <w:szCs w:val="22"/>
            <w:shd w:val="clear" w:color="auto" w:fill="FFFFFF"/>
          </w:rPr>
          <w:t xml:space="preserve">of </w:t>
        </w:r>
        <w:r w:rsidR="002F72C5">
          <w:rPr>
            <w:rFonts w:ascii="TimesNewRomanPSMT" w:hAnsi="TimesNewRomanPSMT"/>
            <w:sz w:val="22"/>
            <w:szCs w:val="22"/>
          </w:rPr>
          <w:t>100</w:t>
        </w:r>
        <w:r w:rsidR="002F72C5" w:rsidRPr="00830140">
          <w:rPr>
            <w:color w:val="000000" w:themeColor="text1"/>
            <w:sz w:val="22"/>
            <w:szCs w:val="22"/>
            <w:shd w:val="clear" w:color="auto" w:fill="FFFFFF"/>
          </w:rPr>
          <w:t>μ</w:t>
        </w:r>
        <w:r w:rsidR="002F72C5">
          <w:rPr>
            <w:color w:val="000000" w:themeColor="text1"/>
            <w:sz w:val="22"/>
            <w:szCs w:val="22"/>
            <w:shd w:val="clear" w:color="auto" w:fill="FFFFFF"/>
          </w:rPr>
          <w:t>m</w:t>
        </w:r>
      </w:ins>
      <w:ins w:id="399" w:author="Caitlin Page Casar" w:date="2019-07-16T23:00:00Z">
        <w:r w:rsidR="00BD39D9">
          <w:rPr>
            <w:color w:val="000000" w:themeColor="text1"/>
            <w:sz w:val="22"/>
            <w:szCs w:val="22"/>
            <w:shd w:val="clear" w:color="auto" w:fill="FFFFFF"/>
          </w:rPr>
          <w:t xml:space="preserve"> </w:t>
        </w:r>
      </w:ins>
      <w:ins w:id="400" w:author="Caitlin Page Casar" w:date="2019-07-16T23:03:00Z">
        <w:r w:rsidR="00BD39D9">
          <w:rPr>
            <w:color w:val="000000" w:themeColor="text1"/>
            <w:sz w:val="22"/>
            <w:szCs w:val="22"/>
            <w:shd w:val="clear" w:color="auto" w:fill="FFFFFF"/>
          </w:rPr>
          <w:fldChar w:fldCharType="begin"/>
        </w:r>
        <w:r w:rsidR="00BD39D9">
          <w:rPr>
            <w:color w:val="000000" w:themeColor="text1"/>
            <w:sz w:val="22"/>
            <w:szCs w:val="22"/>
            <w:shd w:val="clear" w:color="auto" w:fill="FFFFFF"/>
          </w:rPr>
          <w:instrText xml:space="preserve"> ADDIN ZOTERO_ITEM CSL_CITATION {"citationID":"1ivQCOAG","properties":{"formattedCitation":"(Wanger {\\i{}et al.}, 2006)","plainCitation":"(Wanger et al., 2006)","noteIndex":0},"citationItems":[{"id":40,"uris":["http://zotero.org/users/local/dsI5V9tJ/items/6KMG2P89"],"uri":["http://zotero.org/users/local/dsI5V9tJ/items/6KMG2P89"],"itemData":{"id":40,"type":"article-journal","title":"Structural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BD39D9">
        <w:rPr>
          <w:color w:val="000000" w:themeColor="text1"/>
          <w:sz w:val="22"/>
          <w:szCs w:val="22"/>
          <w:shd w:val="clear" w:color="auto" w:fill="FFFFFF"/>
        </w:rPr>
        <w:fldChar w:fldCharType="separate"/>
      </w:r>
      <w:ins w:id="401" w:author="Caitlin Page Casar" w:date="2019-07-16T23:03:00Z">
        <w:r w:rsidR="00BD39D9" w:rsidRPr="00BD39D9">
          <w:rPr>
            <w:color w:val="000000"/>
            <w:sz w:val="22"/>
            <w:rPrChange w:id="402" w:author="Caitlin Page Casar" w:date="2019-07-16T23:03:00Z">
              <w:rPr/>
            </w:rPrChange>
          </w:rPr>
          <w:t xml:space="preserve">(Wanger </w:t>
        </w:r>
        <w:r w:rsidR="00BD39D9" w:rsidRPr="00BD39D9">
          <w:rPr>
            <w:i/>
            <w:iCs/>
            <w:color w:val="000000"/>
            <w:sz w:val="22"/>
            <w:rPrChange w:id="403" w:author="Caitlin Page Casar" w:date="2019-07-16T23:03:00Z">
              <w:rPr>
                <w:i/>
                <w:iCs/>
              </w:rPr>
            </w:rPrChange>
          </w:rPr>
          <w:t>et al.</w:t>
        </w:r>
        <w:r w:rsidR="00BD39D9" w:rsidRPr="00BD39D9">
          <w:rPr>
            <w:color w:val="000000"/>
            <w:sz w:val="22"/>
            <w:rPrChange w:id="404" w:author="Caitlin Page Casar" w:date="2019-07-16T23:03:00Z">
              <w:rPr/>
            </w:rPrChange>
          </w:rPr>
          <w:t>, 2006)</w:t>
        </w:r>
        <w:r w:rsidR="00BD39D9">
          <w:rPr>
            <w:color w:val="000000" w:themeColor="text1"/>
            <w:sz w:val="22"/>
            <w:szCs w:val="22"/>
            <w:shd w:val="clear" w:color="auto" w:fill="FFFFFF"/>
          </w:rPr>
          <w:fldChar w:fldCharType="end"/>
        </w:r>
      </w:ins>
      <w:ins w:id="405" w:author="Caitlin Page Casar" w:date="2019-05-26T18:52:00Z">
        <w:r w:rsidR="00D94A4E">
          <w:rPr>
            <w:rFonts w:ascii="TimesNewRomanPSMT" w:hAnsi="TimesNewRomanPSMT"/>
            <w:sz w:val="22"/>
            <w:szCs w:val="22"/>
          </w:rPr>
          <w:t>.</w:t>
        </w:r>
      </w:ins>
    </w:p>
    <w:p w14:paraId="508E7286" w14:textId="77777777" w:rsidR="006439C9" w:rsidRPr="006439C9" w:rsidRDefault="006439C9" w:rsidP="006439C9">
      <w:pPr>
        <w:pStyle w:val="NormalWeb"/>
        <w:spacing w:before="120" w:beforeAutospacing="0" w:after="0" w:afterAutospacing="0"/>
        <w:jc w:val="both"/>
        <w:rPr>
          <w:rFonts w:ascii="TimesNewRomanPSMT" w:hAnsi="TimesNewRomanPSMT"/>
        </w:rPr>
      </w:pPr>
    </w:p>
    <w:p w14:paraId="273A9A2F" w14:textId="79182ECE" w:rsidR="00773B25" w:rsidRDefault="00773B25" w:rsidP="00067A57">
      <w:pPr>
        <w:rPr>
          <w:rFonts w:ascii="Calibri" w:hAnsi="Calibri" w:cs="Calibri"/>
          <w:b/>
        </w:rPr>
      </w:pPr>
      <w:r w:rsidRPr="006B4718">
        <w:rPr>
          <w:rFonts w:ascii="Calibri" w:hAnsi="Calibri" w:cs="Calibri"/>
          <w:b/>
        </w:rPr>
        <w:t xml:space="preserve">3 | RESULTS </w:t>
      </w:r>
    </w:p>
    <w:p w14:paraId="6B0F27BD" w14:textId="77777777" w:rsidR="00CB3AED" w:rsidRDefault="00CB3AED" w:rsidP="00067A57">
      <w:pPr>
        <w:rPr>
          <w:rFonts w:ascii="Calibri" w:hAnsi="Calibri" w:cs="Calibri"/>
          <w:b/>
        </w:rPr>
      </w:pPr>
    </w:p>
    <w:p w14:paraId="0F799530" w14:textId="110323A5" w:rsidR="005A21B9" w:rsidDel="00760E51" w:rsidRDefault="007F286F" w:rsidP="005A21B9">
      <w:pPr>
        <w:rPr>
          <w:del w:id="406" w:author="Caitlin Page Casar" w:date="2019-06-04T14:09:00Z"/>
          <w:rFonts w:ascii="Calibri" w:hAnsi="Calibri" w:cs="Calibri"/>
          <w:b/>
        </w:rPr>
      </w:pPr>
      <w:r>
        <w:rPr>
          <w:rFonts w:ascii="Calibri" w:hAnsi="Calibri" w:cs="Calibri"/>
          <w:b/>
        </w:rPr>
        <w:t xml:space="preserve">3.1 </w:t>
      </w:r>
      <w:r w:rsidR="005A21B9">
        <w:rPr>
          <w:rFonts w:ascii="Calibri" w:hAnsi="Calibri" w:cs="Calibri"/>
          <w:b/>
        </w:rPr>
        <w:t xml:space="preserve">Gibb’s free energy and energy density of metabolic reactions with minerals </w:t>
      </w:r>
    </w:p>
    <w:p w14:paraId="41237800" w14:textId="77777777" w:rsidR="007C7AE8" w:rsidRDefault="007C7AE8" w:rsidP="007C7AE8">
      <w:pPr>
        <w:rPr>
          <w:rFonts w:ascii="TimesNewRomanPSMT" w:hAnsi="TimesNewRomanPSMT"/>
          <w:sz w:val="22"/>
          <w:szCs w:val="22"/>
        </w:rPr>
      </w:pPr>
    </w:p>
    <w:p w14:paraId="52CF2F7F" w14:textId="3A8A23BB" w:rsidR="005A21B9" w:rsidRPr="009803A2" w:rsidDel="00760E51" w:rsidRDefault="00C71D64">
      <w:pPr>
        <w:spacing w:before="120" w:line="276" w:lineRule="auto"/>
        <w:jc w:val="both"/>
        <w:rPr>
          <w:del w:id="407" w:author="Caitlin Page Casar" w:date="2019-06-04T14:09:00Z"/>
          <w:sz w:val="22"/>
          <w:szCs w:val="22"/>
        </w:rPr>
        <w:pPrChange w:id="408" w:author="Caitlin Page Casar" w:date="2019-06-04T14:10:00Z">
          <w:pPr>
            <w:spacing w:line="276" w:lineRule="auto"/>
            <w:jc w:val="both"/>
          </w:pPr>
        </w:pPrChange>
      </w:pPr>
      <w:ins w:id="409" w:author="Caitlin Page Casar" w:date="2019-06-05T10:20:00Z">
        <w:r>
          <w:rPr>
            <w:sz w:val="22"/>
            <w:szCs w:val="22"/>
          </w:rPr>
          <w:t xml:space="preserve">We modeled 39 reactions, which range </w:t>
        </w:r>
      </w:ins>
      <w:ins w:id="410" w:author="Caitlin Page Casar" w:date="2019-06-03T13:44:00Z">
        <w:r w:rsidR="00215AA4">
          <w:rPr>
            <w:sz w:val="22"/>
            <w:szCs w:val="22"/>
          </w:rPr>
          <w:t>from highly endergonic, +105</w:t>
        </w:r>
        <w:r w:rsidR="00534D32">
          <w:rPr>
            <w:sz w:val="22"/>
            <w:szCs w:val="22"/>
          </w:rPr>
          <w:t xml:space="preserve"> </w:t>
        </w:r>
      </w:ins>
      <w:ins w:id="411" w:author="Caitlin Page Casar" w:date="2019-06-03T13:45:00Z">
        <w:r w:rsidR="00534D32">
          <w:rPr>
            <w:sz w:val="22"/>
            <w:szCs w:val="22"/>
          </w:rPr>
          <w:t>kJ/mole e</w:t>
        </w:r>
        <w:r w:rsidR="00534D32" w:rsidRPr="00E20D07">
          <w:rPr>
            <w:sz w:val="22"/>
            <w:szCs w:val="22"/>
            <w:vertAlign w:val="superscript"/>
            <w:rPrChange w:id="412" w:author="Caitlin Page Casar" w:date="2019-06-03T15:40:00Z">
              <w:rPr>
                <w:sz w:val="22"/>
                <w:szCs w:val="22"/>
              </w:rPr>
            </w:rPrChange>
          </w:rPr>
          <w:t>-</w:t>
        </w:r>
        <w:r w:rsidR="00534D32">
          <w:rPr>
            <w:sz w:val="22"/>
            <w:szCs w:val="22"/>
          </w:rPr>
          <w:t xml:space="preserve"> transferred,</w:t>
        </w:r>
      </w:ins>
      <w:ins w:id="413" w:author="Caitlin Page Casar" w:date="2019-06-03T13:44:00Z">
        <w:r w:rsidR="00215AA4">
          <w:rPr>
            <w:sz w:val="22"/>
            <w:szCs w:val="22"/>
          </w:rPr>
          <w:t xml:space="preserve"> to highly exergonic</w:t>
        </w:r>
      </w:ins>
      <w:ins w:id="414" w:author="Caitlin Page Casar" w:date="2019-06-03T13:45:00Z">
        <w:r w:rsidR="00534D32">
          <w:rPr>
            <w:sz w:val="22"/>
            <w:szCs w:val="22"/>
          </w:rPr>
          <w:t>, -89 kJ/mole e</w:t>
        </w:r>
        <w:r w:rsidR="00534D32" w:rsidRPr="00E20D07">
          <w:rPr>
            <w:sz w:val="22"/>
            <w:szCs w:val="22"/>
            <w:vertAlign w:val="superscript"/>
            <w:rPrChange w:id="415" w:author="Caitlin Page Casar" w:date="2019-06-03T15:40:00Z">
              <w:rPr>
                <w:sz w:val="22"/>
                <w:szCs w:val="22"/>
              </w:rPr>
            </w:rPrChange>
          </w:rPr>
          <w:t>-</w:t>
        </w:r>
        <w:r w:rsidR="00534D32">
          <w:rPr>
            <w:sz w:val="22"/>
            <w:szCs w:val="22"/>
          </w:rPr>
          <w:t xml:space="preserve"> transferred</w:t>
        </w:r>
      </w:ins>
      <w:ins w:id="416" w:author="Caitlin Page Casar" w:date="2019-06-03T14:30:00Z">
        <w:r w:rsidR="00CB5229">
          <w:rPr>
            <w:sz w:val="22"/>
            <w:szCs w:val="22"/>
          </w:rPr>
          <w:t xml:space="preserve"> (</w:t>
        </w:r>
        <w:r w:rsidR="00CB5229" w:rsidRPr="00CB5229">
          <w:rPr>
            <w:color w:val="FF0000"/>
            <w:sz w:val="22"/>
            <w:szCs w:val="22"/>
            <w:rPrChange w:id="417" w:author="Caitlin Page Casar" w:date="2019-06-03T14:30:00Z">
              <w:rPr>
                <w:sz w:val="22"/>
                <w:szCs w:val="22"/>
              </w:rPr>
            </w:rPrChange>
          </w:rPr>
          <w:t>Figure 3</w:t>
        </w:r>
        <w:r w:rsidR="00CB5229">
          <w:rPr>
            <w:sz w:val="22"/>
            <w:szCs w:val="22"/>
          </w:rPr>
          <w:t>)</w:t>
        </w:r>
      </w:ins>
      <w:ins w:id="418" w:author="Caitlin Page Casar" w:date="2019-06-03T13:45:00Z">
        <w:r w:rsidR="00534D32">
          <w:rPr>
            <w:sz w:val="22"/>
            <w:szCs w:val="22"/>
          </w:rPr>
          <w:t xml:space="preserve">. </w:t>
        </w:r>
      </w:ins>
      <w:del w:id="419" w:author="Caitlin Page Casar" w:date="2019-06-05T10:20:00Z">
        <w:r w:rsidR="007C7AE8" w:rsidRPr="009803A2" w:rsidDel="00C71D64">
          <w:rPr>
            <w:sz w:val="22"/>
            <w:szCs w:val="22"/>
          </w:rPr>
          <w:delText>Of the 39 reactions modeled, t</w:delText>
        </w:r>
        <w:r w:rsidR="005A21B9" w:rsidRPr="009803A2" w:rsidDel="00C71D64">
          <w:rPr>
            <w:sz w:val="22"/>
            <w:szCs w:val="22"/>
          </w:rPr>
          <w:delText>he</w:delText>
        </w:r>
      </w:del>
      <w:ins w:id="420" w:author="Caitlin Page Casar" w:date="2019-06-05T10:22:00Z">
        <w:r>
          <w:rPr>
            <w:sz w:val="22"/>
            <w:szCs w:val="22"/>
          </w:rPr>
          <w:t xml:space="preserve">Of the 23 exergonic reactions, the </w:t>
        </w:r>
      </w:ins>
      <w:del w:id="421" w:author="Caitlin Page Casar" w:date="2019-06-05T10:21:00Z">
        <w:r w:rsidR="005A21B9" w:rsidRPr="009803A2" w:rsidDel="00C71D64">
          <w:rPr>
            <w:sz w:val="22"/>
            <w:szCs w:val="22"/>
          </w:rPr>
          <w:delText xml:space="preserve"> </w:delText>
        </w:r>
      </w:del>
      <w:r w:rsidR="005A21B9" w:rsidRPr="009803A2">
        <w:rPr>
          <w:sz w:val="22"/>
          <w:szCs w:val="22"/>
        </w:rPr>
        <w:t xml:space="preserve">most exergonic reaction is pyrite </w:t>
      </w:r>
      <w:r w:rsidR="007C7AE8" w:rsidRPr="009803A2">
        <w:rPr>
          <w:sz w:val="22"/>
          <w:szCs w:val="22"/>
        </w:rPr>
        <w:t xml:space="preserve">oxidation with </w:t>
      </w:r>
      <w:r w:rsidR="005A21B9" w:rsidRPr="009803A2">
        <w:rPr>
          <w:sz w:val="22"/>
          <w:szCs w:val="22"/>
        </w:rPr>
        <w:t>nitrate</w:t>
      </w:r>
      <w:r w:rsidR="007C7AE8" w:rsidRPr="009803A2">
        <w:rPr>
          <w:sz w:val="22"/>
          <w:szCs w:val="22"/>
        </w:rPr>
        <w:t xml:space="preserve">, followed all </w:t>
      </w:r>
      <w:r w:rsidR="005A21B9" w:rsidRPr="009803A2">
        <w:rPr>
          <w:sz w:val="22"/>
          <w:szCs w:val="22"/>
        </w:rPr>
        <w:t xml:space="preserve">pyrolusite </w:t>
      </w:r>
      <w:r w:rsidR="007C7AE8" w:rsidRPr="009803A2">
        <w:rPr>
          <w:sz w:val="22"/>
          <w:szCs w:val="22"/>
        </w:rPr>
        <w:t xml:space="preserve">reduction reactions and </w:t>
      </w:r>
      <w:r w:rsidR="005A21B9" w:rsidRPr="009803A2">
        <w:rPr>
          <w:sz w:val="22"/>
          <w:szCs w:val="22"/>
        </w:rPr>
        <w:t xml:space="preserve">siderite </w:t>
      </w:r>
      <w:r w:rsidR="007C7AE8" w:rsidRPr="009803A2">
        <w:rPr>
          <w:sz w:val="22"/>
          <w:szCs w:val="22"/>
        </w:rPr>
        <w:t>oxidation with</w:t>
      </w:r>
      <w:r w:rsidR="005A21B9" w:rsidRPr="009803A2">
        <w:rPr>
          <w:sz w:val="22"/>
          <w:szCs w:val="22"/>
        </w:rPr>
        <w:t xml:space="preserve"> nitrate. </w:t>
      </w:r>
      <w:del w:id="422" w:author="Caitlin Page Casar" w:date="2019-05-22T15:15:00Z">
        <w:r w:rsidR="005A21B9" w:rsidRPr="009803A2" w:rsidDel="0025517C">
          <w:rPr>
            <w:sz w:val="22"/>
            <w:szCs w:val="22"/>
          </w:rPr>
          <w:delText>The rest of the</w:delText>
        </w:r>
      </w:del>
      <w:ins w:id="423" w:author="Caitlin Page Casar" w:date="2019-05-22T15:15:00Z">
        <w:r w:rsidR="0025517C">
          <w:rPr>
            <w:sz w:val="22"/>
            <w:szCs w:val="22"/>
          </w:rPr>
          <w:t>All other</w:t>
        </w:r>
      </w:ins>
      <w:r w:rsidR="005A21B9" w:rsidRPr="009803A2">
        <w:rPr>
          <w:sz w:val="22"/>
          <w:szCs w:val="22"/>
        </w:rPr>
        <w:t xml:space="preserve"> reactions </w:t>
      </w:r>
      <w:r w:rsidR="007C7AE8" w:rsidRPr="009803A2">
        <w:rPr>
          <w:sz w:val="22"/>
          <w:szCs w:val="22"/>
        </w:rPr>
        <w:t>yielded</w:t>
      </w:r>
      <w:r w:rsidR="005A21B9" w:rsidRPr="009803A2">
        <w:rPr>
          <w:sz w:val="22"/>
          <w:szCs w:val="22"/>
        </w:rPr>
        <w:t xml:space="preserve"> </w:t>
      </w:r>
      <w:del w:id="424" w:author="Caitlin Page Casar" w:date="2019-06-05T10:20:00Z">
        <w:r w:rsidR="007C7AE8" w:rsidRPr="009803A2" w:rsidDel="00C71D64">
          <w:rPr>
            <w:sz w:val="22"/>
            <w:szCs w:val="22"/>
          </w:rPr>
          <w:delText xml:space="preserve">almost </w:delText>
        </w:r>
      </w:del>
      <w:ins w:id="425" w:author="Caitlin Page Casar" w:date="2019-06-05T10:20:00Z">
        <w:r>
          <w:rPr>
            <w:sz w:val="22"/>
            <w:szCs w:val="22"/>
          </w:rPr>
          <w:t>little to</w:t>
        </w:r>
        <w:r w:rsidRPr="009803A2">
          <w:rPr>
            <w:sz w:val="22"/>
            <w:szCs w:val="22"/>
          </w:rPr>
          <w:t xml:space="preserve"> </w:t>
        </w:r>
      </w:ins>
      <w:r w:rsidR="007C7AE8" w:rsidRPr="009803A2">
        <w:rPr>
          <w:sz w:val="22"/>
          <w:szCs w:val="22"/>
        </w:rPr>
        <w:t>no</w:t>
      </w:r>
      <w:r w:rsidR="005A21B9" w:rsidRPr="009803A2">
        <w:rPr>
          <w:sz w:val="22"/>
          <w:szCs w:val="22"/>
        </w:rPr>
        <w:t xml:space="preserve"> </w:t>
      </w:r>
      <w:r w:rsidR="007C7AE8" w:rsidRPr="009803A2">
        <w:rPr>
          <w:sz w:val="22"/>
          <w:szCs w:val="22"/>
        </w:rPr>
        <w:t xml:space="preserve">Gibb’s </w:t>
      </w:r>
      <w:r w:rsidR="005A21B9" w:rsidRPr="009803A2">
        <w:rPr>
          <w:sz w:val="22"/>
          <w:szCs w:val="22"/>
        </w:rPr>
        <w:t xml:space="preserve">free energy or </w:t>
      </w:r>
      <w:r w:rsidR="007C7AE8" w:rsidRPr="009803A2">
        <w:rPr>
          <w:sz w:val="22"/>
          <w:szCs w:val="22"/>
        </w:rPr>
        <w:t xml:space="preserve">were </w:t>
      </w:r>
      <w:r w:rsidR="005A21B9" w:rsidRPr="009803A2">
        <w:rPr>
          <w:sz w:val="22"/>
          <w:szCs w:val="22"/>
        </w:rPr>
        <w:t>endergonic</w:t>
      </w:r>
      <w:r w:rsidR="007C7AE8" w:rsidRPr="009803A2">
        <w:rPr>
          <w:sz w:val="22"/>
          <w:szCs w:val="22"/>
        </w:rPr>
        <w:t>.</w:t>
      </w:r>
    </w:p>
    <w:p w14:paraId="673CFB9F" w14:textId="77777777" w:rsidR="005A21B9" w:rsidRPr="009803A2" w:rsidRDefault="005A21B9">
      <w:pPr>
        <w:spacing w:before="120" w:line="276" w:lineRule="auto"/>
        <w:jc w:val="both"/>
        <w:rPr>
          <w:sz w:val="22"/>
          <w:szCs w:val="22"/>
        </w:rPr>
        <w:pPrChange w:id="426" w:author="Caitlin Page Casar" w:date="2019-06-04T14:10:00Z">
          <w:pPr>
            <w:ind w:left="360"/>
            <w:jc w:val="both"/>
          </w:pPr>
        </w:pPrChange>
      </w:pPr>
    </w:p>
    <w:p w14:paraId="11430942" w14:textId="35CC0DE0" w:rsidR="005A21B9" w:rsidRPr="009803A2" w:rsidRDefault="007C7AE8">
      <w:pPr>
        <w:spacing w:before="120" w:line="276" w:lineRule="auto"/>
        <w:jc w:val="both"/>
        <w:rPr>
          <w:sz w:val="22"/>
          <w:szCs w:val="22"/>
        </w:rPr>
        <w:pPrChange w:id="427" w:author="Caitlin Page Casar" w:date="2019-06-04T14:10:00Z">
          <w:pPr>
            <w:jc w:val="both"/>
          </w:pPr>
        </w:pPrChange>
      </w:pPr>
      <w:r w:rsidRPr="009803A2">
        <w:rPr>
          <w:sz w:val="22"/>
          <w:szCs w:val="22"/>
        </w:rPr>
        <w:t>In terms of energy density, carbon monoxide</w:t>
      </w:r>
      <w:r w:rsidR="002477AD" w:rsidRPr="009803A2">
        <w:rPr>
          <w:sz w:val="22"/>
          <w:szCs w:val="22"/>
        </w:rPr>
        <w:t xml:space="preserve"> is</w:t>
      </w:r>
      <w:r w:rsidR="005A21B9" w:rsidRPr="009803A2">
        <w:rPr>
          <w:sz w:val="22"/>
          <w:szCs w:val="22"/>
        </w:rPr>
        <w:t xml:space="preserve"> most energy dense </w:t>
      </w:r>
      <w:r w:rsidR="002477AD" w:rsidRPr="009803A2">
        <w:rPr>
          <w:sz w:val="22"/>
          <w:szCs w:val="22"/>
        </w:rPr>
        <w:t xml:space="preserve">of </w:t>
      </w:r>
      <w:r w:rsidR="005A21B9" w:rsidRPr="009803A2">
        <w:rPr>
          <w:sz w:val="22"/>
          <w:szCs w:val="22"/>
        </w:rPr>
        <w:t>dissolved reactants</w:t>
      </w:r>
      <w:r w:rsidRPr="009803A2">
        <w:rPr>
          <w:sz w:val="22"/>
          <w:szCs w:val="22"/>
        </w:rPr>
        <w:t xml:space="preserve">. </w:t>
      </w:r>
      <w:r w:rsidR="005A21B9" w:rsidRPr="009803A2">
        <w:rPr>
          <w:sz w:val="22"/>
          <w:szCs w:val="22"/>
        </w:rPr>
        <w:t xml:space="preserve"> </w:t>
      </w:r>
      <w:r w:rsidRPr="009803A2">
        <w:rPr>
          <w:sz w:val="22"/>
          <w:szCs w:val="22"/>
        </w:rPr>
        <w:t>Moderately dense reactants include</w:t>
      </w:r>
      <w:r w:rsidR="002477AD" w:rsidRPr="009803A2">
        <w:rPr>
          <w:sz w:val="22"/>
          <w:szCs w:val="22"/>
        </w:rPr>
        <w:t xml:space="preserve"> nitrate, acetate, </w:t>
      </w:r>
      <w:r w:rsidRPr="009803A2">
        <w:rPr>
          <w:sz w:val="22"/>
          <w:szCs w:val="22"/>
        </w:rPr>
        <w:t>ferrous iron,</w:t>
      </w:r>
      <w:r w:rsidR="005A21B9" w:rsidRPr="009803A2">
        <w:rPr>
          <w:sz w:val="22"/>
          <w:szCs w:val="22"/>
        </w:rPr>
        <w:t xml:space="preserve"> </w:t>
      </w:r>
      <w:r w:rsidR="002477AD" w:rsidRPr="009803A2">
        <w:rPr>
          <w:sz w:val="22"/>
          <w:szCs w:val="22"/>
        </w:rPr>
        <w:t>methane</w:t>
      </w:r>
      <w:r w:rsidRPr="009803A2">
        <w:rPr>
          <w:sz w:val="22"/>
          <w:szCs w:val="22"/>
        </w:rPr>
        <w:t>,</w:t>
      </w:r>
      <w:r w:rsidR="002477AD" w:rsidRPr="009803A2">
        <w:rPr>
          <w:sz w:val="22"/>
          <w:szCs w:val="22"/>
        </w:rPr>
        <w:t xml:space="preserve"> and sulfide are</w:t>
      </w:r>
      <w:r w:rsidR="005A21B9" w:rsidRPr="009803A2">
        <w:rPr>
          <w:sz w:val="22"/>
          <w:szCs w:val="22"/>
        </w:rPr>
        <w:t xml:space="preserve"> moderately dense</w:t>
      </w:r>
      <w:r w:rsidRPr="009803A2">
        <w:rPr>
          <w:sz w:val="22"/>
          <w:szCs w:val="22"/>
        </w:rPr>
        <w:t>.</w:t>
      </w:r>
      <w:r w:rsidR="005A21B9" w:rsidRPr="009803A2">
        <w:rPr>
          <w:sz w:val="22"/>
          <w:szCs w:val="22"/>
        </w:rPr>
        <w:t xml:space="preserve"> </w:t>
      </w:r>
      <w:r w:rsidRPr="009803A2">
        <w:rPr>
          <w:sz w:val="22"/>
          <w:szCs w:val="22"/>
        </w:rPr>
        <w:t>H</w:t>
      </w:r>
      <w:r w:rsidR="005A21B9" w:rsidRPr="009803A2">
        <w:rPr>
          <w:sz w:val="22"/>
          <w:szCs w:val="22"/>
        </w:rPr>
        <w:t xml:space="preserve">ydrogen </w:t>
      </w:r>
      <w:r w:rsidR="002477AD" w:rsidRPr="009803A2">
        <w:rPr>
          <w:sz w:val="22"/>
          <w:szCs w:val="22"/>
        </w:rPr>
        <w:t>is</w:t>
      </w:r>
      <w:r w:rsidR="005A21B9" w:rsidRPr="009803A2">
        <w:rPr>
          <w:sz w:val="22"/>
          <w:szCs w:val="22"/>
        </w:rPr>
        <w:t xml:space="preserve"> </w:t>
      </w:r>
      <w:r w:rsidRPr="009803A2">
        <w:rPr>
          <w:sz w:val="22"/>
          <w:szCs w:val="22"/>
        </w:rPr>
        <w:t xml:space="preserve">the </w:t>
      </w:r>
      <w:r w:rsidR="005A21B9" w:rsidRPr="009803A2">
        <w:rPr>
          <w:sz w:val="22"/>
          <w:szCs w:val="22"/>
        </w:rPr>
        <w:t xml:space="preserve">least dense </w:t>
      </w:r>
      <w:r w:rsidRPr="009803A2">
        <w:rPr>
          <w:sz w:val="22"/>
          <w:szCs w:val="22"/>
        </w:rPr>
        <w:t xml:space="preserve">reactant </w:t>
      </w:r>
      <w:r w:rsidR="005A21B9" w:rsidRPr="009803A2">
        <w:rPr>
          <w:sz w:val="22"/>
          <w:szCs w:val="22"/>
        </w:rPr>
        <w:t xml:space="preserve">of the exergonic </w:t>
      </w:r>
      <w:commentRangeStart w:id="428"/>
      <w:r w:rsidR="005A21B9" w:rsidRPr="009803A2">
        <w:rPr>
          <w:sz w:val="22"/>
          <w:szCs w:val="22"/>
        </w:rPr>
        <w:t>reactions</w:t>
      </w:r>
      <w:commentRangeEnd w:id="428"/>
      <w:r w:rsidR="00B14948">
        <w:rPr>
          <w:rStyle w:val="CommentReference"/>
        </w:rPr>
        <w:commentReference w:id="428"/>
      </w:r>
      <w:r w:rsidR="005A21B9" w:rsidRPr="009803A2">
        <w:rPr>
          <w:sz w:val="22"/>
          <w:szCs w:val="22"/>
        </w:rPr>
        <w:t>.</w:t>
      </w:r>
    </w:p>
    <w:p w14:paraId="081C10BA" w14:textId="77777777" w:rsidR="004F333A" w:rsidRPr="009803A2" w:rsidRDefault="004F333A" w:rsidP="00F525A7">
      <w:pPr>
        <w:pStyle w:val="NormalWeb"/>
        <w:spacing w:before="120" w:beforeAutospacing="0" w:after="0" w:afterAutospacing="0" w:line="276" w:lineRule="auto"/>
        <w:jc w:val="both"/>
        <w:rPr>
          <w:rFonts w:ascii="TimesNewRomanPSMT" w:hAnsi="TimesNewRomanPSMT"/>
          <w:sz w:val="22"/>
          <w:szCs w:val="22"/>
        </w:rPr>
      </w:pPr>
    </w:p>
    <w:p w14:paraId="70342770" w14:textId="5839D4C2" w:rsidR="001904D5" w:rsidRDefault="00382EA3" w:rsidP="00D67D59">
      <w:pPr>
        <w:jc w:val="center"/>
        <w:rPr>
          <w:rFonts w:ascii="Calibri" w:hAnsi="Calibri" w:cs="Calibri"/>
          <w:b/>
        </w:rPr>
      </w:pPr>
      <w:ins w:id="429" w:author="Caitlin Page Casar" w:date="2019-06-29T13:10:00Z">
        <w:r>
          <w:rPr>
            <w:rFonts w:ascii="Calibri" w:hAnsi="Calibri" w:cs="Calibri"/>
            <w:b/>
            <w:noProof/>
          </w:rPr>
          <w:lastRenderedPageBreak/>
          <w:drawing>
            <wp:inline distT="0" distB="0" distL="0" distR="0" wp14:anchorId="3DA3FABB" wp14:editId="4CD1081E">
              <wp:extent cx="594360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ltaG_fig.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commentRangeStart w:id="430"/>
      <w:del w:id="431" w:author="Caitlin Page Casar" w:date="2019-06-29T13:06:00Z">
        <w:r w:rsidR="004F333A" w:rsidDel="00382EA3">
          <w:rPr>
            <w:rFonts w:ascii="Calibri" w:hAnsi="Calibri" w:cs="Calibri"/>
            <w:b/>
            <w:noProof/>
          </w:rPr>
          <w:drawing>
            <wp:inline distT="0" distB="0" distL="0" distR="0" wp14:anchorId="7A7980D7" wp14:editId="1C47C7CB">
              <wp:extent cx="502920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ergy_plot_aqueousGas_withCO.pdf"/>
                      <pic:cNvPicPr/>
                    </pic:nvPicPr>
                    <pic:blipFill>
                      <a:blip r:embed="rId14">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del>
      <w:commentRangeEnd w:id="430"/>
      <w:r w:rsidR="001329ED">
        <w:rPr>
          <w:rStyle w:val="CommentReference"/>
        </w:rPr>
        <w:commentReference w:id="430"/>
      </w:r>
    </w:p>
    <w:p w14:paraId="1BD9E5BB" w14:textId="29DAE9B7" w:rsidR="001904D5" w:rsidRDefault="001904D5" w:rsidP="001904D5">
      <w:pPr>
        <w:pStyle w:val="NormalWeb"/>
        <w:spacing w:before="120" w:beforeAutospacing="0" w:after="0" w:afterAutospacing="0"/>
        <w:jc w:val="both"/>
        <w:rPr>
          <w:rFonts w:ascii="TimesNewRomanPSMT" w:hAnsi="TimesNewRomanPSMT"/>
        </w:rPr>
      </w:pPr>
      <w:r w:rsidRPr="008B298C">
        <w:rPr>
          <w:rFonts w:ascii="TimesNewRomanPSMT" w:hAnsi="TimesNewRomanPSMT"/>
          <w:b/>
          <w:color w:val="7F7F7F" w:themeColor="text1" w:themeTint="80"/>
          <w:sz w:val="18"/>
          <w:szCs w:val="18"/>
        </w:rPr>
        <w:t xml:space="preserve">Figure </w:t>
      </w:r>
      <w:del w:id="432" w:author="Caitlin Page Casar" w:date="2019-06-03T14:30:00Z">
        <w:r w:rsidDel="00CB5229">
          <w:rPr>
            <w:rFonts w:ascii="TimesNewRomanPSMT" w:hAnsi="TimesNewRomanPSMT"/>
            <w:b/>
            <w:color w:val="7F7F7F" w:themeColor="text1" w:themeTint="80"/>
            <w:sz w:val="18"/>
            <w:szCs w:val="18"/>
          </w:rPr>
          <w:delText>x</w:delText>
        </w:r>
      </w:del>
      <w:ins w:id="433" w:author="Caitlin Page Casar" w:date="2019-06-03T14:30:00Z">
        <w:r w:rsidR="00CB5229">
          <w:rPr>
            <w:rFonts w:ascii="TimesNewRomanPSMT" w:hAnsi="TimesNewRomanPSMT"/>
            <w:b/>
            <w:color w:val="7F7F7F" w:themeColor="text1" w:themeTint="80"/>
            <w:sz w:val="18"/>
            <w:szCs w:val="18"/>
          </w:rPr>
          <w:t>3</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Free energy (left) and energy density (right) of reactions with minerals and dissolved electron donors and acceptors based on </w:t>
      </w:r>
      <w:r w:rsidRPr="008B298C">
        <w:rPr>
          <w:rFonts w:ascii="TimesNewRomanPSMT" w:hAnsi="TimesNewRomanPSMT"/>
          <w:i/>
          <w:color w:val="7F7F7F" w:themeColor="text1" w:themeTint="80"/>
          <w:sz w:val="18"/>
          <w:szCs w:val="18"/>
        </w:rPr>
        <w:t>in situ</w:t>
      </w:r>
      <w:r w:rsidRPr="008B298C">
        <w:rPr>
          <w:rFonts w:ascii="TimesNewRomanPSMT" w:hAnsi="TimesNewRomanPSMT"/>
          <w:color w:val="7F7F7F" w:themeColor="text1" w:themeTint="80"/>
          <w:sz w:val="18"/>
          <w:szCs w:val="18"/>
        </w:rPr>
        <w:t xml:space="preserve"> geochemistry.</w:t>
      </w:r>
    </w:p>
    <w:p w14:paraId="1D6C33CC" w14:textId="77777777" w:rsidR="00F525A7" w:rsidRPr="00F525A7" w:rsidRDefault="00F525A7" w:rsidP="00F525A7">
      <w:pPr>
        <w:pStyle w:val="NormalWeb"/>
        <w:spacing w:before="120" w:beforeAutospacing="0" w:after="0" w:afterAutospacing="0" w:line="276" w:lineRule="auto"/>
        <w:jc w:val="both"/>
        <w:rPr>
          <w:rFonts w:ascii="TimesNewRomanPSMT" w:hAnsi="TimesNewRomanPSMT"/>
          <w:sz w:val="22"/>
          <w:szCs w:val="22"/>
        </w:rPr>
      </w:pPr>
    </w:p>
    <w:p w14:paraId="4A0532AC" w14:textId="6748E646" w:rsidR="005A21B9" w:rsidRPr="005A21B9" w:rsidRDefault="003457D9" w:rsidP="005A21B9">
      <w:pPr>
        <w:rPr>
          <w:rFonts w:ascii="Calibri" w:hAnsi="Calibri" w:cs="Calibri"/>
          <w:b/>
        </w:rPr>
      </w:pPr>
      <w:r>
        <w:rPr>
          <w:rFonts w:ascii="Calibri" w:hAnsi="Calibri" w:cs="Calibri"/>
          <w:b/>
        </w:rPr>
        <w:t>3.</w:t>
      </w:r>
      <w:r w:rsidR="007F286F">
        <w:rPr>
          <w:rFonts w:ascii="Calibri" w:hAnsi="Calibri" w:cs="Calibri"/>
          <w:b/>
        </w:rPr>
        <w:t>2</w:t>
      </w:r>
      <w:r>
        <w:rPr>
          <w:rFonts w:ascii="Calibri" w:hAnsi="Calibri" w:cs="Calibri"/>
          <w:b/>
        </w:rPr>
        <w:t xml:space="preserve"> Microbial Communities</w:t>
      </w:r>
    </w:p>
    <w:p w14:paraId="2C145BA9" w14:textId="77777777" w:rsidR="005A21B9" w:rsidRPr="005A21B9" w:rsidRDefault="005A21B9" w:rsidP="005A21B9">
      <w:pPr>
        <w:ind w:left="360"/>
        <w:rPr>
          <w:sz w:val="20"/>
          <w:szCs w:val="20"/>
        </w:rPr>
      </w:pPr>
    </w:p>
    <w:p w14:paraId="2EB36684" w14:textId="529B7B88" w:rsidR="00325131" w:rsidRPr="00325131" w:rsidRDefault="00573E40">
      <w:pPr>
        <w:spacing w:before="120" w:line="276" w:lineRule="auto"/>
        <w:jc w:val="both"/>
        <w:rPr>
          <w:sz w:val="22"/>
          <w:szCs w:val="22"/>
        </w:rPr>
        <w:pPrChange w:id="434" w:author="Caitlin Page Casar" w:date="2019-06-04T14:10:00Z">
          <w:pPr>
            <w:spacing w:line="276" w:lineRule="auto"/>
            <w:jc w:val="both"/>
          </w:pPr>
        </w:pPrChange>
      </w:pPr>
      <w:proofErr w:type="spellStart"/>
      <w:r w:rsidRPr="00325131">
        <w:rPr>
          <w:rFonts w:ascii="TimesNewRomanPSMT" w:hAnsi="TimesNewRomanPSMT"/>
          <w:sz w:val="22"/>
          <w:szCs w:val="22"/>
        </w:rPr>
        <w:t>DeMMO</w:t>
      </w:r>
      <w:proofErr w:type="spellEnd"/>
      <w:r w:rsidRPr="00325131">
        <w:rPr>
          <w:rFonts w:ascii="TimesNewRomanPSMT" w:hAnsi="TimesNewRomanPSMT"/>
          <w:sz w:val="22"/>
          <w:szCs w:val="22"/>
        </w:rPr>
        <w:t xml:space="preserve"> fluid and biofilm communities </w:t>
      </w:r>
      <w:r w:rsidR="005A21B9" w:rsidRPr="00325131">
        <w:rPr>
          <w:rFonts w:ascii="TimesNewRomanPSMT" w:hAnsi="TimesNewRomanPSMT"/>
          <w:sz w:val="22"/>
          <w:szCs w:val="22"/>
        </w:rPr>
        <w:t>include</w:t>
      </w:r>
      <w:r w:rsidRPr="00325131">
        <w:rPr>
          <w:rFonts w:ascii="TimesNewRomanPSMT" w:hAnsi="TimesNewRomanPSMT"/>
          <w:sz w:val="22"/>
          <w:szCs w:val="22"/>
        </w:rPr>
        <w:t xml:space="preserve"> </w:t>
      </w:r>
      <w:ins w:id="435" w:author="Caitlin Page Casar" w:date="2019-06-03T13:50:00Z">
        <w:r w:rsidR="00534D32">
          <w:rPr>
            <w:rFonts w:ascii="TimesNewRomanPSMT" w:hAnsi="TimesNewRomanPSMT"/>
            <w:sz w:val="22"/>
            <w:szCs w:val="22"/>
          </w:rPr>
          <w:t>7,015</w:t>
        </w:r>
      </w:ins>
      <w:del w:id="436" w:author="Caitlin Page Casar" w:date="2019-06-03T13:50:00Z">
        <w:r w:rsidR="003457D9" w:rsidRPr="00325131" w:rsidDel="00534D32">
          <w:rPr>
            <w:rFonts w:ascii="TimesNewRomanPSMT" w:hAnsi="TimesNewRomanPSMT"/>
            <w:sz w:val="22"/>
            <w:szCs w:val="22"/>
          </w:rPr>
          <w:delText>9,307</w:delText>
        </w:r>
      </w:del>
      <w:r w:rsidR="003457D9" w:rsidRPr="00325131">
        <w:rPr>
          <w:rFonts w:ascii="TimesNewRomanPSMT" w:hAnsi="TimesNewRomanPSMT"/>
          <w:sz w:val="22"/>
          <w:szCs w:val="22"/>
        </w:rPr>
        <w:t xml:space="preserve"> OTU’s</w:t>
      </w:r>
      <w:r w:rsidR="00631582" w:rsidRPr="00325131">
        <w:rPr>
          <w:rFonts w:ascii="TimesNewRomanPSMT" w:hAnsi="TimesNewRomanPSMT"/>
          <w:sz w:val="22"/>
          <w:szCs w:val="22"/>
        </w:rPr>
        <w:t xml:space="preserve"> </w:t>
      </w:r>
      <w:r w:rsidR="003457D9" w:rsidRPr="00325131">
        <w:rPr>
          <w:rFonts w:ascii="TimesNewRomanPSMT" w:hAnsi="TimesNewRomanPSMT"/>
          <w:sz w:val="22"/>
          <w:szCs w:val="22"/>
        </w:rPr>
        <w:t>(</w:t>
      </w:r>
      <w:r w:rsidR="0003644B" w:rsidRPr="00325131">
        <w:rPr>
          <w:rFonts w:ascii="TimesNewRomanPSMT" w:hAnsi="TimesNewRomanPSMT"/>
          <w:sz w:val="22"/>
          <w:szCs w:val="22"/>
        </w:rPr>
        <w:t>8</w:t>
      </w:r>
      <w:ins w:id="437" w:author="Caitlin Page Casar" w:date="2019-06-03T13:49:00Z">
        <w:r w:rsidR="00534D32">
          <w:rPr>
            <w:rFonts w:ascii="TimesNewRomanPSMT" w:hAnsi="TimesNewRomanPSMT"/>
            <w:sz w:val="22"/>
            <w:szCs w:val="22"/>
          </w:rPr>
          <w:t>45</w:t>
        </w:r>
      </w:ins>
      <w:del w:id="438" w:author="Caitlin Page Casar" w:date="2019-06-03T13:49:00Z">
        <w:r w:rsidR="0003644B" w:rsidRPr="00325131" w:rsidDel="00534D32">
          <w:rPr>
            <w:rFonts w:ascii="TimesNewRomanPSMT" w:hAnsi="TimesNewRomanPSMT"/>
            <w:sz w:val="22"/>
            <w:szCs w:val="22"/>
          </w:rPr>
          <w:delText>17</w:delText>
        </w:r>
      </w:del>
      <w:r w:rsidR="0003644B" w:rsidRPr="00325131">
        <w:rPr>
          <w:rFonts w:ascii="TimesNewRomanPSMT" w:hAnsi="TimesNewRomanPSMT"/>
          <w:sz w:val="22"/>
          <w:szCs w:val="22"/>
        </w:rPr>
        <w:t xml:space="preserve"> </w:t>
      </w:r>
      <w:r w:rsidR="003457D9" w:rsidRPr="00325131">
        <w:rPr>
          <w:rFonts w:ascii="TimesNewRomanPSMT" w:hAnsi="TimesNewRomanPSMT"/>
          <w:sz w:val="22"/>
          <w:szCs w:val="22"/>
        </w:rPr>
        <w:t>families</w:t>
      </w:r>
      <w:r w:rsidRPr="00325131">
        <w:rPr>
          <w:rFonts w:ascii="TimesNewRomanPSMT" w:hAnsi="TimesNewRomanPSMT"/>
          <w:sz w:val="22"/>
          <w:szCs w:val="22"/>
        </w:rPr>
        <w:t xml:space="preserve"> </w:t>
      </w:r>
      <w:r w:rsidR="00102861" w:rsidRPr="00325131">
        <w:rPr>
          <w:rFonts w:ascii="TimesNewRomanPSMT" w:hAnsi="TimesNewRomanPSMT"/>
          <w:sz w:val="22"/>
          <w:szCs w:val="22"/>
        </w:rPr>
        <w:t xml:space="preserve">from </w:t>
      </w:r>
      <w:r w:rsidR="00102861" w:rsidRPr="00325131">
        <w:rPr>
          <w:rFonts w:ascii="TimesNewRomanPSMT" w:hAnsi="TimesNewRomanPSMT"/>
          <w:color w:val="000000" w:themeColor="text1"/>
          <w:sz w:val="22"/>
          <w:szCs w:val="22"/>
        </w:rPr>
        <w:t>6</w:t>
      </w:r>
      <w:ins w:id="439" w:author="Caitlin Page Casar" w:date="2019-06-03T13:51:00Z">
        <w:r w:rsidR="00534D32">
          <w:rPr>
            <w:rFonts w:ascii="TimesNewRomanPSMT" w:hAnsi="TimesNewRomanPSMT"/>
            <w:color w:val="000000" w:themeColor="text1"/>
            <w:sz w:val="22"/>
            <w:szCs w:val="22"/>
          </w:rPr>
          <w:t>6</w:t>
        </w:r>
      </w:ins>
      <w:del w:id="440" w:author="Caitlin Page Casar" w:date="2019-06-03T13:51:00Z">
        <w:r w:rsidR="0003644B" w:rsidRPr="00325131" w:rsidDel="00534D32">
          <w:rPr>
            <w:rFonts w:ascii="TimesNewRomanPSMT" w:hAnsi="TimesNewRomanPSMT"/>
            <w:color w:val="000000" w:themeColor="text1"/>
            <w:sz w:val="22"/>
            <w:szCs w:val="22"/>
          </w:rPr>
          <w:delText>8</w:delText>
        </w:r>
      </w:del>
      <w:r w:rsidR="0003644B" w:rsidRPr="00325131">
        <w:rPr>
          <w:rFonts w:ascii="TimesNewRomanPSMT" w:hAnsi="TimesNewRomanPSMT"/>
          <w:color w:val="000000" w:themeColor="text1"/>
          <w:sz w:val="22"/>
          <w:szCs w:val="22"/>
        </w:rPr>
        <w:t xml:space="preserve"> </w:t>
      </w:r>
      <w:r w:rsidRPr="00325131">
        <w:rPr>
          <w:rFonts w:ascii="TimesNewRomanPSMT" w:hAnsi="TimesNewRomanPSMT"/>
          <w:sz w:val="22"/>
          <w:szCs w:val="22"/>
        </w:rPr>
        <w:t>phyla</w:t>
      </w:r>
      <w:r w:rsidR="003457D9" w:rsidRPr="00325131">
        <w:rPr>
          <w:rFonts w:ascii="TimesNewRomanPSMT" w:hAnsi="TimesNewRomanPSMT"/>
          <w:sz w:val="22"/>
          <w:szCs w:val="22"/>
        </w:rPr>
        <w:t>) after quality filtering</w:t>
      </w:r>
      <w:r w:rsidR="005A21B9" w:rsidRPr="00325131">
        <w:rPr>
          <w:rFonts w:ascii="TimesNewRomanPSMT" w:hAnsi="TimesNewRomanPSMT"/>
          <w:sz w:val="22"/>
          <w:szCs w:val="22"/>
        </w:rPr>
        <w:t xml:space="preserve"> and read depth normalization</w:t>
      </w:r>
      <w:r w:rsidR="003457D9" w:rsidRPr="00325131">
        <w:rPr>
          <w:rFonts w:ascii="TimesNewRomanPSMT" w:hAnsi="TimesNewRomanPSMT"/>
          <w:sz w:val="22"/>
          <w:szCs w:val="22"/>
        </w:rPr>
        <w:t xml:space="preserve">. </w:t>
      </w:r>
      <w:del w:id="441" w:author="Caitlin Page Casar" w:date="2019-06-03T13:52:00Z">
        <w:r w:rsidR="00325131" w:rsidRPr="00325131" w:rsidDel="00AA48A7">
          <w:rPr>
            <w:sz w:val="22"/>
            <w:szCs w:val="22"/>
          </w:rPr>
          <w:delText xml:space="preserve">In terms of the number of observed OTUs at a normalized sequencing depth of 9,760 reads, </w:delText>
        </w:r>
      </w:del>
      <w:del w:id="442" w:author="Caitlin Page Casar" w:date="2019-06-03T13:55:00Z">
        <w:r w:rsidR="00325131" w:rsidRPr="00325131" w:rsidDel="00AA48A7">
          <w:rPr>
            <w:sz w:val="22"/>
            <w:szCs w:val="22"/>
          </w:rPr>
          <w:delText>DeMMO1 fluid</w:delText>
        </w:r>
      </w:del>
      <w:del w:id="443" w:author="Caitlin Page Casar" w:date="2019-06-03T13:52:00Z">
        <w:r w:rsidR="00325131" w:rsidRPr="00325131" w:rsidDel="00AA48A7">
          <w:rPr>
            <w:sz w:val="22"/>
            <w:szCs w:val="22"/>
          </w:rPr>
          <w:delText>s</w:delText>
        </w:r>
      </w:del>
      <w:del w:id="444" w:author="Caitlin Page Casar" w:date="2019-06-03T13:55:00Z">
        <w:r w:rsidR="00325131" w:rsidRPr="00325131" w:rsidDel="00AA48A7">
          <w:rPr>
            <w:sz w:val="22"/>
            <w:szCs w:val="22"/>
          </w:rPr>
          <w:delText xml:space="preserve"> are the most diverse. </w:delText>
        </w:r>
      </w:del>
      <w:r w:rsidR="00325131" w:rsidRPr="00325131">
        <w:rPr>
          <w:sz w:val="22"/>
          <w:szCs w:val="22"/>
        </w:rPr>
        <w:t xml:space="preserve">On average, </w:t>
      </w:r>
      <w:ins w:id="445" w:author="Caitlin Page Casar" w:date="2019-06-03T14:28:00Z">
        <w:r w:rsidR="00CB5229">
          <w:rPr>
            <w:sz w:val="22"/>
            <w:szCs w:val="22"/>
          </w:rPr>
          <w:t xml:space="preserve">all communities are highly uneven, </w:t>
        </w:r>
      </w:ins>
      <w:r w:rsidR="00325131" w:rsidRPr="00325131">
        <w:rPr>
          <w:sz w:val="22"/>
          <w:szCs w:val="22"/>
        </w:rPr>
        <w:t>fluid communities are more diverse</w:t>
      </w:r>
      <w:ins w:id="446" w:author="Caitlin Page Casar" w:date="2019-06-03T13:54:00Z">
        <w:r w:rsidR="00AA48A7">
          <w:rPr>
            <w:sz w:val="22"/>
            <w:szCs w:val="22"/>
          </w:rPr>
          <w:t xml:space="preserve"> and OTU-rich</w:t>
        </w:r>
      </w:ins>
      <w:r w:rsidR="00325131" w:rsidRPr="00325131">
        <w:rPr>
          <w:sz w:val="22"/>
          <w:szCs w:val="22"/>
        </w:rPr>
        <w:t xml:space="preserve"> than their biofilm community counterparts, and mineral-hosted biofilm communities are more diverse than biofilm communities on inert controls</w:t>
      </w:r>
      <w:r w:rsidR="00325131">
        <w:rPr>
          <w:sz w:val="22"/>
          <w:szCs w:val="22"/>
        </w:rPr>
        <w:t xml:space="preserve"> (</w:t>
      </w:r>
      <w:r w:rsidR="00325131" w:rsidRPr="00325131">
        <w:rPr>
          <w:color w:val="FF0000"/>
          <w:sz w:val="22"/>
          <w:szCs w:val="22"/>
        </w:rPr>
        <w:t xml:space="preserve">Figure </w:t>
      </w:r>
      <w:del w:id="447" w:author="Caitlin Page Casar" w:date="2019-06-03T14:31:00Z">
        <w:r w:rsidR="00325131" w:rsidRPr="00325131" w:rsidDel="00CB5229">
          <w:rPr>
            <w:color w:val="FF0000"/>
            <w:sz w:val="22"/>
            <w:szCs w:val="22"/>
          </w:rPr>
          <w:delText>X</w:delText>
        </w:r>
      </w:del>
      <w:ins w:id="448" w:author="Caitlin Page Casar" w:date="2019-06-03T14:31:00Z">
        <w:r w:rsidR="00CB5229">
          <w:rPr>
            <w:color w:val="FF0000"/>
            <w:sz w:val="22"/>
            <w:szCs w:val="22"/>
          </w:rPr>
          <w:t>4</w:t>
        </w:r>
      </w:ins>
      <w:r w:rsidR="00325131">
        <w:rPr>
          <w:sz w:val="22"/>
          <w:szCs w:val="22"/>
        </w:rPr>
        <w:t>)</w:t>
      </w:r>
      <w:r w:rsidR="00325131" w:rsidRPr="00325131">
        <w:rPr>
          <w:sz w:val="22"/>
          <w:szCs w:val="22"/>
        </w:rPr>
        <w:t>.</w:t>
      </w:r>
    </w:p>
    <w:p w14:paraId="335CAEB9" w14:textId="160A92EE" w:rsidR="001A4109" w:rsidRDefault="001A4109" w:rsidP="00F770A6">
      <w:pPr>
        <w:spacing w:before="120" w:line="276" w:lineRule="auto"/>
        <w:jc w:val="both"/>
        <w:rPr>
          <w:rFonts w:ascii="TimesNewRomanPSMT" w:hAnsi="TimesNewRomanPSMT"/>
          <w:sz w:val="22"/>
          <w:szCs w:val="22"/>
        </w:rPr>
      </w:pPr>
    </w:p>
    <w:p w14:paraId="71DF937A" w14:textId="3C611930" w:rsidR="005A21B9" w:rsidRDefault="00952228" w:rsidP="00A554E9">
      <w:pPr>
        <w:spacing w:before="120" w:line="276" w:lineRule="auto"/>
        <w:jc w:val="center"/>
        <w:rPr>
          <w:rFonts w:ascii="TimesNewRomanPSMT" w:hAnsi="TimesNewRomanPSMT"/>
          <w:sz w:val="22"/>
          <w:szCs w:val="22"/>
        </w:rPr>
      </w:pPr>
      <w:ins w:id="449" w:author="Caitlin Page Casar" w:date="2019-07-05T15:32:00Z">
        <w:r>
          <w:rPr>
            <w:rFonts w:ascii="TimesNewRomanPSMT" w:hAnsi="TimesNewRomanPSMT"/>
            <w:noProof/>
            <w:sz w:val="22"/>
            <w:szCs w:val="22"/>
          </w:rPr>
          <w:lastRenderedPageBreak/>
          <w:drawing>
            <wp:inline distT="0" distB="0" distL="0" distR="0" wp14:anchorId="741009B8" wp14:editId="5604697C">
              <wp:extent cx="5943600" cy="3346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ch_vs_div.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del w:id="450" w:author="Caitlin Page Casar" w:date="2019-05-24T21:39:00Z">
        <w:r w:rsidR="009803A2" w:rsidDel="0060697A">
          <w:rPr>
            <w:rFonts w:ascii="TimesNewRomanPSMT" w:hAnsi="TimesNewRomanPSMT"/>
            <w:noProof/>
            <w:sz w:val="22"/>
            <w:szCs w:val="22"/>
          </w:rPr>
          <w:drawing>
            <wp:inline distT="0" distB="0" distL="0" distR="0" wp14:anchorId="58B7FFA7" wp14:editId="237BA189">
              <wp:extent cx="3842085" cy="177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v_with_mean.pdf"/>
                      <pic:cNvPicPr/>
                    </pic:nvPicPr>
                    <pic:blipFill>
                      <a:blip r:embed="rId16">
                        <a:extLst>
                          <a:ext uri="{28A0092B-C50C-407E-A947-70E740481C1C}">
                            <a14:useLocalDpi xmlns:a14="http://schemas.microsoft.com/office/drawing/2010/main" val="0"/>
                          </a:ext>
                        </a:extLst>
                      </a:blip>
                      <a:stretch>
                        <a:fillRect/>
                      </a:stretch>
                    </pic:blipFill>
                    <pic:spPr>
                      <a:xfrm>
                        <a:off x="0" y="0"/>
                        <a:ext cx="3864324" cy="1783534"/>
                      </a:xfrm>
                      <a:prstGeom prst="rect">
                        <a:avLst/>
                      </a:prstGeom>
                    </pic:spPr>
                  </pic:pic>
                </a:graphicData>
              </a:graphic>
            </wp:inline>
          </w:drawing>
        </w:r>
      </w:del>
      <w:ins w:id="451" w:author="Caitlin Page Casar" w:date="2019-06-05T19:37:00Z">
        <w:r w:rsidR="00C50E0C">
          <w:rPr>
            <w:rStyle w:val="CommentReference"/>
          </w:rPr>
          <w:commentReference w:id="452"/>
        </w:r>
      </w:ins>
    </w:p>
    <w:p w14:paraId="2929B4D8" w14:textId="05DC1555" w:rsidR="005A21B9" w:rsidDel="002C4989" w:rsidRDefault="005A21B9" w:rsidP="005A21B9">
      <w:pPr>
        <w:spacing w:before="120" w:line="276" w:lineRule="auto"/>
        <w:jc w:val="both"/>
        <w:rPr>
          <w:del w:id="453" w:author="Caitlin Page Casar" w:date="2019-06-04T17:47:00Z"/>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454" w:author="Caitlin Page Casar" w:date="2019-06-03T14:31:00Z">
        <w:r w:rsidDel="00CB5229">
          <w:rPr>
            <w:rFonts w:ascii="TimesNewRomanPSMT" w:hAnsi="TimesNewRomanPSMT"/>
            <w:b/>
            <w:color w:val="7F7F7F" w:themeColor="text1" w:themeTint="80"/>
            <w:sz w:val="18"/>
            <w:szCs w:val="18"/>
          </w:rPr>
          <w:delText>x</w:delText>
        </w:r>
      </w:del>
      <w:ins w:id="455" w:author="Caitlin Page Casar" w:date="2019-06-03T14:31:00Z">
        <w:r w:rsidR="00CB5229">
          <w:rPr>
            <w:rFonts w:ascii="TimesNewRomanPSMT" w:hAnsi="TimesNewRomanPSMT"/>
            <w:b/>
            <w:color w:val="7F7F7F" w:themeColor="text1" w:themeTint="80"/>
            <w:sz w:val="18"/>
            <w:szCs w:val="18"/>
          </w:rPr>
          <w:t>4</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del w:id="456" w:author="Caitlin Page Casar" w:date="2019-05-24T20:40:00Z">
        <w:r w:rsidDel="00AB48E2">
          <w:rPr>
            <w:rFonts w:ascii="TimesNewRomanPSMT" w:hAnsi="TimesNewRomanPSMT"/>
            <w:color w:val="7F7F7F" w:themeColor="text1" w:themeTint="80"/>
            <w:sz w:val="18"/>
            <w:szCs w:val="18"/>
          </w:rPr>
          <w:delText>Alpha diversity</w:delText>
        </w:r>
      </w:del>
      <w:ins w:id="457" w:author="Caitlin Page Casar" w:date="2019-05-24T21:39:00Z">
        <w:r w:rsidR="0060697A">
          <w:rPr>
            <w:rFonts w:ascii="TimesNewRomanPSMT" w:hAnsi="TimesNewRomanPSMT"/>
            <w:color w:val="7F7F7F" w:themeColor="text1" w:themeTint="80"/>
            <w:sz w:val="18"/>
            <w:szCs w:val="18"/>
          </w:rPr>
          <w:t>Alpha diversity</w:t>
        </w:r>
      </w:ins>
      <w:r>
        <w:rPr>
          <w:rFonts w:ascii="TimesNewRomanPSMT" w:hAnsi="TimesNewRomanPSMT"/>
          <w:color w:val="7F7F7F" w:themeColor="text1" w:themeTint="80"/>
          <w:sz w:val="18"/>
          <w:szCs w:val="18"/>
        </w:rPr>
        <w:t xml:space="preserve">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w:t>
      </w:r>
      <w:ins w:id="458" w:author="Caitlin Page Casar" w:date="2019-06-04T17:47:00Z">
        <w:r w:rsidR="002C4989">
          <w:rPr>
            <w:rFonts w:ascii="TimesNewRomanPSMT" w:hAnsi="TimesNewRomanPSMT"/>
            <w:color w:val="7F7F7F" w:themeColor="text1" w:themeTint="80"/>
            <w:sz w:val="18"/>
            <w:szCs w:val="18"/>
          </w:rPr>
          <w:t xml:space="preserve">fluid and biofilm </w:t>
        </w:r>
      </w:ins>
      <w:r>
        <w:rPr>
          <w:rFonts w:ascii="TimesNewRomanPSMT" w:hAnsi="TimesNewRomanPSMT"/>
          <w:color w:val="7F7F7F" w:themeColor="text1" w:themeTint="80"/>
          <w:sz w:val="18"/>
          <w:szCs w:val="18"/>
        </w:rPr>
        <w:t>communities</w:t>
      </w:r>
      <w:ins w:id="459" w:author="Caitlin Page Casar" w:date="2019-06-04T17:47:00Z">
        <w:r w:rsidR="002C4989">
          <w:rPr>
            <w:rFonts w:ascii="TimesNewRomanPSMT" w:hAnsi="TimesNewRomanPSMT"/>
            <w:color w:val="7F7F7F" w:themeColor="text1" w:themeTint="80"/>
            <w:sz w:val="18"/>
            <w:szCs w:val="18"/>
          </w:rPr>
          <w:t>.</w:t>
        </w:r>
      </w:ins>
      <w:del w:id="460" w:author="Caitlin Page Casar" w:date="2019-06-04T17:47:00Z">
        <w:r w:rsidDel="002C4989">
          <w:rPr>
            <w:rFonts w:ascii="TimesNewRomanPSMT" w:hAnsi="TimesNewRomanPSMT"/>
            <w:color w:val="7F7F7F" w:themeColor="text1" w:themeTint="80"/>
            <w:sz w:val="18"/>
            <w:szCs w:val="18"/>
          </w:rPr>
          <w:delText xml:space="preserve">. </w:delText>
        </w:r>
      </w:del>
      <w:del w:id="461" w:author="Caitlin Page Casar" w:date="2019-06-04T17:46:00Z">
        <w:r w:rsidDel="002C4989">
          <w:rPr>
            <w:rFonts w:ascii="TimesNewRomanPSMT" w:hAnsi="TimesNewRomanPSMT"/>
            <w:color w:val="7F7F7F" w:themeColor="text1" w:themeTint="80"/>
            <w:sz w:val="18"/>
            <w:szCs w:val="18"/>
          </w:rPr>
          <w:delText xml:space="preserve">OTU abundance at a rarefaction sequence depth of </w:delText>
        </w:r>
      </w:del>
      <w:del w:id="462" w:author="Caitlin Page Casar" w:date="2019-05-24T21:40:00Z">
        <w:r w:rsidDel="0060697A">
          <w:rPr>
            <w:rFonts w:ascii="TimesNewRomanPSMT" w:hAnsi="TimesNewRomanPSMT"/>
            <w:color w:val="7F7F7F" w:themeColor="text1" w:themeTint="80"/>
            <w:sz w:val="18"/>
            <w:szCs w:val="18"/>
          </w:rPr>
          <w:delText>9,760</w:delText>
        </w:r>
      </w:del>
      <w:del w:id="463" w:author="Caitlin Page Casar" w:date="2019-06-04T17:46:00Z">
        <w:r w:rsidDel="002C4989">
          <w:rPr>
            <w:rFonts w:ascii="TimesNewRomanPSMT" w:hAnsi="TimesNewRomanPSMT"/>
            <w:color w:val="7F7F7F" w:themeColor="text1" w:themeTint="80"/>
            <w:sz w:val="18"/>
            <w:szCs w:val="18"/>
          </w:rPr>
          <w:delText xml:space="preserve"> reads.</w:delText>
        </w:r>
        <w:r w:rsidR="00A554E9" w:rsidDel="002C4989">
          <w:rPr>
            <w:rFonts w:ascii="TimesNewRomanPSMT" w:hAnsi="TimesNewRomanPSMT"/>
            <w:color w:val="7F7F7F" w:themeColor="text1" w:themeTint="80"/>
            <w:sz w:val="18"/>
            <w:szCs w:val="18"/>
          </w:rPr>
          <w:delText xml:space="preserve"> Teal, blue, and pink represent DeMMO 1, 3, and 6 communities, respectively.</w:delText>
        </w:r>
        <w:r w:rsidR="00325131" w:rsidDel="002C4989">
          <w:rPr>
            <w:rFonts w:ascii="TimesNewRomanPSMT" w:hAnsi="TimesNewRomanPSMT"/>
            <w:color w:val="7F7F7F" w:themeColor="text1" w:themeTint="80"/>
            <w:sz w:val="18"/>
            <w:szCs w:val="18"/>
          </w:rPr>
          <w:delText xml:space="preserve"> White points represent mean values within a community.</w:delText>
        </w:r>
      </w:del>
    </w:p>
    <w:p w14:paraId="108FA5FD" w14:textId="77777777" w:rsidR="005A21B9" w:rsidRDefault="005A21B9" w:rsidP="00F770A6">
      <w:pPr>
        <w:spacing w:before="120" w:line="276" w:lineRule="auto"/>
        <w:jc w:val="both"/>
        <w:rPr>
          <w:rFonts w:ascii="TimesNewRomanPSMT" w:hAnsi="TimesNewRomanPSMT"/>
          <w:sz w:val="22"/>
          <w:szCs w:val="22"/>
        </w:rPr>
      </w:pPr>
    </w:p>
    <w:p w14:paraId="52439844" w14:textId="77777777" w:rsidR="002C4989" w:rsidRDefault="002C4989" w:rsidP="00760E51">
      <w:pPr>
        <w:spacing w:before="120" w:line="276" w:lineRule="auto"/>
        <w:jc w:val="both"/>
        <w:rPr>
          <w:ins w:id="464" w:author="Caitlin Page Casar" w:date="2019-06-04T17:47:00Z"/>
          <w:rFonts w:ascii="TimesNewRomanPSMT" w:hAnsi="TimesNewRomanPSMT"/>
          <w:sz w:val="22"/>
          <w:szCs w:val="22"/>
        </w:rPr>
      </w:pPr>
    </w:p>
    <w:p w14:paraId="4961299F" w14:textId="63B230C8" w:rsidR="00CB0C22" w:rsidRDefault="007F286F" w:rsidP="00760E51">
      <w:pPr>
        <w:spacing w:before="120" w:line="276" w:lineRule="auto"/>
        <w:jc w:val="both"/>
        <w:rPr>
          <w:rFonts w:ascii="TimesNewRomanPSMT" w:hAnsi="TimesNewRomanPSMT"/>
          <w:sz w:val="22"/>
          <w:szCs w:val="22"/>
        </w:rPr>
      </w:pPr>
      <w:r w:rsidRPr="00FF273C">
        <w:rPr>
          <w:rFonts w:ascii="TimesNewRomanPSMT" w:hAnsi="TimesNewRomanPSMT"/>
          <w:sz w:val="22"/>
          <w:szCs w:val="22"/>
        </w:rPr>
        <w:t xml:space="preserve">Microbial communities </w:t>
      </w:r>
      <w:del w:id="465" w:author="Caitlin Page Casar" w:date="2019-06-03T14:33:00Z">
        <w:r w:rsidRPr="00FF273C" w:rsidDel="002B008D">
          <w:rPr>
            <w:rFonts w:ascii="TimesNewRomanPSMT" w:hAnsi="TimesNewRomanPSMT"/>
            <w:sz w:val="22"/>
            <w:szCs w:val="22"/>
          </w:rPr>
          <w:delText>are distinct clades</w:delText>
        </w:r>
      </w:del>
      <w:ins w:id="466" w:author="Caitlin Page Casar" w:date="2019-06-03T14:33:00Z">
        <w:r w:rsidR="002B008D">
          <w:rPr>
            <w:rFonts w:ascii="TimesNewRomanPSMT" w:hAnsi="TimesNewRomanPSMT"/>
            <w:sz w:val="22"/>
            <w:szCs w:val="22"/>
          </w:rPr>
          <w:t>form distinct groups</w:t>
        </w:r>
      </w:ins>
      <w:r w:rsidRPr="00FF273C">
        <w:rPr>
          <w:rFonts w:ascii="TimesNewRomanPSMT" w:hAnsi="TimesNewRomanPSMT"/>
          <w:sz w:val="22"/>
          <w:szCs w:val="22"/>
        </w:rPr>
        <w:t xml:space="preserve"> at each study location</w:t>
      </w:r>
      <w:ins w:id="467" w:author="Caitlin Page Casar" w:date="2019-06-03T14:34:00Z">
        <w:r w:rsidR="002B008D">
          <w:rPr>
            <w:rFonts w:ascii="TimesNewRomanPSMT" w:hAnsi="TimesNewRomanPSMT"/>
            <w:sz w:val="22"/>
            <w:szCs w:val="22"/>
          </w:rPr>
          <w:t xml:space="preserve"> in NMDS space </w:t>
        </w:r>
        <w:proofErr w:type="gramStart"/>
        <w:r w:rsidR="002B008D" w:rsidRPr="00FF273C">
          <w:rPr>
            <w:rFonts w:ascii="TimesNewRomanPSMT" w:hAnsi="TimesNewRomanPSMT"/>
            <w:sz w:val="22"/>
            <w:szCs w:val="22"/>
          </w:rPr>
          <w:softHyphen/>
          <w:t>(</w:t>
        </w:r>
        <w:proofErr w:type="gramEnd"/>
        <w:r w:rsidR="002B008D" w:rsidRPr="00325131">
          <w:rPr>
            <w:rFonts w:ascii="TimesNewRomanPSMT" w:hAnsi="TimesNewRomanPSMT"/>
            <w:color w:val="FF0000"/>
            <w:sz w:val="22"/>
            <w:szCs w:val="22"/>
          </w:rPr>
          <w:t xml:space="preserve">Figure </w:t>
        </w:r>
        <w:r w:rsidR="002B008D">
          <w:rPr>
            <w:rFonts w:ascii="TimesNewRomanPSMT" w:hAnsi="TimesNewRomanPSMT"/>
            <w:color w:val="FF0000"/>
            <w:sz w:val="22"/>
            <w:szCs w:val="22"/>
          </w:rPr>
          <w:t>5</w:t>
        </w:r>
        <w:r w:rsidR="002B008D" w:rsidRPr="00FF273C">
          <w:rPr>
            <w:rFonts w:ascii="TimesNewRomanPSMT" w:hAnsi="TimesNewRomanPSMT"/>
            <w:sz w:val="22"/>
            <w:szCs w:val="22"/>
          </w:rPr>
          <w:t>)</w:t>
        </w:r>
      </w:ins>
      <w:r w:rsidRPr="00FF273C">
        <w:rPr>
          <w:rFonts w:ascii="TimesNewRomanPSMT" w:hAnsi="TimesNewRomanPSMT"/>
          <w:sz w:val="22"/>
          <w:szCs w:val="22"/>
        </w:rPr>
        <w:t xml:space="preserve">, where DeMMO1 communities are dominated by members of </w:t>
      </w:r>
      <w:proofErr w:type="spellStart"/>
      <w:r w:rsidRPr="00FF273C">
        <w:rPr>
          <w:rFonts w:ascii="TimesNewRomanPSMT" w:hAnsi="TimesNewRomanPSMT"/>
          <w:i/>
          <w:sz w:val="22"/>
          <w:szCs w:val="22"/>
        </w:rPr>
        <w:t>Nitrospirae</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Omnitrophica</w:t>
      </w:r>
      <w:proofErr w:type="spellEnd"/>
      <w:r w:rsidRPr="00FF273C">
        <w:rPr>
          <w:rFonts w:ascii="TimesNewRomanPSMT" w:hAnsi="TimesNewRomanPSMT"/>
          <w:i/>
          <w:sz w:val="22"/>
          <w:szCs w:val="22"/>
        </w:rPr>
        <w:t>, Betaproteobacteria,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DeMMO3 by </w:t>
      </w:r>
      <w:r w:rsidRPr="00FF273C">
        <w:rPr>
          <w:rFonts w:ascii="TimesNewRomanPSMT" w:hAnsi="TimesNewRomanPSMT"/>
          <w:i/>
          <w:sz w:val="22"/>
          <w:szCs w:val="22"/>
        </w:rPr>
        <w:t>Beta-, Delta-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Alphaproteobacteria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and DeMMO6 communities by </w:t>
      </w:r>
      <w:r w:rsidRPr="00FF273C">
        <w:rPr>
          <w:rFonts w:ascii="TimesNewRomanPSMT" w:hAnsi="TimesNewRomanPSMT"/>
          <w:i/>
          <w:sz w:val="22"/>
          <w:szCs w:val="22"/>
        </w:rPr>
        <w:t xml:space="preserve">Deltaproteobacteria, </w:t>
      </w:r>
      <w:proofErr w:type="spellStart"/>
      <w:r w:rsidRPr="00FF273C">
        <w:rPr>
          <w:rFonts w:ascii="TimesNewRomanPSMT" w:hAnsi="TimesNewRomanPSMT"/>
          <w:i/>
          <w:sz w:val="22"/>
          <w:szCs w:val="22"/>
        </w:rPr>
        <w:t>Chloroflexi</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Acetothermia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Latescibacteria</w:t>
      </w:r>
      <w:proofErr w:type="spellEnd"/>
      <w:r w:rsidRPr="00FF273C">
        <w:rPr>
          <w:rFonts w:ascii="TimesNewRomanPSMT" w:hAnsi="TimesNewRomanPSMT"/>
          <w:sz w:val="22"/>
          <w:szCs w:val="22"/>
        </w:rPr>
        <w:t xml:space="preserve"> </w:t>
      </w:r>
      <w:r w:rsidRPr="00FF273C">
        <w:rPr>
          <w:rFonts w:ascii="TimesNewRomanPSMT" w:hAnsi="TimesNewRomanPSMT"/>
          <w:sz w:val="22"/>
          <w:szCs w:val="22"/>
        </w:rPr>
        <w:softHyphen/>
        <w:t>(</w:t>
      </w:r>
      <w:r w:rsidRPr="00325131">
        <w:rPr>
          <w:rFonts w:ascii="TimesNewRomanPSMT" w:hAnsi="TimesNewRomanPSMT"/>
          <w:color w:val="FF0000"/>
          <w:sz w:val="22"/>
          <w:szCs w:val="22"/>
        </w:rPr>
        <w:t xml:space="preserve">Figure </w:t>
      </w:r>
      <w:del w:id="468" w:author="Caitlin Page Casar" w:date="2019-06-03T14:31:00Z">
        <w:r w:rsidR="001904D5" w:rsidRPr="00325131" w:rsidDel="00CB5229">
          <w:rPr>
            <w:rFonts w:ascii="TimesNewRomanPSMT" w:hAnsi="TimesNewRomanPSMT"/>
            <w:color w:val="FF0000"/>
            <w:sz w:val="22"/>
            <w:szCs w:val="22"/>
          </w:rPr>
          <w:delText>x</w:delText>
        </w:r>
      </w:del>
      <w:ins w:id="469" w:author="Caitlin Page Casar" w:date="2019-06-03T14:34:00Z">
        <w:r w:rsidR="002B008D">
          <w:rPr>
            <w:rFonts w:ascii="TimesNewRomanPSMT" w:hAnsi="TimesNewRomanPSMT"/>
            <w:color w:val="FF0000"/>
            <w:sz w:val="22"/>
            <w:szCs w:val="22"/>
          </w:rPr>
          <w:t>6</w:t>
        </w:r>
      </w:ins>
      <w:r w:rsidRPr="00FF273C">
        <w:rPr>
          <w:rFonts w:ascii="TimesNewRomanPSMT" w:hAnsi="TimesNewRomanPSMT"/>
          <w:sz w:val="22"/>
          <w:szCs w:val="22"/>
        </w:rPr>
        <w:t xml:space="preserve">). </w:t>
      </w:r>
      <w:r w:rsidR="005A21B9">
        <w:rPr>
          <w:rFonts w:ascii="TimesNewRomanPSMT" w:hAnsi="TimesNewRomanPSMT"/>
          <w:sz w:val="22"/>
          <w:szCs w:val="22"/>
        </w:rPr>
        <w:t xml:space="preserve">Likewise, </w:t>
      </w:r>
      <w:ins w:id="470" w:author="Caitlin Page Casar" w:date="2019-06-03T13:56:00Z">
        <w:r w:rsidR="00AA48A7">
          <w:rPr>
            <w:rFonts w:ascii="TimesNewRomanPSMT" w:hAnsi="TimesNewRomanPSMT"/>
            <w:sz w:val="22"/>
            <w:szCs w:val="22"/>
          </w:rPr>
          <w:t xml:space="preserve">fluid and biofilm </w:t>
        </w:r>
      </w:ins>
      <w:r w:rsidR="005A21B9">
        <w:rPr>
          <w:rFonts w:ascii="TimesNewRomanPSMT" w:hAnsi="TimesNewRomanPSMT"/>
          <w:sz w:val="22"/>
          <w:szCs w:val="22"/>
        </w:rPr>
        <w:t>communities from each site form distinct groups</w:t>
      </w:r>
      <w:ins w:id="471" w:author="Caitlin Page Casar" w:date="2019-06-03T13:55:00Z">
        <w:r w:rsidR="00AA48A7">
          <w:rPr>
            <w:rFonts w:ascii="TimesNewRomanPSMT" w:hAnsi="TimesNewRomanPSMT"/>
            <w:sz w:val="22"/>
            <w:szCs w:val="22"/>
          </w:rPr>
          <w:t xml:space="preserve"> </w:t>
        </w:r>
      </w:ins>
      <w:del w:id="472" w:author="Caitlin Page Casar" w:date="2019-06-03T13:56:00Z">
        <w:r w:rsidR="005A21B9" w:rsidDel="00AA48A7">
          <w:rPr>
            <w:rFonts w:ascii="TimesNewRomanPSMT" w:hAnsi="TimesNewRomanPSMT"/>
            <w:sz w:val="22"/>
            <w:szCs w:val="22"/>
          </w:rPr>
          <w:delText xml:space="preserve"> </w:delText>
        </w:r>
      </w:del>
      <w:r w:rsidR="005A21B9">
        <w:rPr>
          <w:rFonts w:ascii="TimesNewRomanPSMT" w:hAnsi="TimesNewRomanPSMT"/>
          <w:sz w:val="22"/>
          <w:szCs w:val="22"/>
        </w:rPr>
        <w:t>in</w:t>
      </w:r>
      <w:r w:rsidRPr="00FF273C">
        <w:rPr>
          <w:rFonts w:ascii="TimesNewRomanPSMT" w:hAnsi="TimesNewRomanPSMT"/>
          <w:sz w:val="22"/>
          <w:szCs w:val="22"/>
        </w:rPr>
        <w:t xml:space="preserve"> NMDS </w:t>
      </w:r>
      <w:r w:rsidR="005A21B9">
        <w:rPr>
          <w:rFonts w:ascii="TimesNewRomanPSMT" w:hAnsi="TimesNewRomanPSMT"/>
          <w:sz w:val="22"/>
          <w:szCs w:val="22"/>
        </w:rPr>
        <w:t>space</w:t>
      </w:r>
      <w:del w:id="473" w:author="Caitlin Page Casar" w:date="2019-06-03T14:33:00Z">
        <w:r w:rsidRPr="00FF273C" w:rsidDel="002B008D">
          <w:rPr>
            <w:rFonts w:ascii="TimesNewRomanPSMT" w:hAnsi="TimesNewRomanPSMT"/>
            <w:sz w:val="22"/>
            <w:szCs w:val="22"/>
          </w:rPr>
          <w:delText xml:space="preserve"> </w:delText>
        </w:r>
        <w:r w:rsidRPr="00DA6211" w:rsidDel="002B008D">
          <w:rPr>
            <w:rFonts w:ascii="TimesNewRomanPSMT" w:hAnsi="TimesNewRomanPSMT"/>
            <w:color w:val="FF0000"/>
            <w:sz w:val="22"/>
            <w:szCs w:val="22"/>
            <w:rPrChange w:id="474" w:author="Caitlin Page Casar" w:date="2019-05-22T15:56:00Z">
              <w:rPr>
                <w:rFonts w:ascii="TimesNewRomanPSMT" w:hAnsi="TimesNewRomanPSMT"/>
                <w:sz w:val="22"/>
                <w:szCs w:val="22"/>
              </w:rPr>
            </w:rPrChange>
          </w:rPr>
          <w:delText xml:space="preserve">(Figure </w:delText>
        </w:r>
      </w:del>
      <w:del w:id="475" w:author="Caitlin Page Casar" w:date="2019-06-03T14:31:00Z">
        <w:r w:rsidR="001904D5" w:rsidRPr="00DA6211" w:rsidDel="00CB5229">
          <w:rPr>
            <w:rFonts w:ascii="TimesNewRomanPSMT" w:hAnsi="TimesNewRomanPSMT"/>
            <w:color w:val="FF0000"/>
            <w:sz w:val="22"/>
            <w:szCs w:val="22"/>
            <w:rPrChange w:id="476" w:author="Caitlin Page Casar" w:date="2019-05-22T15:56:00Z">
              <w:rPr>
                <w:rFonts w:ascii="TimesNewRomanPSMT" w:hAnsi="TimesNewRomanPSMT"/>
                <w:sz w:val="22"/>
                <w:szCs w:val="22"/>
              </w:rPr>
            </w:rPrChange>
          </w:rPr>
          <w:delText>x</w:delText>
        </w:r>
      </w:del>
      <w:del w:id="477" w:author="Caitlin Page Casar" w:date="2019-06-03T14:33:00Z">
        <w:r w:rsidRPr="00FF273C" w:rsidDel="002B008D">
          <w:rPr>
            <w:rFonts w:ascii="TimesNewRomanPSMT" w:hAnsi="TimesNewRomanPSMT"/>
            <w:sz w:val="22"/>
            <w:szCs w:val="22"/>
          </w:rPr>
          <w:delText>)</w:delText>
        </w:r>
      </w:del>
      <w:r w:rsidRPr="00FF273C">
        <w:rPr>
          <w:rFonts w:ascii="TimesNewRomanPSMT" w:hAnsi="TimesNewRomanPSMT"/>
          <w:sz w:val="22"/>
          <w:szCs w:val="22"/>
        </w:rPr>
        <w:t xml:space="preserve">. </w:t>
      </w:r>
      <w:ins w:id="478" w:author="Caitlin Page Casar" w:date="2019-05-22T16:28:00Z">
        <w:r w:rsidR="002F1961" w:rsidRPr="00FF273C">
          <w:rPr>
            <w:rFonts w:ascii="TimesNewRomanPSMT" w:hAnsi="TimesNewRomanPSMT"/>
            <w:sz w:val="22"/>
            <w:szCs w:val="22"/>
          </w:rPr>
          <w:t xml:space="preserve">Although there are shared taxa among community types, the fluid and </w:t>
        </w:r>
        <w:r w:rsidR="002F1961">
          <w:rPr>
            <w:rFonts w:ascii="TimesNewRomanPSMT" w:hAnsi="TimesNewRomanPSMT"/>
            <w:sz w:val="22"/>
            <w:szCs w:val="22"/>
          </w:rPr>
          <w:t xml:space="preserve">mineral-hosted </w:t>
        </w:r>
        <w:r w:rsidR="002F1961" w:rsidRPr="00FF273C">
          <w:rPr>
            <w:rFonts w:ascii="TimesNewRomanPSMT" w:hAnsi="TimesNewRomanPSMT"/>
            <w:sz w:val="22"/>
            <w:szCs w:val="22"/>
          </w:rPr>
          <w:t xml:space="preserve">biofilm communities are distinct. </w:t>
        </w:r>
        <w:r w:rsidR="002F1961">
          <w:rPr>
            <w:rFonts w:ascii="TimesNewRomanPSMT" w:hAnsi="TimesNewRomanPSMT"/>
            <w:sz w:val="22"/>
            <w:szCs w:val="22"/>
          </w:rPr>
          <w:t>Broadly</w:t>
        </w:r>
        <w:r w:rsidR="002F1961" w:rsidRPr="00FF273C">
          <w:rPr>
            <w:rFonts w:ascii="TimesNewRomanPSMT" w:hAnsi="TimesNewRomanPSMT"/>
            <w:sz w:val="22"/>
            <w:szCs w:val="22"/>
          </w:rPr>
          <w:t xml:space="preserve">, members of candidate phyla </w:t>
        </w:r>
        <w:proofErr w:type="spellStart"/>
        <w:r w:rsidR="002F1961" w:rsidRPr="00A81E19">
          <w:rPr>
            <w:rFonts w:ascii="TimesNewRomanPSMT" w:hAnsi="TimesNewRomanPSMT"/>
            <w:i/>
            <w:sz w:val="22"/>
            <w:szCs w:val="22"/>
          </w:rPr>
          <w:t>Omnitrophica</w:t>
        </w:r>
        <w:proofErr w:type="spellEnd"/>
        <w:r w:rsidR="002F1961" w:rsidRPr="00FF273C">
          <w:rPr>
            <w:rFonts w:ascii="TimesNewRomanPSMT" w:hAnsi="TimesNewRomanPSMT"/>
            <w:sz w:val="22"/>
            <w:szCs w:val="22"/>
          </w:rPr>
          <w:t xml:space="preserve"> are </w:t>
        </w:r>
      </w:ins>
      <w:ins w:id="479" w:author="Caitlin Page Casar" w:date="2019-06-03T13:57:00Z">
        <w:r w:rsidR="00E16B79">
          <w:rPr>
            <w:rFonts w:ascii="TimesNewRomanPSMT" w:hAnsi="TimesNewRomanPSMT"/>
            <w:sz w:val="22"/>
            <w:szCs w:val="22"/>
          </w:rPr>
          <w:t>most</w:t>
        </w:r>
      </w:ins>
      <w:ins w:id="480" w:author="Caitlin Page Casar" w:date="2019-05-22T16:28:00Z">
        <w:r w:rsidR="002F1961" w:rsidRPr="00FF273C">
          <w:rPr>
            <w:rFonts w:ascii="TimesNewRomanPSMT" w:hAnsi="TimesNewRomanPSMT"/>
            <w:sz w:val="22"/>
            <w:szCs w:val="22"/>
          </w:rPr>
          <w:t xml:space="preserve"> </w:t>
        </w:r>
      </w:ins>
      <w:ins w:id="481" w:author="Caitlin Page Casar" w:date="2019-06-03T13:57:00Z">
        <w:r w:rsidR="00E16B79">
          <w:rPr>
            <w:rFonts w:ascii="TimesNewRomanPSMT" w:hAnsi="TimesNewRomanPSMT"/>
            <w:sz w:val="22"/>
            <w:szCs w:val="22"/>
          </w:rPr>
          <w:t>enriched</w:t>
        </w:r>
      </w:ins>
      <w:ins w:id="482" w:author="Caitlin Page Casar" w:date="2019-05-22T16:28:00Z">
        <w:r w:rsidR="002F1961" w:rsidRPr="00FF273C">
          <w:rPr>
            <w:rFonts w:ascii="TimesNewRomanPSMT" w:hAnsi="TimesNewRomanPSMT"/>
            <w:sz w:val="22"/>
            <w:szCs w:val="22"/>
          </w:rPr>
          <w:t xml:space="preserve"> in fluid communities, whereas members of </w:t>
        </w:r>
        <w:proofErr w:type="spellStart"/>
        <w:r w:rsidR="002F1961" w:rsidRPr="00A81E19">
          <w:rPr>
            <w:rFonts w:ascii="TimesNewRomanPSMT" w:hAnsi="TimesNewRomanPSMT"/>
            <w:i/>
            <w:sz w:val="22"/>
            <w:szCs w:val="22"/>
          </w:rPr>
          <w:t>Pseudomondaceae</w:t>
        </w:r>
        <w:proofErr w:type="spellEnd"/>
        <w:r w:rsidR="002F1961" w:rsidRPr="00A81E19">
          <w:rPr>
            <w:rFonts w:ascii="TimesNewRomanPSMT" w:hAnsi="TimesNewRomanPSMT"/>
            <w:i/>
            <w:sz w:val="22"/>
            <w:szCs w:val="22"/>
          </w:rPr>
          <w:t>,</w:t>
        </w:r>
        <w:r w:rsidR="002F1961" w:rsidRPr="00FF273C">
          <w:rPr>
            <w:rFonts w:ascii="TimesNewRomanPSMT" w:hAnsi="TimesNewRomanPSMT"/>
            <w:sz w:val="22"/>
            <w:szCs w:val="22"/>
          </w:rPr>
          <w:t xml:space="preserve"> </w:t>
        </w:r>
        <w:proofErr w:type="spellStart"/>
        <w:r w:rsidR="002F1961" w:rsidRPr="00A81E19">
          <w:rPr>
            <w:rFonts w:ascii="TimesNewRomanPSMT" w:hAnsi="TimesNewRomanPSMT"/>
            <w:i/>
            <w:sz w:val="22"/>
            <w:szCs w:val="22"/>
          </w:rPr>
          <w:t>Rhodocyclaceae</w:t>
        </w:r>
      </w:ins>
      <w:proofErr w:type="spellEnd"/>
      <w:ins w:id="483" w:author="Caitlin Page Casar" w:date="2019-06-05T12:25:00Z">
        <w:r w:rsidR="00D42359">
          <w:rPr>
            <w:rFonts w:ascii="TimesNewRomanPSMT" w:hAnsi="TimesNewRomanPSMT"/>
            <w:sz w:val="22"/>
            <w:szCs w:val="22"/>
          </w:rPr>
          <w:t xml:space="preserve">, </w:t>
        </w:r>
      </w:ins>
      <w:proofErr w:type="spellStart"/>
      <w:ins w:id="484" w:author="Caitlin Page Casar" w:date="2019-05-22T16:28:00Z">
        <w:r w:rsidR="002F1961">
          <w:rPr>
            <w:rFonts w:ascii="TimesNewRomanPSMT" w:hAnsi="TimesNewRomanPSMT"/>
            <w:i/>
            <w:sz w:val="22"/>
            <w:szCs w:val="22"/>
          </w:rPr>
          <w:t>Thermodesulfovibrionia</w:t>
        </w:r>
      </w:ins>
      <w:proofErr w:type="spellEnd"/>
      <w:ins w:id="485" w:author="Caitlin Page Casar" w:date="2019-06-05T12:25:00Z">
        <w:r w:rsidR="00D42359">
          <w:rPr>
            <w:rFonts w:ascii="TimesNewRomanPSMT" w:hAnsi="TimesNewRomanPSMT"/>
            <w:i/>
            <w:sz w:val="22"/>
            <w:szCs w:val="22"/>
          </w:rPr>
          <w:t xml:space="preserve">, </w:t>
        </w:r>
        <w:r w:rsidR="00D42359">
          <w:rPr>
            <w:rFonts w:ascii="TimesNewRomanPSMT" w:hAnsi="TimesNewRomanPSMT"/>
            <w:sz w:val="22"/>
            <w:szCs w:val="22"/>
          </w:rPr>
          <w:t xml:space="preserve">and </w:t>
        </w:r>
        <w:proofErr w:type="spellStart"/>
        <w:r w:rsidR="00D42359">
          <w:rPr>
            <w:rFonts w:ascii="TimesNewRomanPSMT" w:hAnsi="TimesNewRomanPSMT"/>
            <w:i/>
            <w:sz w:val="22"/>
            <w:szCs w:val="22"/>
          </w:rPr>
          <w:t>Latescribacteria</w:t>
        </w:r>
      </w:ins>
      <w:proofErr w:type="spellEnd"/>
      <w:ins w:id="486" w:author="Caitlin Page Casar" w:date="2019-05-22T16:28:00Z">
        <w:r w:rsidR="002F1961" w:rsidRPr="00FF273C">
          <w:rPr>
            <w:rFonts w:ascii="TimesNewRomanPSMT" w:hAnsi="TimesNewRomanPSMT"/>
            <w:sz w:val="22"/>
            <w:szCs w:val="22"/>
          </w:rPr>
          <w:t xml:space="preserve"> are </w:t>
        </w:r>
      </w:ins>
      <w:ins w:id="487" w:author="Caitlin Page Casar" w:date="2019-06-03T13:57:00Z">
        <w:r w:rsidR="00E16B79">
          <w:rPr>
            <w:rFonts w:ascii="TimesNewRomanPSMT" w:hAnsi="TimesNewRomanPSMT"/>
            <w:sz w:val="22"/>
            <w:szCs w:val="22"/>
          </w:rPr>
          <w:t>most</w:t>
        </w:r>
      </w:ins>
      <w:ins w:id="488" w:author="Caitlin Page Casar" w:date="2019-05-22T16:28:00Z">
        <w:r w:rsidR="002F1961" w:rsidRPr="00FF273C">
          <w:rPr>
            <w:rFonts w:ascii="TimesNewRomanPSMT" w:hAnsi="TimesNewRomanPSMT"/>
            <w:sz w:val="22"/>
            <w:szCs w:val="22"/>
          </w:rPr>
          <w:t xml:space="preserve"> </w:t>
        </w:r>
      </w:ins>
      <w:ins w:id="489" w:author="Caitlin Page Casar" w:date="2019-06-03T13:57:00Z">
        <w:r w:rsidR="00E16B79">
          <w:rPr>
            <w:rFonts w:ascii="TimesNewRomanPSMT" w:hAnsi="TimesNewRomanPSMT"/>
            <w:sz w:val="22"/>
            <w:szCs w:val="22"/>
          </w:rPr>
          <w:t>enriched</w:t>
        </w:r>
      </w:ins>
      <w:ins w:id="490" w:author="Caitlin Page Casar" w:date="2019-05-22T16:28:00Z">
        <w:r w:rsidR="002F1961" w:rsidRPr="00FF273C">
          <w:rPr>
            <w:rFonts w:ascii="TimesNewRomanPSMT" w:hAnsi="TimesNewRomanPSMT"/>
            <w:sz w:val="22"/>
            <w:szCs w:val="22"/>
          </w:rPr>
          <w:t xml:space="preserve"> in biofilm communities</w:t>
        </w:r>
        <w:r w:rsidR="002F1961">
          <w:rPr>
            <w:rFonts w:ascii="TimesNewRomanPSMT" w:hAnsi="TimesNewRomanPSMT"/>
            <w:sz w:val="22"/>
            <w:szCs w:val="22"/>
          </w:rPr>
          <w:t xml:space="preserve">. </w:t>
        </w:r>
      </w:ins>
      <w:ins w:id="491" w:author="Caitlin Page Casar" w:date="2019-06-05T12:24:00Z">
        <w:r w:rsidR="00D42359">
          <w:rPr>
            <w:rFonts w:ascii="TimesNewRomanPSMT" w:hAnsi="TimesNewRomanPSMT"/>
            <w:sz w:val="22"/>
            <w:szCs w:val="22"/>
          </w:rPr>
          <w:t xml:space="preserve">Members of </w:t>
        </w:r>
        <w:proofErr w:type="spellStart"/>
        <w:r w:rsidR="00D42359" w:rsidRPr="00D42359">
          <w:rPr>
            <w:rFonts w:ascii="TimesNewRomanPSMT" w:hAnsi="TimesNewRomanPSMT"/>
            <w:i/>
            <w:sz w:val="22"/>
            <w:szCs w:val="22"/>
            <w:rPrChange w:id="492" w:author="Caitlin Page Casar" w:date="2019-06-05T12:25:00Z">
              <w:rPr>
                <w:rFonts w:ascii="TimesNewRomanPSMT" w:hAnsi="TimesNewRomanPSMT"/>
                <w:sz w:val="22"/>
                <w:szCs w:val="22"/>
              </w:rPr>
            </w:rPrChange>
          </w:rPr>
          <w:t>Desulfobulbaceae</w:t>
        </w:r>
        <w:proofErr w:type="spellEnd"/>
        <w:r w:rsidR="00D42359">
          <w:rPr>
            <w:rFonts w:ascii="TimesNewRomanPSMT" w:hAnsi="TimesNewRomanPSMT"/>
            <w:sz w:val="22"/>
            <w:szCs w:val="22"/>
          </w:rPr>
          <w:t xml:space="preserve"> and </w:t>
        </w:r>
        <w:proofErr w:type="spellStart"/>
        <w:r w:rsidR="00D42359" w:rsidRPr="00D42359">
          <w:rPr>
            <w:rFonts w:ascii="TimesNewRomanPSMT" w:hAnsi="TimesNewRomanPSMT"/>
            <w:i/>
            <w:sz w:val="22"/>
            <w:szCs w:val="22"/>
            <w:rPrChange w:id="493" w:author="Caitlin Page Casar" w:date="2019-06-05T12:25:00Z">
              <w:rPr>
                <w:rFonts w:ascii="TimesNewRomanPSMT" w:hAnsi="TimesNewRomanPSMT"/>
                <w:sz w:val="22"/>
                <w:szCs w:val="22"/>
              </w:rPr>
            </w:rPrChange>
          </w:rPr>
          <w:t>Thermodesulfovibrionia</w:t>
        </w:r>
        <w:proofErr w:type="spellEnd"/>
        <w:r w:rsidR="00D42359">
          <w:rPr>
            <w:rFonts w:ascii="TimesNewRomanPSMT" w:hAnsi="TimesNewRomanPSMT"/>
            <w:sz w:val="22"/>
            <w:szCs w:val="22"/>
          </w:rPr>
          <w:t xml:space="preserve"> are highly enriched in mineral experiments</w:t>
        </w:r>
      </w:ins>
      <w:ins w:id="494" w:author="Caitlin Page Casar" w:date="2019-06-05T12:25:00Z">
        <w:r w:rsidR="00D42359">
          <w:rPr>
            <w:rFonts w:ascii="TimesNewRomanPSMT" w:hAnsi="TimesNewRomanPSMT"/>
            <w:sz w:val="22"/>
            <w:szCs w:val="22"/>
          </w:rPr>
          <w:t xml:space="preserve"> relative to fluid communities</w:t>
        </w:r>
      </w:ins>
      <w:ins w:id="495" w:author="Caitlin Page Casar" w:date="2019-06-05T12:24:00Z">
        <w:r w:rsidR="00D42359">
          <w:rPr>
            <w:rFonts w:ascii="TimesNewRomanPSMT" w:hAnsi="TimesNewRomanPSMT"/>
            <w:sz w:val="22"/>
            <w:szCs w:val="22"/>
          </w:rPr>
          <w:t xml:space="preserve">, most notably in experiments with pyrolusite. </w:t>
        </w:r>
      </w:ins>
      <w:ins w:id="496" w:author="Caitlin Page Casar" w:date="2019-06-05T12:26:00Z">
        <w:r w:rsidR="00D42359">
          <w:rPr>
            <w:rFonts w:ascii="TimesNewRomanPSMT" w:hAnsi="TimesNewRomanPSMT"/>
            <w:sz w:val="22"/>
            <w:szCs w:val="22"/>
          </w:rPr>
          <w:t>NCBI BLAST results indicate that t</w:t>
        </w:r>
      </w:ins>
      <w:ins w:id="497" w:author="Caitlin Page Casar" w:date="2019-06-05T12:14:00Z">
        <w:r w:rsidR="004D7902">
          <w:rPr>
            <w:rFonts w:ascii="TimesNewRomanPSMT" w:hAnsi="TimesNewRomanPSMT"/>
            <w:sz w:val="22"/>
            <w:szCs w:val="22"/>
          </w:rPr>
          <w:t xml:space="preserve">he </w:t>
        </w:r>
        <w:proofErr w:type="spellStart"/>
        <w:r w:rsidR="004D7902" w:rsidRPr="00D42359">
          <w:rPr>
            <w:rFonts w:ascii="TimesNewRomanPSMT" w:hAnsi="TimesNewRomanPSMT"/>
            <w:i/>
            <w:sz w:val="22"/>
            <w:szCs w:val="22"/>
            <w:rPrChange w:id="498" w:author="Caitlin Page Casar" w:date="2019-06-05T12:25:00Z">
              <w:rPr>
                <w:rFonts w:ascii="TimesNewRomanPSMT" w:hAnsi="TimesNewRomanPSMT"/>
                <w:sz w:val="22"/>
                <w:szCs w:val="22"/>
              </w:rPr>
            </w:rPrChange>
          </w:rPr>
          <w:t>Desulfobulbaceae</w:t>
        </w:r>
        <w:proofErr w:type="spellEnd"/>
        <w:r w:rsidR="004D7902">
          <w:rPr>
            <w:rFonts w:ascii="TimesNewRomanPSMT" w:hAnsi="TimesNewRomanPSMT"/>
            <w:sz w:val="22"/>
            <w:szCs w:val="22"/>
          </w:rPr>
          <w:t xml:space="preserve"> in </w:t>
        </w:r>
      </w:ins>
      <w:ins w:id="499" w:author="Caitlin Page Casar" w:date="2019-06-05T12:16:00Z">
        <w:r w:rsidR="004D7902">
          <w:rPr>
            <w:rFonts w:ascii="TimesNewRomanPSMT" w:hAnsi="TimesNewRomanPSMT"/>
            <w:sz w:val="22"/>
            <w:szCs w:val="22"/>
          </w:rPr>
          <w:t xml:space="preserve">D3 communities on pyrolusite are dominated by an OTU with </w:t>
        </w:r>
      </w:ins>
      <w:ins w:id="500" w:author="Caitlin Page Casar" w:date="2019-06-05T12:17:00Z">
        <w:r w:rsidR="004D7902">
          <w:rPr>
            <w:rFonts w:ascii="TimesNewRomanPSMT" w:hAnsi="TimesNewRomanPSMT"/>
            <w:sz w:val="22"/>
            <w:szCs w:val="22"/>
          </w:rPr>
          <w:t>92.89% similarity to</w:t>
        </w:r>
      </w:ins>
      <w:ins w:id="501" w:author="Caitlin Page Casar" w:date="2019-06-05T12:33:00Z">
        <w:r w:rsidR="00724B37">
          <w:rPr>
            <w:rFonts w:ascii="TimesNewRomanPSMT" w:hAnsi="TimesNewRomanPSMT"/>
            <w:sz w:val="22"/>
            <w:szCs w:val="22"/>
          </w:rPr>
          <w:t xml:space="preserve"> a strain of</w:t>
        </w:r>
      </w:ins>
      <w:ins w:id="502" w:author="Caitlin Page Casar" w:date="2019-06-05T12:17:00Z">
        <w:r w:rsidR="004D7902">
          <w:rPr>
            <w:rFonts w:ascii="TimesNewRomanPSMT" w:hAnsi="TimesNewRomanPSMT"/>
            <w:sz w:val="22"/>
            <w:szCs w:val="22"/>
          </w:rPr>
          <w:t xml:space="preserve"> </w:t>
        </w:r>
        <w:proofErr w:type="spellStart"/>
        <w:r w:rsidR="004D7902" w:rsidRPr="00D42359">
          <w:rPr>
            <w:rFonts w:ascii="TimesNewRomanPSMT" w:hAnsi="TimesNewRomanPSMT"/>
            <w:i/>
            <w:sz w:val="22"/>
            <w:szCs w:val="22"/>
            <w:rPrChange w:id="503"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504"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505" w:author="Caitlin Page Casar" w:date="2019-06-05T12:23:00Z">
              <w:rPr>
                <w:rFonts w:ascii="TimesNewRomanPSMT" w:hAnsi="TimesNewRomanPSMT"/>
                <w:sz w:val="22"/>
                <w:szCs w:val="22"/>
              </w:rPr>
            </w:rPrChange>
          </w:rPr>
          <w:t>propionicus</w:t>
        </w:r>
      </w:ins>
      <w:proofErr w:type="spellEnd"/>
      <w:ins w:id="506" w:author="Caitlin Page Casar" w:date="2019-06-05T12:33:00Z">
        <w:r w:rsidR="00724B37">
          <w:rPr>
            <w:rFonts w:ascii="TimesNewRomanPSMT" w:hAnsi="TimesNewRomanPSMT"/>
            <w:sz w:val="22"/>
            <w:szCs w:val="22"/>
          </w:rPr>
          <w:t xml:space="preserve"> capable of elemental sulfur </w:t>
        </w:r>
      </w:ins>
      <w:ins w:id="507" w:author="Caitlin Page Casar" w:date="2019-06-05T12:35:00Z">
        <w:r w:rsidR="00531C0C">
          <w:rPr>
            <w:rFonts w:ascii="TimesNewRomanPSMT" w:hAnsi="TimesNewRomanPSMT"/>
            <w:sz w:val="22"/>
            <w:szCs w:val="22"/>
          </w:rPr>
          <w:t xml:space="preserve">disproportionation </w:t>
        </w:r>
      </w:ins>
      <w:ins w:id="508" w:author="Caitlin Page Casar" w:date="2019-06-05T12:33:00Z">
        <w:r w:rsidR="00724B37">
          <w:rPr>
            <w:rFonts w:ascii="TimesNewRomanPSMT" w:hAnsi="TimesNewRomanPSMT"/>
            <w:sz w:val="22"/>
            <w:szCs w:val="22"/>
          </w:rPr>
          <w:t xml:space="preserve">to sulfide </w:t>
        </w:r>
        <w:r w:rsidR="00724B37">
          <w:rPr>
            <w:rFonts w:ascii="TimesNewRomanPSMT" w:hAnsi="TimesNewRomanPSMT"/>
            <w:sz w:val="22"/>
            <w:szCs w:val="22"/>
          </w:rPr>
          <w:fldChar w:fldCharType="begin"/>
        </w:r>
        <w:r w:rsidR="00724B37">
          <w:rPr>
            <w:rFonts w:ascii="TimesNewRomanPSMT" w:hAnsi="TimesNewRomanPSMT"/>
            <w:sz w:val="22"/>
            <w:szCs w:val="22"/>
          </w:rPr>
          <w:instrText xml:space="preserve"> ADDIN ZOTERO_ITEM CSL_CITATION {"citationID":"jW4aVNsL","properties":{"formattedCitation":"(Pagani {\\i{}et al.}, 2011)","plainCitation":"(Pagani et al., 2011)","noteIndex":0},"citationItems":[{"id":468,"uris":["http://zotero.org/users/local/dsI5V9tJ/items/RU5QRX7F"],"uri":["http://zotero.org/users/local/dsI5V9tJ/items/RU5QRX7F"],"itemData":{"id":468,"type":"article-journal","title":"Complete genome sequence of Desulfobulbus propionicus type strain (1pr3T)","container-title":"Standards in Genomic Sciences","page":"100-110","volume":"4","issue":"1","source":"Crossref","DOI":"10.4056/sigs.1613929","ISSN":"1944-3277","language":"en","author":[{"family":"Pagani","given":"Ioanna"},{"family":"Lapidus","given":"Alla"},{"family":"Nolan","given":"Matt"},{"family":"Lucas","given":"Susan"},{"family":"Hammon","given":"Nancy"},{"family":"Deshpande","given":"Shweta"},{"family":"Cheng","given":"Jan-Fang"},{"family":"Chertkov","given":"Olga"},{"family":"Davenport","given":"Karen"},{"family":"Tapia","given":"Roxane"},{"family":"Han","given":"Cliff"},{"family":"Goodwin","given":"Lynne"},{"family":"Pitluck","given":"Sam"},{"family":"Liolios","given":"Konstantinos"},{"family":"Mavromatis","given":"Konstantinos"},{"family":"Ivanova","given":"Natalia"},{"family":"Mikhailova","given":"Natalia"},{"family":"Pati","given":"Amrita"},{"family":"Chen","given":"Amy"},{"family":"Palaniappan","given":"Krishna"},{"family":"Land","given":"Miriam"},{"family":"Hauser","given":"Loren"},{"family":"Chang","given":"Yun-Juan"},{"family":"Jeffries","given":"Cynthia D."},{"family":"Detter","given":"John C."},{"family":"Brambilla","given":"Evelyne"},{"family":"Kannan","given":"K. Palani"},{"family":"Djao","given":"Olivier D. Ngatchou"},{"family":"Rohde","given":"Manfred"},{"family":"Pukall","given":"Rüdiger"},{"family":"Spring","given":"Stefan"},{"family":"Göker","given":"Markus"},{"family":"Sikorski","given":"Johannes"},{"family":"Woyke","given":"Tanja"},{"family":"Bristow","given":"James"},{"family":"Eisen","given":"Jonathan A."},{"family":"Markowitz","given":"Victor"},{"family":"Hugenholtz","given":"Philip"},{"family":"Kyrpides","given":"Nikos C."},{"family":"Klenk","given":"Hans-Peter"}],"issued":{"date-parts":[["2011",2,20]]}}}],"schema":"https://github.com/citation-style-language/schema/raw/master/csl-citation.json"} </w:instrText>
        </w:r>
        <w:r w:rsidR="00724B37">
          <w:rPr>
            <w:rFonts w:ascii="TimesNewRomanPSMT" w:hAnsi="TimesNewRomanPSMT"/>
            <w:sz w:val="22"/>
            <w:szCs w:val="22"/>
          </w:rPr>
          <w:fldChar w:fldCharType="separate"/>
        </w:r>
        <w:r w:rsidR="00724B37" w:rsidRPr="00830140">
          <w:rPr>
            <w:rFonts w:ascii="TimesNewRomanPSMT" w:hAnsi="TimesNewRomanPSMT" w:cs="TimesNewRomanPSMT"/>
            <w:sz w:val="22"/>
          </w:rPr>
          <w:t xml:space="preserve">(Pagani </w:t>
        </w:r>
        <w:r w:rsidR="00724B37" w:rsidRPr="00830140">
          <w:rPr>
            <w:rFonts w:ascii="TimesNewRomanPSMT" w:hAnsi="TimesNewRomanPSMT" w:cs="TimesNewRomanPSMT"/>
            <w:i/>
            <w:iCs/>
            <w:sz w:val="22"/>
          </w:rPr>
          <w:t>et al.</w:t>
        </w:r>
        <w:r w:rsidR="00724B37" w:rsidRPr="00830140">
          <w:rPr>
            <w:rFonts w:ascii="TimesNewRomanPSMT" w:hAnsi="TimesNewRomanPSMT" w:cs="TimesNewRomanPSMT"/>
            <w:sz w:val="22"/>
          </w:rPr>
          <w:t>, 2011)</w:t>
        </w:r>
        <w:r w:rsidR="00724B37">
          <w:rPr>
            <w:rFonts w:ascii="TimesNewRomanPSMT" w:hAnsi="TimesNewRomanPSMT"/>
            <w:sz w:val="22"/>
            <w:szCs w:val="22"/>
          </w:rPr>
          <w:fldChar w:fldCharType="end"/>
        </w:r>
      </w:ins>
      <w:ins w:id="509" w:author="Caitlin Page Casar" w:date="2019-06-05T12:49:00Z">
        <w:r w:rsidR="00432EF6">
          <w:rPr>
            <w:rFonts w:ascii="TimesNewRomanPSMT" w:hAnsi="TimesNewRomanPSMT"/>
            <w:sz w:val="22"/>
            <w:szCs w:val="22"/>
          </w:rPr>
          <w:t xml:space="preserve">. </w:t>
        </w:r>
      </w:ins>
      <w:ins w:id="510" w:author="Caitlin Page Casar" w:date="2019-06-05T12:14:00Z">
        <w:r w:rsidR="004D7902">
          <w:rPr>
            <w:rFonts w:ascii="TimesNewRomanPSMT" w:hAnsi="TimesNewRomanPSMT"/>
            <w:sz w:val="22"/>
            <w:szCs w:val="22"/>
          </w:rPr>
          <w:t>D</w:t>
        </w:r>
      </w:ins>
      <w:ins w:id="511" w:author="Caitlin Page Casar" w:date="2019-06-05T12:15:00Z">
        <w:r w:rsidR="004D7902">
          <w:rPr>
            <w:rFonts w:ascii="TimesNewRomanPSMT" w:hAnsi="TimesNewRomanPSMT"/>
            <w:sz w:val="22"/>
            <w:szCs w:val="22"/>
          </w:rPr>
          <w:t>6</w:t>
        </w:r>
      </w:ins>
      <w:ins w:id="512" w:author="Caitlin Page Casar" w:date="2019-06-05T12:14:00Z">
        <w:r w:rsidR="004D7902">
          <w:rPr>
            <w:rFonts w:ascii="TimesNewRomanPSMT" w:hAnsi="TimesNewRomanPSMT"/>
            <w:sz w:val="22"/>
            <w:szCs w:val="22"/>
          </w:rPr>
          <w:t xml:space="preserve"> communities are dominated by an OTU with 96.44% similarity to </w:t>
        </w:r>
      </w:ins>
      <w:ins w:id="513" w:author="Caitlin Page Casar" w:date="2019-06-05T12:31:00Z">
        <w:r w:rsidR="00724B37">
          <w:rPr>
            <w:rFonts w:ascii="TimesNewRomanPSMT" w:hAnsi="TimesNewRomanPSMT"/>
            <w:sz w:val="22"/>
            <w:szCs w:val="22"/>
          </w:rPr>
          <w:t>a</w:t>
        </w:r>
      </w:ins>
      <w:ins w:id="514" w:author="Caitlin Page Casar" w:date="2019-06-05T12:34:00Z">
        <w:r w:rsidR="002F0263">
          <w:rPr>
            <w:rFonts w:ascii="TimesNewRomanPSMT" w:hAnsi="TimesNewRomanPSMT"/>
            <w:sz w:val="22"/>
            <w:szCs w:val="22"/>
          </w:rPr>
          <w:t xml:space="preserve"> strictly anaerobic</w:t>
        </w:r>
      </w:ins>
      <w:ins w:id="515" w:author="Caitlin Page Casar" w:date="2019-06-05T12:31:00Z">
        <w:r w:rsidR="00724B37">
          <w:rPr>
            <w:rFonts w:ascii="TimesNewRomanPSMT" w:hAnsi="TimesNewRomanPSMT"/>
            <w:sz w:val="22"/>
            <w:szCs w:val="22"/>
          </w:rPr>
          <w:t xml:space="preserve"> strain of </w:t>
        </w:r>
      </w:ins>
      <w:commentRangeStart w:id="516"/>
      <w:proofErr w:type="spellStart"/>
      <w:ins w:id="517" w:author="Caitlin Page Casar" w:date="2019-06-05T12:14:00Z">
        <w:r w:rsidR="004D7902" w:rsidRPr="00D42359">
          <w:rPr>
            <w:rFonts w:ascii="TimesNewRomanPSMT" w:hAnsi="TimesNewRomanPSMT"/>
            <w:i/>
            <w:sz w:val="22"/>
            <w:szCs w:val="22"/>
            <w:rPrChange w:id="518"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519" w:author="Caitlin Page Casar" w:date="2019-06-05T12:23:00Z">
              <w:rPr>
                <w:rFonts w:ascii="TimesNewRomanPSMT" w:hAnsi="TimesNewRomanPSMT"/>
                <w:sz w:val="22"/>
                <w:szCs w:val="22"/>
              </w:rPr>
            </w:rPrChange>
          </w:rPr>
          <w:t xml:space="preserve"> elongatus</w:t>
        </w:r>
      </w:ins>
      <w:ins w:id="520" w:author="Caitlin Page Casar" w:date="2019-06-05T12:34:00Z">
        <w:r w:rsidR="002F0263">
          <w:rPr>
            <w:rFonts w:ascii="TimesNewRomanPSMT" w:hAnsi="TimesNewRomanPSMT"/>
            <w:sz w:val="22"/>
            <w:szCs w:val="22"/>
          </w:rPr>
          <w:t xml:space="preserve"> </w:t>
        </w:r>
      </w:ins>
      <w:commentRangeEnd w:id="516"/>
      <w:ins w:id="521" w:author="Caitlin Page Casar" w:date="2019-06-05T12:59:00Z">
        <w:r w:rsidR="00432EF6">
          <w:rPr>
            <w:rStyle w:val="CommentReference"/>
          </w:rPr>
          <w:commentReference w:id="516"/>
        </w:r>
      </w:ins>
      <w:ins w:id="522" w:author="Caitlin Page Casar" w:date="2019-06-05T12:36:00Z">
        <w:r w:rsidR="00BE3030">
          <w:rPr>
            <w:rFonts w:ascii="TimesNewRomanPSMT" w:hAnsi="TimesNewRomanPSMT"/>
            <w:sz w:val="22"/>
            <w:szCs w:val="22"/>
          </w:rPr>
          <w:t xml:space="preserve">isolated from freshwater sediment </w:t>
        </w:r>
      </w:ins>
      <w:ins w:id="523" w:author="Caitlin Page Casar" w:date="2019-06-05T12:34:00Z">
        <w:r w:rsidR="002F0263">
          <w:rPr>
            <w:rFonts w:ascii="TimesNewRomanPSMT" w:hAnsi="TimesNewRomanPSMT"/>
            <w:sz w:val="22"/>
            <w:szCs w:val="22"/>
          </w:rPr>
          <w:t xml:space="preserve">capable of </w:t>
        </w:r>
      </w:ins>
      <w:ins w:id="524" w:author="Caitlin Page Casar" w:date="2019-06-05T12:35:00Z">
        <w:r w:rsidR="002F0263">
          <w:rPr>
            <w:rFonts w:ascii="TimesNewRomanPSMT" w:hAnsi="TimesNewRomanPSMT"/>
            <w:sz w:val="22"/>
            <w:szCs w:val="22"/>
          </w:rPr>
          <w:t>thiosulfate</w:t>
        </w:r>
      </w:ins>
      <w:ins w:id="525" w:author="Caitlin Page Casar" w:date="2019-06-05T12:34:00Z">
        <w:r w:rsidR="002F0263">
          <w:rPr>
            <w:rFonts w:ascii="TimesNewRomanPSMT" w:hAnsi="TimesNewRomanPSMT"/>
            <w:sz w:val="22"/>
            <w:szCs w:val="22"/>
          </w:rPr>
          <w:t xml:space="preserve"> disproportionation</w:t>
        </w:r>
      </w:ins>
      <w:ins w:id="526" w:author="Caitlin Page Casar" w:date="2019-06-05T12:35:00Z">
        <w:r w:rsidR="002F0263">
          <w:rPr>
            <w:rFonts w:ascii="TimesNewRomanPSMT" w:hAnsi="TimesNewRomanPSMT"/>
            <w:sz w:val="22"/>
            <w:szCs w:val="22"/>
          </w:rPr>
          <w:t xml:space="preserve"> to sulfite </w:t>
        </w:r>
        <w:r w:rsidR="002F0263">
          <w:rPr>
            <w:rFonts w:ascii="TimesNewRomanPSMT" w:hAnsi="TimesNewRomanPSMT"/>
            <w:sz w:val="22"/>
            <w:szCs w:val="22"/>
          </w:rPr>
          <w:fldChar w:fldCharType="begin"/>
        </w:r>
        <w:r w:rsidR="002F0263">
          <w:rPr>
            <w:rFonts w:ascii="TimesNewRomanPSMT" w:hAnsi="TimesNewRomanPSMT"/>
            <w:sz w:val="22"/>
            <w:szCs w:val="22"/>
          </w:rPr>
          <w:instrText xml:space="preserve"> ADDIN ZOTERO_ITEM CSL_CITATION {"citationID":"4MVFO1UB","properties":{"formattedCitation":"(Janssen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2F0263">
        <w:rPr>
          <w:rFonts w:ascii="TimesNewRomanPSMT" w:hAnsi="TimesNewRomanPSMT"/>
          <w:sz w:val="22"/>
          <w:szCs w:val="22"/>
        </w:rPr>
        <w:fldChar w:fldCharType="separate"/>
      </w:r>
      <w:ins w:id="527" w:author="Caitlin Page Casar" w:date="2019-06-05T12:35:00Z">
        <w:r w:rsidR="002F0263" w:rsidRPr="002F0263">
          <w:rPr>
            <w:rFonts w:ascii="TimesNewRomanPSMT" w:hAnsi="TimesNewRomanPSMT" w:cs="TimesNewRomanPSMT"/>
            <w:sz w:val="22"/>
            <w:rPrChange w:id="528" w:author="Caitlin Page Casar" w:date="2019-06-05T12:35:00Z">
              <w:rPr/>
            </w:rPrChange>
          </w:rPr>
          <w:t xml:space="preserve">(Janssen </w:t>
        </w:r>
        <w:r w:rsidR="002F0263" w:rsidRPr="002F0263">
          <w:rPr>
            <w:rFonts w:ascii="TimesNewRomanPSMT" w:hAnsi="TimesNewRomanPSMT" w:cs="TimesNewRomanPSMT"/>
            <w:i/>
            <w:iCs/>
            <w:sz w:val="22"/>
            <w:rPrChange w:id="529" w:author="Caitlin Page Casar" w:date="2019-06-05T12:35:00Z">
              <w:rPr>
                <w:i/>
                <w:iCs/>
              </w:rPr>
            </w:rPrChange>
          </w:rPr>
          <w:t>et al.</w:t>
        </w:r>
        <w:r w:rsidR="002F0263" w:rsidRPr="002F0263">
          <w:rPr>
            <w:rFonts w:ascii="TimesNewRomanPSMT" w:hAnsi="TimesNewRomanPSMT" w:cs="TimesNewRomanPSMT"/>
            <w:sz w:val="22"/>
            <w:rPrChange w:id="530" w:author="Caitlin Page Casar" w:date="2019-06-05T12:35:00Z">
              <w:rPr/>
            </w:rPrChange>
          </w:rPr>
          <w:t>, 1996)</w:t>
        </w:r>
        <w:r w:rsidR="002F0263">
          <w:rPr>
            <w:rFonts w:ascii="TimesNewRomanPSMT" w:hAnsi="TimesNewRomanPSMT"/>
            <w:sz w:val="22"/>
            <w:szCs w:val="22"/>
          </w:rPr>
          <w:fldChar w:fldCharType="end"/>
        </w:r>
      </w:ins>
      <w:ins w:id="531" w:author="Caitlin Page Casar" w:date="2019-06-05T12:17:00Z">
        <w:r w:rsidR="004D7902">
          <w:rPr>
            <w:rFonts w:ascii="TimesNewRomanPSMT" w:hAnsi="TimesNewRomanPSMT"/>
            <w:sz w:val="22"/>
            <w:szCs w:val="22"/>
          </w:rPr>
          <w:t>.</w:t>
        </w:r>
      </w:ins>
      <w:ins w:id="532" w:author="Caitlin Page Casar" w:date="2019-06-05T12:19:00Z">
        <w:r w:rsidR="004D7902">
          <w:rPr>
            <w:rFonts w:ascii="TimesNewRomanPSMT" w:hAnsi="TimesNewRomanPSMT"/>
            <w:sz w:val="22"/>
            <w:szCs w:val="22"/>
          </w:rPr>
          <w:t xml:space="preserve"> The </w:t>
        </w:r>
        <w:proofErr w:type="spellStart"/>
        <w:r w:rsidR="004D7902" w:rsidRPr="00D42359">
          <w:rPr>
            <w:rFonts w:ascii="TimesNewRomanPSMT" w:hAnsi="TimesNewRomanPSMT"/>
            <w:i/>
            <w:sz w:val="22"/>
            <w:szCs w:val="22"/>
            <w:rPrChange w:id="533" w:author="Caitlin Page Casar" w:date="2019-06-05T12:23:00Z">
              <w:rPr>
                <w:rFonts w:ascii="TimesNewRomanPSMT" w:hAnsi="TimesNewRomanPSMT"/>
                <w:sz w:val="22"/>
                <w:szCs w:val="22"/>
              </w:rPr>
            </w:rPrChange>
          </w:rPr>
          <w:t>Thermodesulfovibrionia</w:t>
        </w:r>
        <w:proofErr w:type="spellEnd"/>
        <w:r w:rsidR="004D7902">
          <w:rPr>
            <w:rFonts w:ascii="TimesNewRomanPSMT" w:hAnsi="TimesNewRomanPSMT"/>
            <w:sz w:val="22"/>
            <w:szCs w:val="22"/>
          </w:rPr>
          <w:t xml:space="preserve"> in D1 communities on pyrolusite are dominated by an OTU with 83.94% similarity to </w:t>
        </w:r>
      </w:ins>
      <w:proofErr w:type="spellStart"/>
      <w:ins w:id="534" w:author="Caitlin Page Casar" w:date="2019-06-05T12:20:00Z">
        <w:r w:rsidR="004D7902" w:rsidRPr="00D42359">
          <w:rPr>
            <w:rFonts w:ascii="TimesNewRomanPSMT" w:hAnsi="TimesNewRomanPSMT"/>
            <w:i/>
            <w:sz w:val="22"/>
            <w:szCs w:val="22"/>
            <w:rPrChange w:id="535" w:author="Caitlin Page Casar" w:date="2019-06-05T12:23:00Z">
              <w:rPr>
                <w:rFonts w:ascii="TimesNewRomanPSMT" w:hAnsi="TimesNewRomanPSMT"/>
                <w:sz w:val="22"/>
                <w:szCs w:val="22"/>
              </w:rPr>
            </w:rPrChange>
          </w:rPr>
          <w:t>Deferrisoma</w:t>
        </w:r>
        <w:proofErr w:type="spellEnd"/>
        <w:r w:rsidR="004D7902" w:rsidRPr="00D42359">
          <w:rPr>
            <w:rFonts w:ascii="TimesNewRomanPSMT" w:hAnsi="TimesNewRomanPSMT"/>
            <w:i/>
            <w:sz w:val="22"/>
            <w:szCs w:val="22"/>
            <w:rPrChange w:id="536"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537" w:author="Caitlin Page Casar" w:date="2019-06-05T12:23:00Z">
              <w:rPr>
                <w:rFonts w:ascii="TimesNewRomanPSMT" w:hAnsi="TimesNewRomanPSMT"/>
                <w:sz w:val="22"/>
                <w:szCs w:val="22"/>
              </w:rPr>
            </w:rPrChange>
          </w:rPr>
          <w:t>camini</w:t>
        </w:r>
      </w:ins>
      <w:proofErr w:type="spellEnd"/>
      <w:ins w:id="538" w:author="Caitlin Page Casar" w:date="2019-06-05T12:21:00Z">
        <w:r w:rsidR="004D7902">
          <w:rPr>
            <w:rFonts w:ascii="TimesNewRomanPSMT" w:hAnsi="TimesNewRomanPSMT"/>
            <w:sz w:val="22"/>
            <w:szCs w:val="22"/>
          </w:rPr>
          <w:t xml:space="preserve">, a thermophilic </w:t>
        </w:r>
        <w:r w:rsidR="00D42359">
          <w:rPr>
            <w:rFonts w:ascii="TimesNewRomanPSMT" w:hAnsi="TimesNewRomanPSMT"/>
            <w:sz w:val="22"/>
            <w:szCs w:val="22"/>
          </w:rPr>
          <w:t>iron reducer isolated from a marine hydrothermal vent</w:t>
        </w:r>
      </w:ins>
      <w:ins w:id="539" w:author="Caitlin Page Casar" w:date="2019-06-05T12:22:00Z">
        <w:r w:rsidR="00D42359">
          <w:rPr>
            <w:rFonts w:ascii="TimesNewRomanPSMT" w:hAnsi="TimesNewRomanPSMT"/>
            <w:sz w:val="22"/>
            <w:szCs w:val="22"/>
          </w:rPr>
          <w:t xml:space="preserve"> </w:t>
        </w:r>
      </w:ins>
      <w:ins w:id="540" w:author="Caitlin Page Casar" w:date="2019-06-05T12:23:00Z">
        <w:r w:rsidR="00D42359">
          <w:rPr>
            <w:rFonts w:ascii="TimesNewRomanPSMT" w:hAnsi="TimesNewRomanPSMT"/>
            <w:sz w:val="22"/>
            <w:szCs w:val="22"/>
          </w:rPr>
          <w:fldChar w:fldCharType="begin"/>
        </w:r>
        <w:r w:rsidR="00D42359">
          <w:rPr>
            <w:rFonts w:ascii="TimesNewRomanPSMT" w:hAnsi="TimesNewRomanPSMT"/>
            <w:sz w:val="22"/>
            <w:szCs w:val="22"/>
          </w:rPr>
          <w:instrText xml:space="preserve"> ADDIN ZOTERO_ITEM CSL_CITATION {"citationID":"TcAMdYIM","properties":{"formattedCitation":"(Slobodkina {\\i{}et al.}, 2012)","plainCitation":"(Slobodkina et al., 2012)","noteIndex":0},"citationItems":[{"id":294,"uris":["http://zotero.org/users/local/dsI5V9tJ/items/J3SWQP5H"],"uri":["http://zotero.org/users/local/dsI5V9tJ/items/J3SWQP5H"],"itemData":{"id":294,"type":"article-journal","title":"Deferrisoma camini gen. nov., sp. nov., a moderately thermophilic, dissimilatory iron(III)-reducing bacterium from a deep-sea hydrothermal vent that forms a distinct phylogenetic branch in the Deltaproteobacteria","container-title":"INTERNATIONAL JOURNAL OF SYSTEMATIC AND EVOLUTIONARY MICROBIOLOGY","page":"2463-2468","volume":"62","issue":"Pt 10","source":"CrossRef","DOI":"10.1099/ijs.0.038372-0","ISSN":"1466-5026, 1466-5034","language":"en","author":[{"family":"Slobodkina","given":"G. B."},{"family":"Reysenbach","given":"A.- L."},{"family":"Panteleeva","given":"A. N."},{"family":"Kostrikina","given":"N. A."},{"family":"Wagner","given":"I. D."},{"family":"Bonch-Osmolovskaya","given":"E. A."},{"family":"Slobodkin","given":"A. I."}],"issued":{"date-parts":[["2012",10,1]]}}}],"schema":"https://github.com/citation-style-language/schema/raw/master/csl-citation.json"} </w:instrText>
        </w:r>
      </w:ins>
      <w:r w:rsidR="00D42359">
        <w:rPr>
          <w:rFonts w:ascii="TimesNewRomanPSMT" w:hAnsi="TimesNewRomanPSMT"/>
          <w:sz w:val="22"/>
          <w:szCs w:val="22"/>
        </w:rPr>
        <w:fldChar w:fldCharType="separate"/>
      </w:r>
      <w:ins w:id="541" w:author="Caitlin Page Casar" w:date="2019-06-05T12:23:00Z">
        <w:r w:rsidR="00D42359" w:rsidRPr="00D42359">
          <w:rPr>
            <w:rFonts w:ascii="TimesNewRomanPSMT" w:hAnsi="TimesNewRomanPSMT" w:cs="TimesNewRomanPSMT"/>
            <w:sz w:val="22"/>
            <w:rPrChange w:id="542" w:author="Caitlin Page Casar" w:date="2019-06-05T12:23:00Z">
              <w:rPr/>
            </w:rPrChange>
          </w:rPr>
          <w:t xml:space="preserve">(Slobodkina </w:t>
        </w:r>
        <w:r w:rsidR="00D42359" w:rsidRPr="00D42359">
          <w:rPr>
            <w:rFonts w:ascii="TimesNewRomanPSMT" w:hAnsi="TimesNewRomanPSMT" w:cs="TimesNewRomanPSMT"/>
            <w:i/>
            <w:iCs/>
            <w:sz w:val="22"/>
            <w:rPrChange w:id="543" w:author="Caitlin Page Casar" w:date="2019-06-05T12:23:00Z">
              <w:rPr>
                <w:i/>
                <w:iCs/>
              </w:rPr>
            </w:rPrChange>
          </w:rPr>
          <w:t>et al.</w:t>
        </w:r>
        <w:r w:rsidR="00D42359" w:rsidRPr="00D42359">
          <w:rPr>
            <w:rFonts w:ascii="TimesNewRomanPSMT" w:hAnsi="TimesNewRomanPSMT" w:cs="TimesNewRomanPSMT"/>
            <w:sz w:val="22"/>
            <w:rPrChange w:id="544" w:author="Caitlin Page Casar" w:date="2019-06-05T12:23:00Z">
              <w:rPr/>
            </w:rPrChange>
          </w:rPr>
          <w:t>, 2012)</w:t>
        </w:r>
        <w:r w:rsidR="00D42359">
          <w:rPr>
            <w:rFonts w:ascii="TimesNewRomanPSMT" w:hAnsi="TimesNewRomanPSMT"/>
            <w:sz w:val="22"/>
            <w:szCs w:val="22"/>
          </w:rPr>
          <w:fldChar w:fldCharType="end"/>
        </w:r>
        <w:r w:rsidR="00D42359">
          <w:rPr>
            <w:rFonts w:ascii="TimesNewRomanPSMT" w:hAnsi="TimesNewRomanPSMT"/>
            <w:sz w:val="22"/>
            <w:szCs w:val="22"/>
          </w:rPr>
          <w:t xml:space="preserve">. </w:t>
        </w:r>
      </w:ins>
    </w:p>
    <w:p w14:paraId="5D0608D5" w14:textId="271BB28A" w:rsidR="008F0CEE" w:rsidRPr="00401310" w:rsidDel="00DA6211" w:rsidRDefault="00CB0C22">
      <w:pPr>
        <w:spacing w:before="120" w:line="276" w:lineRule="auto"/>
        <w:jc w:val="both"/>
        <w:rPr>
          <w:del w:id="545" w:author="Caitlin Page Casar" w:date="2019-05-22T15:57:00Z"/>
          <w:rFonts w:ascii="TimesNewRomanPSMT" w:hAnsi="TimesNewRomanPSMT"/>
          <w:i/>
          <w:sz w:val="22"/>
          <w:szCs w:val="22"/>
          <w:rPrChange w:id="546" w:author="Caitlin Page Casar" w:date="2019-05-22T16:08:00Z">
            <w:rPr>
              <w:del w:id="547" w:author="Caitlin Page Casar" w:date="2019-05-22T15:57:00Z"/>
              <w:rFonts w:ascii="TimesNewRomanPSMT" w:hAnsi="TimesNewRomanPSMT"/>
              <w:sz w:val="22"/>
              <w:szCs w:val="22"/>
            </w:rPr>
          </w:rPrChange>
        </w:rPr>
      </w:pPr>
      <w:del w:id="548" w:author="Caitlin Page Casar" w:date="2019-05-22T15:57:00Z">
        <w:r w:rsidRPr="00401310" w:rsidDel="00DA6211">
          <w:rPr>
            <w:rFonts w:ascii="TimesNewRomanPSMT" w:hAnsi="TimesNewRomanPSMT"/>
            <w:i/>
            <w:sz w:val="22"/>
            <w:szCs w:val="22"/>
            <w:rPrChange w:id="549" w:author="Caitlin Page Casar" w:date="2019-05-22T16:08:00Z">
              <w:rPr>
                <w:rFonts w:ascii="TimesNewRomanPSMT" w:hAnsi="TimesNewRomanPSMT"/>
                <w:sz w:val="22"/>
                <w:szCs w:val="22"/>
              </w:rPr>
            </w:rPrChange>
          </w:rPr>
          <w:delText>Several</w:delText>
        </w:r>
        <w:r w:rsidR="007F286F" w:rsidRPr="00401310" w:rsidDel="00DA6211">
          <w:rPr>
            <w:rFonts w:ascii="TimesNewRomanPSMT" w:hAnsi="TimesNewRomanPSMT"/>
            <w:i/>
            <w:sz w:val="22"/>
            <w:szCs w:val="22"/>
            <w:rPrChange w:id="550" w:author="Caitlin Page Casar" w:date="2019-05-22T16:08:00Z">
              <w:rPr>
                <w:rFonts w:ascii="TimesNewRomanPSMT" w:hAnsi="TimesNewRomanPSMT"/>
                <w:sz w:val="22"/>
                <w:szCs w:val="22"/>
              </w:rPr>
            </w:rPrChange>
          </w:rPr>
          <w:delText xml:space="preserve"> experiments with minerals enriched for biofilm communities distinct from fluid communities or biofilm communities on inert control substrates. Most striking are the experiments with pyrolusite, which enriched for members of the </w:delText>
        </w:r>
        <w:r w:rsidR="007F286F" w:rsidRPr="00401310" w:rsidDel="00DA6211">
          <w:rPr>
            <w:rFonts w:ascii="TimesNewRomanPSMT" w:hAnsi="TimesNewRomanPSMT"/>
            <w:i/>
            <w:sz w:val="22"/>
            <w:szCs w:val="22"/>
          </w:rPr>
          <w:delText>Desulfobulbaceae</w:delText>
        </w:r>
        <w:r w:rsidR="007F286F" w:rsidRPr="00401310" w:rsidDel="00DA6211">
          <w:rPr>
            <w:rFonts w:ascii="TimesNewRomanPSMT" w:hAnsi="TimesNewRomanPSMT"/>
            <w:i/>
            <w:sz w:val="22"/>
            <w:szCs w:val="22"/>
            <w:rPrChange w:id="551" w:author="Caitlin Page Casar" w:date="2019-05-22T16:08:00Z">
              <w:rPr>
                <w:rFonts w:ascii="TimesNewRomanPSMT" w:hAnsi="TimesNewRomanPSMT"/>
                <w:sz w:val="22"/>
                <w:szCs w:val="22"/>
              </w:rPr>
            </w:rPrChange>
          </w:rPr>
          <w:delText xml:space="preserve"> at DeMMO3 and DeMMO6 and </w:delText>
        </w:r>
        <w:r w:rsidR="007F286F" w:rsidRPr="00401310" w:rsidDel="00DA6211">
          <w:rPr>
            <w:rFonts w:ascii="TimesNewRomanPSMT" w:hAnsi="TimesNewRomanPSMT"/>
            <w:i/>
            <w:sz w:val="22"/>
            <w:szCs w:val="22"/>
          </w:rPr>
          <w:delText>Thermodesulfovibrionia</w:delText>
        </w:r>
        <w:r w:rsidR="007F286F" w:rsidRPr="00401310" w:rsidDel="00DA6211">
          <w:rPr>
            <w:rFonts w:ascii="TimesNewRomanPSMT" w:hAnsi="TimesNewRomanPSMT"/>
            <w:i/>
            <w:sz w:val="22"/>
            <w:szCs w:val="22"/>
            <w:rPrChange w:id="552" w:author="Caitlin Page Casar" w:date="2019-05-22T16:08:00Z">
              <w:rPr>
                <w:rFonts w:ascii="TimesNewRomanPSMT" w:hAnsi="TimesNewRomanPSMT"/>
                <w:sz w:val="22"/>
                <w:szCs w:val="22"/>
              </w:rPr>
            </w:rPrChange>
          </w:rPr>
          <w:delText xml:space="preserve"> at DeMMO1. </w:delText>
        </w:r>
      </w:del>
    </w:p>
    <w:p w14:paraId="10916A73" w14:textId="77777777" w:rsidR="005250A3" w:rsidRPr="00401310" w:rsidRDefault="005250A3" w:rsidP="00F770A6">
      <w:pPr>
        <w:spacing w:before="120" w:line="276" w:lineRule="auto"/>
        <w:jc w:val="both"/>
        <w:rPr>
          <w:rFonts w:ascii="Calibri" w:hAnsi="Calibri" w:cs="Calibri"/>
          <w:b/>
          <w:color w:val="A6A6A6" w:themeColor="background1" w:themeShade="A6"/>
          <w:sz w:val="22"/>
          <w:szCs w:val="22"/>
          <w:rPrChange w:id="553" w:author="Caitlin Page Casar" w:date="2019-05-22T16:07:00Z">
            <w:rPr>
              <w:rFonts w:ascii="Calibri" w:hAnsi="Calibri" w:cs="Calibri"/>
              <w:b/>
              <w:sz w:val="22"/>
              <w:szCs w:val="22"/>
            </w:rPr>
          </w:rPrChange>
        </w:rPr>
      </w:pPr>
    </w:p>
    <w:p w14:paraId="384126AA" w14:textId="0083DFA2" w:rsidR="006B4718" w:rsidDel="002B008D" w:rsidRDefault="005D3E0A" w:rsidP="005D3E0A">
      <w:pPr>
        <w:jc w:val="center"/>
        <w:rPr>
          <w:del w:id="554" w:author="Caitlin Page Casar" w:date="2019-06-03T14:32:00Z"/>
          <w:rFonts w:ascii="Calibri" w:hAnsi="Calibri" w:cs="Calibri"/>
          <w:b/>
        </w:rPr>
      </w:pPr>
      <w:del w:id="555" w:author="Caitlin Page Casar" w:date="2019-05-28T00:02:00Z">
        <w:r w:rsidDel="00A27401">
          <w:rPr>
            <w:rFonts w:ascii="Calibri" w:hAnsi="Calibri" w:cs="Calibri"/>
            <w:b/>
            <w:noProof/>
          </w:rPr>
          <w:drawing>
            <wp:inline distT="0" distB="0" distL="0" distR="0" wp14:anchorId="7745B37A" wp14:editId="040A09FE">
              <wp:extent cx="4666890" cy="3581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plot10k.pdf"/>
                      <pic:cNvPicPr/>
                    </pic:nvPicPr>
                    <pic:blipFill>
                      <a:blip r:embed="rId17">
                        <a:extLst>
                          <a:ext uri="{28A0092B-C50C-407E-A947-70E740481C1C}">
                            <a14:useLocalDpi xmlns:a14="http://schemas.microsoft.com/office/drawing/2010/main" val="0"/>
                          </a:ext>
                        </a:extLst>
                      </a:blip>
                      <a:stretch>
                        <a:fillRect/>
                      </a:stretch>
                    </pic:blipFill>
                    <pic:spPr>
                      <a:xfrm>
                        <a:off x="0" y="0"/>
                        <a:ext cx="4673807" cy="3586876"/>
                      </a:xfrm>
                      <a:prstGeom prst="rect">
                        <a:avLst/>
                      </a:prstGeom>
                    </pic:spPr>
                  </pic:pic>
                </a:graphicData>
              </a:graphic>
            </wp:inline>
          </w:drawing>
        </w:r>
      </w:del>
    </w:p>
    <w:p w14:paraId="25DD79CF" w14:textId="2204763F" w:rsidR="00895C44" w:rsidRPr="008B298C" w:rsidDel="002B008D" w:rsidRDefault="00895C44" w:rsidP="00895C44">
      <w:pPr>
        <w:pStyle w:val="NormalWeb"/>
        <w:spacing w:before="120" w:beforeAutospacing="0" w:after="0" w:afterAutospacing="0"/>
        <w:jc w:val="both"/>
        <w:rPr>
          <w:del w:id="556" w:author="Caitlin Page Casar" w:date="2019-06-03T14:32:00Z"/>
          <w:rFonts w:ascii="TimesNewRomanPSMT" w:hAnsi="TimesNewRomanPSMT"/>
          <w:color w:val="7F7F7F" w:themeColor="text1" w:themeTint="80"/>
          <w:sz w:val="18"/>
          <w:szCs w:val="18"/>
        </w:rPr>
      </w:pPr>
      <w:del w:id="557" w:author="Caitlin Page Casar" w:date="2019-06-03T14:32:00Z">
        <w:r w:rsidRPr="008B298C" w:rsidDel="002B008D">
          <w:rPr>
            <w:rFonts w:ascii="TimesNewRomanPSMT" w:hAnsi="TimesNewRomanPSMT"/>
            <w:b/>
            <w:color w:val="7F7F7F" w:themeColor="text1" w:themeTint="80"/>
            <w:sz w:val="18"/>
            <w:szCs w:val="18"/>
          </w:rPr>
          <w:delText xml:space="preserve">Figure </w:delText>
        </w:r>
        <w:r w:rsidR="001904D5" w:rsidDel="002B008D">
          <w:rPr>
            <w:rFonts w:ascii="TimesNewRomanPSMT" w:hAnsi="TimesNewRomanPSMT"/>
            <w:b/>
            <w:color w:val="7F7F7F" w:themeColor="text1" w:themeTint="80"/>
            <w:sz w:val="18"/>
            <w:szCs w:val="18"/>
          </w:rPr>
          <w:delText>x</w:delText>
        </w:r>
        <w:r w:rsidRPr="008B298C" w:rsidDel="002B008D">
          <w:rPr>
            <w:rFonts w:ascii="TimesNewRomanPSMT" w:hAnsi="TimesNewRomanPSMT"/>
            <w:b/>
            <w:color w:val="7F7F7F" w:themeColor="text1" w:themeTint="80"/>
            <w:sz w:val="18"/>
            <w:szCs w:val="18"/>
          </w:rPr>
          <w:delText>.</w:delText>
        </w:r>
        <w:r w:rsidRPr="008B298C" w:rsidDel="002B008D">
          <w:rPr>
            <w:rFonts w:ascii="TimesNewRomanPSMT" w:hAnsi="TimesNewRomanPSMT"/>
            <w:color w:val="7F7F7F" w:themeColor="text1" w:themeTint="80"/>
            <w:sz w:val="18"/>
            <w:szCs w:val="18"/>
          </w:rPr>
          <w:delText xml:space="preserve"> </w:delText>
        </w:r>
        <w:r w:rsidR="00276178" w:rsidDel="002B008D">
          <w:rPr>
            <w:rFonts w:ascii="TimesNewRomanPSMT" w:hAnsi="TimesNewRomanPSMT"/>
            <w:color w:val="7F7F7F" w:themeColor="text1" w:themeTint="80"/>
            <w:sz w:val="18"/>
            <w:szCs w:val="18"/>
          </w:rPr>
          <w:delText xml:space="preserve">Beta diversity of DeMMO communities. </w:delText>
        </w:r>
        <w:r w:rsidRPr="008B298C" w:rsidDel="002B008D">
          <w:rPr>
            <w:rFonts w:ascii="TimesNewRomanPSMT" w:hAnsi="TimesNewRomanPSMT"/>
            <w:color w:val="7F7F7F" w:themeColor="text1" w:themeTint="80"/>
            <w:sz w:val="18"/>
            <w:szCs w:val="18"/>
          </w:rPr>
          <w:delText xml:space="preserve">Relative abundances of </w:delText>
        </w:r>
      </w:del>
      <w:del w:id="558" w:author="Caitlin Page Casar" w:date="2019-05-28T00:03:00Z">
        <w:r w:rsidRPr="008B298C" w:rsidDel="0080504B">
          <w:rPr>
            <w:rFonts w:ascii="TimesNewRomanPSMT" w:hAnsi="TimesNewRomanPSMT"/>
            <w:color w:val="7F7F7F" w:themeColor="text1" w:themeTint="80"/>
            <w:sz w:val="18"/>
            <w:szCs w:val="18"/>
          </w:rPr>
          <w:delText xml:space="preserve">taxa </w:delText>
        </w:r>
      </w:del>
      <w:del w:id="559" w:author="Caitlin Page Casar" w:date="2019-06-03T14:32:00Z">
        <w:r w:rsidRPr="008B298C" w:rsidDel="002B008D">
          <w:rPr>
            <w:rFonts w:ascii="TimesNewRomanPSMT" w:hAnsi="TimesNewRomanPSMT"/>
            <w:color w:val="7F7F7F" w:themeColor="text1" w:themeTint="80"/>
            <w:sz w:val="18"/>
            <w:szCs w:val="18"/>
          </w:rPr>
          <w:delText xml:space="preserve">binned at the family level from selected DeMMO fluid and biofilm samples. </w:delText>
        </w:r>
      </w:del>
      <w:del w:id="560" w:author="Caitlin Page Casar" w:date="2019-05-28T00:03:00Z">
        <w:r w:rsidRPr="008B298C" w:rsidDel="0080504B">
          <w:rPr>
            <w:rFonts w:ascii="TimesNewRomanPSMT" w:hAnsi="TimesNewRomanPSMT"/>
            <w:color w:val="7F7F7F" w:themeColor="text1" w:themeTint="80"/>
            <w:sz w:val="18"/>
            <w:szCs w:val="18"/>
          </w:rPr>
          <w:delText xml:space="preserve">Taxa </w:delText>
        </w:r>
      </w:del>
      <w:del w:id="561" w:author="Caitlin Page Casar" w:date="2019-06-03T14:32:00Z">
        <w:r w:rsidRPr="008B298C" w:rsidDel="002B008D">
          <w:rPr>
            <w:rFonts w:ascii="TimesNewRomanPSMT" w:hAnsi="TimesNewRomanPSMT"/>
            <w:color w:val="7F7F7F" w:themeColor="text1" w:themeTint="80"/>
            <w:sz w:val="18"/>
            <w:szCs w:val="18"/>
          </w:rPr>
          <w:delText xml:space="preserve">that make up less than </w:delText>
        </w:r>
        <w:r w:rsidR="005D3E0A" w:rsidDel="002B008D">
          <w:rPr>
            <w:rFonts w:ascii="TimesNewRomanPSMT" w:hAnsi="TimesNewRomanPSMT"/>
            <w:color w:val="7F7F7F" w:themeColor="text1" w:themeTint="80"/>
            <w:sz w:val="18"/>
            <w:szCs w:val="18"/>
          </w:rPr>
          <w:delText>5</w:delText>
        </w:r>
        <w:r w:rsidRPr="008B298C" w:rsidDel="002B008D">
          <w:rPr>
            <w:rFonts w:ascii="TimesNewRomanPSMT" w:hAnsi="TimesNewRomanPSMT"/>
            <w:color w:val="7F7F7F" w:themeColor="text1" w:themeTint="80"/>
            <w:sz w:val="18"/>
            <w:szCs w:val="18"/>
          </w:rPr>
          <w:delText xml:space="preserve">% of a community were binned as ‘Less </w:delText>
        </w:r>
      </w:del>
      <w:del w:id="562" w:author="Caitlin Page Casar" w:date="2019-05-28T00:04:00Z">
        <w:r w:rsidRPr="008B298C" w:rsidDel="0080504B">
          <w:rPr>
            <w:rFonts w:ascii="TimesNewRomanPSMT" w:hAnsi="TimesNewRomanPSMT"/>
            <w:color w:val="7F7F7F" w:themeColor="text1" w:themeTint="80"/>
            <w:sz w:val="18"/>
            <w:szCs w:val="18"/>
          </w:rPr>
          <w:delText>Abundant Taxa’</w:delText>
        </w:r>
      </w:del>
      <w:del w:id="563" w:author="Caitlin Page Casar" w:date="2019-06-03T14:32:00Z">
        <w:r w:rsidRPr="008B298C" w:rsidDel="002B008D">
          <w:rPr>
            <w:rFonts w:ascii="TimesNewRomanPSMT" w:hAnsi="TimesNewRomanPSMT"/>
            <w:color w:val="7F7F7F" w:themeColor="text1" w:themeTint="80"/>
            <w:sz w:val="18"/>
            <w:szCs w:val="18"/>
          </w:rPr>
          <w:delText>.</w:delText>
        </w:r>
        <w:r w:rsidDel="002B008D">
          <w:rPr>
            <w:rFonts w:ascii="TimesNewRomanPSMT" w:hAnsi="TimesNewRomanPSMT"/>
            <w:color w:val="7F7F7F" w:themeColor="text1" w:themeTint="80"/>
            <w:sz w:val="18"/>
            <w:szCs w:val="18"/>
          </w:rPr>
          <w:delText xml:space="preserve"> </w:delText>
        </w:r>
      </w:del>
      <w:del w:id="564" w:author="Caitlin Page Casar" w:date="2019-05-28T00:04:00Z">
        <w:r w:rsidDel="0080504B">
          <w:rPr>
            <w:rFonts w:ascii="TimesNewRomanPSMT" w:hAnsi="TimesNewRomanPSMT"/>
            <w:color w:val="7F7F7F" w:themeColor="text1" w:themeTint="80"/>
            <w:sz w:val="18"/>
            <w:szCs w:val="18"/>
          </w:rPr>
          <w:delText xml:space="preserve">Communities are organized by hierarchical clustering using Bray-Curtis similarity, visualized as a dendrogram. </w:delText>
        </w:r>
      </w:del>
    </w:p>
    <w:p w14:paraId="0FD97EAD" w14:textId="77777777" w:rsidR="00895C44" w:rsidRDefault="00895C44" w:rsidP="00067A57">
      <w:pPr>
        <w:rPr>
          <w:rFonts w:ascii="Calibri" w:hAnsi="Calibri" w:cs="Calibri"/>
          <w:b/>
        </w:rPr>
      </w:pPr>
    </w:p>
    <w:p w14:paraId="32CC0D8F" w14:textId="138142B1" w:rsidR="000F1E4C" w:rsidRDefault="002C0450" w:rsidP="00067A57">
      <w:pPr>
        <w:rPr>
          <w:rFonts w:ascii="Calibri" w:hAnsi="Calibri" w:cs="Calibri"/>
          <w:b/>
        </w:rPr>
      </w:pPr>
      <w:commentRangeStart w:id="565"/>
      <w:ins w:id="566" w:author="Caitlin Page Casar" w:date="2019-06-04T17:42:00Z">
        <w:r>
          <w:rPr>
            <w:rFonts w:ascii="Calibri" w:hAnsi="Calibri" w:cs="Calibri"/>
            <w:b/>
            <w:noProof/>
          </w:rPr>
          <w:lastRenderedPageBreak/>
          <w:drawing>
            <wp:inline distT="0" distB="0" distL="0" distR="0" wp14:anchorId="60E82FBB" wp14:editId="19CEB51B">
              <wp:extent cx="5943600" cy="31886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MDS-01.png"/>
                      <pic:cNvPicPr/>
                    </pic:nvPicPr>
                    <pic:blipFill rotWithShape="1">
                      <a:blip r:embed="rId18">
                        <a:extLst>
                          <a:ext uri="{28A0092B-C50C-407E-A947-70E740481C1C}">
                            <a14:useLocalDpi xmlns:a14="http://schemas.microsoft.com/office/drawing/2010/main" val="0"/>
                          </a:ext>
                        </a:extLst>
                      </a:blip>
                      <a:srcRect b="4624"/>
                      <a:stretch/>
                    </pic:blipFill>
                    <pic:spPr bwMode="auto">
                      <a:xfrm>
                        <a:off x="0" y="0"/>
                        <a:ext cx="5943600" cy="3188677"/>
                      </a:xfrm>
                      <a:prstGeom prst="rect">
                        <a:avLst/>
                      </a:prstGeom>
                      <a:ln>
                        <a:noFill/>
                      </a:ln>
                      <a:extLst>
                        <a:ext uri="{53640926-AAD7-44D8-BBD7-CCE9431645EC}">
                          <a14:shadowObscured xmlns:a14="http://schemas.microsoft.com/office/drawing/2010/main"/>
                        </a:ext>
                      </a:extLst>
                    </pic:spPr>
                  </pic:pic>
                </a:graphicData>
              </a:graphic>
            </wp:inline>
          </w:drawing>
        </w:r>
      </w:ins>
      <w:commentRangeEnd w:id="565"/>
      <w:ins w:id="567" w:author="Caitlin Page Casar" w:date="2019-06-05T19:35:00Z">
        <w:r w:rsidR="0088288D">
          <w:rPr>
            <w:rStyle w:val="CommentReference"/>
          </w:rPr>
          <w:commentReference w:id="565"/>
        </w:r>
      </w:ins>
      <w:commentRangeStart w:id="568"/>
      <w:del w:id="569" w:author="Caitlin Page Casar" w:date="2019-06-04T17:41:00Z">
        <w:r w:rsidR="00F316BD" w:rsidDel="002C0450">
          <w:rPr>
            <w:rFonts w:ascii="Calibri" w:hAnsi="Calibri" w:cs="Calibri"/>
            <w:b/>
            <w:noProof/>
          </w:rPr>
          <w:drawing>
            <wp:inline distT="0" distB="0" distL="0" distR="0" wp14:anchorId="0DA1C060" wp14:editId="7568A65B">
              <wp:extent cx="5943600" cy="5678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MDS_data_10krare-0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678805"/>
                      </a:xfrm>
                      <a:prstGeom prst="rect">
                        <a:avLst/>
                      </a:prstGeom>
                    </pic:spPr>
                  </pic:pic>
                </a:graphicData>
              </a:graphic>
            </wp:inline>
          </w:drawing>
        </w:r>
      </w:del>
      <w:commentRangeEnd w:id="568"/>
      <w:r w:rsidR="00DA6211">
        <w:rPr>
          <w:rStyle w:val="CommentReference"/>
        </w:rPr>
        <w:commentReference w:id="568"/>
      </w:r>
    </w:p>
    <w:p w14:paraId="2A073EE3" w14:textId="6B495240" w:rsidR="007A29BE" w:rsidRDefault="00A152D3" w:rsidP="007A29BE">
      <w:pPr>
        <w:pStyle w:val="NormalWeb"/>
        <w:spacing w:before="120" w:beforeAutospacing="0" w:after="0" w:afterAutospacing="0"/>
        <w:jc w:val="both"/>
        <w:rPr>
          <w:ins w:id="570" w:author="Caitlin Page Casar" w:date="2019-06-03T14:32:00Z"/>
          <w:rFonts w:ascii="TimesNewRomanPSMT" w:hAnsi="TimesNewRomanPSMT"/>
          <w:color w:val="7F7F7F" w:themeColor="text1" w:themeTint="80"/>
          <w:sz w:val="18"/>
          <w:szCs w:val="18"/>
        </w:rPr>
      </w:pPr>
      <w:del w:id="571" w:author="Caitlin Page Casar" w:date="2019-05-22T16:36:00Z">
        <w:r w:rsidRPr="00A152D3" w:rsidDel="006B5131">
          <w:rPr>
            <w:rFonts w:ascii="TimesNewRomanPSMT" w:hAnsi="TimesNewRomanPSMT"/>
            <w:b/>
            <w:noProof/>
            <w:color w:val="7F7F7F" w:themeColor="text1" w:themeTint="80"/>
            <w:sz w:val="18"/>
            <w:szCs w:val="18"/>
          </w:rPr>
          <w:delText>as.vector(unlist(meta[1])[(!unlist(meta[1]) %in% rownames(data))])</w:delText>
        </w:r>
      </w:del>
      <w:ins w:id="572" w:author="Caitlin Page Casar" w:date="2019-05-22T16:36:00Z">
        <w:r w:rsidR="006B5131">
          <w:rPr>
            <w:rFonts w:ascii="TimesNewRomanPSMT" w:hAnsi="TimesNewRomanPSMT"/>
            <w:b/>
            <w:noProof/>
            <w:color w:val="7F7F7F" w:themeColor="text1" w:themeTint="80"/>
            <w:sz w:val="18"/>
            <w:szCs w:val="18"/>
          </w:rPr>
          <w:t xml:space="preserve">Figure </w:t>
        </w:r>
      </w:ins>
      <w:ins w:id="573" w:author="Caitlin Page Casar" w:date="2019-06-03T14:36:00Z">
        <w:r w:rsidR="00293F46">
          <w:rPr>
            <w:rFonts w:ascii="TimesNewRomanPSMT" w:hAnsi="TimesNewRomanPSMT"/>
            <w:b/>
            <w:noProof/>
            <w:color w:val="7F7F7F" w:themeColor="text1" w:themeTint="80"/>
            <w:sz w:val="18"/>
            <w:szCs w:val="18"/>
          </w:rPr>
          <w:t>5</w:t>
        </w:r>
      </w:ins>
      <w:ins w:id="574" w:author="Caitlin Page Casar" w:date="2019-05-22T16:36:00Z">
        <w:r w:rsidR="006B5131">
          <w:rPr>
            <w:rFonts w:ascii="TimesNewRomanPSMT" w:hAnsi="TimesNewRomanPSMT"/>
            <w:b/>
            <w:noProof/>
            <w:color w:val="7F7F7F" w:themeColor="text1" w:themeTint="80"/>
            <w:sz w:val="18"/>
            <w:szCs w:val="18"/>
          </w:rPr>
          <w:t xml:space="preserve">. </w:t>
        </w:r>
      </w:ins>
      <w:r w:rsidR="007A29BE" w:rsidRPr="008B298C">
        <w:rPr>
          <w:rFonts w:ascii="TimesNewRomanPSMT" w:hAnsi="TimesNewRomanPSMT"/>
          <w:noProof/>
          <w:color w:val="7F7F7F" w:themeColor="text1" w:themeTint="80"/>
          <w:sz w:val="18"/>
          <w:szCs w:val="18"/>
        </w:rPr>
        <w:t xml:space="preserve">NMDS plot of DeMMO fluid and biofilm communities represented as hollow and filled points, respectively. </w:t>
      </w:r>
      <w:del w:id="575" w:author="Caitlin Page Casar" w:date="2019-06-04T17:43:00Z">
        <w:r w:rsidR="007A29BE" w:rsidRPr="008B298C" w:rsidDel="00FC34BB">
          <w:rPr>
            <w:rFonts w:ascii="TimesNewRomanPSMT" w:hAnsi="TimesNewRomanPSMT"/>
            <w:noProof/>
            <w:color w:val="7F7F7F" w:themeColor="text1" w:themeTint="80"/>
            <w:sz w:val="18"/>
            <w:szCs w:val="18"/>
          </w:rPr>
          <w:delText xml:space="preserve">Community compositions taken from relative abundances of 16s rRNA gene sequences binned at the family level. Vectors </w:delText>
        </w:r>
        <w:r w:rsidR="00DC4FF3" w:rsidDel="00FC34BB">
          <w:rPr>
            <w:rFonts w:ascii="TimesNewRomanPSMT" w:hAnsi="TimesNewRomanPSMT"/>
            <w:noProof/>
            <w:color w:val="7F7F7F" w:themeColor="text1" w:themeTint="80"/>
            <w:sz w:val="18"/>
            <w:szCs w:val="18"/>
          </w:rPr>
          <w:delText xml:space="preserve">with p-values &lt; 0.006 </w:delText>
        </w:r>
        <w:r w:rsidR="007A29BE" w:rsidRPr="008B298C" w:rsidDel="00FC34BB">
          <w:rPr>
            <w:rFonts w:ascii="TimesNewRomanPSMT" w:hAnsi="TimesNewRomanPSMT"/>
            <w:noProof/>
            <w:color w:val="7F7F7F" w:themeColor="text1" w:themeTint="80"/>
            <w:sz w:val="18"/>
            <w:szCs w:val="18"/>
          </w:rPr>
          <w:delText xml:space="preserve">representing each family are colored by Phylum. Vectors representing </w:delText>
        </w:r>
        <w:r w:rsidR="007A29BE" w:rsidRPr="008B298C" w:rsidDel="00FC34BB">
          <w:rPr>
            <w:rFonts w:ascii="TimesNewRomanPSMT" w:hAnsi="TimesNewRomanPSMT"/>
            <w:i/>
            <w:noProof/>
            <w:color w:val="7F7F7F" w:themeColor="text1" w:themeTint="80"/>
            <w:sz w:val="18"/>
            <w:szCs w:val="18"/>
          </w:rPr>
          <w:delText>Desulfobulbaceae</w:delText>
        </w:r>
        <w:r w:rsidR="007A29BE" w:rsidRPr="008B298C" w:rsidDel="00FC34BB">
          <w:rPr>
            <w:rFonts w:ascii="TimesNewRomanPSMT" w:hAnsi="TimesNewRomanPSMT"/>
            <w:noProof/>
            <w:color w:val="7F7F7F" w:themeColor="text1" w:themeTint="80"/>
            <w:sz w:val="18"/>
            <w:szCs w:val="18"/>
          </w:rPr>
          <w:delText xml:space="preserve"> and </w:delText>
        </w:r>
        <w:r w:rsidR="007A29BE" w:rsidRPr="008B298C" w:rsidDel="00FC34BB">
          <w:rPr>
            <w:rFonts w:ascii="TimesNewRomanPSMT" w:hAnsi="TimesNewRomanPSMT"/>
            <w:i/>
            <w:noProof/>
            <w:color w:val="7F7F7F" w:themeColor="text1" w:themeTint="80"/>
            <w:sz w:val="18"/>
            <w:szCs w:val="18"/>
          </w:rPr>
          <w:delText>Thermodesulfovibrionia</w:delText>
        </w:r>
        <w:r w:rsidR="007A29BE" w:rsidRPr="008B298C" w:rsidDel="00FC34BB">
          <w:rPr>
            <w:rFonts w:ascii="TimesNewRomanPSMT" w:hAnsi="TimesNewRomanPSMT"/>
            <w:noProof/>
            <w:color w:val="7F7F7F" w:themeColor="text1" w:themeTint="80"/>
            <w:sz w:val="18"/>
            <w:szCs w:val="18"/>
          </w:rPr>
          <w:delText xml:space="preserve"> are shown as black dotted lines. Biofilm communities from pyrolusite experiments are shown as opaque black points. </w:delText>
        </w:r>
      </w:del>
      <w:r w:rsidR="007A29BE" w:rsidRPr="008B298C">
        <w:rPr>
          <w:rFonts w:ascii="TimesNewRomanPSMT" w:hAnsi="TimesNewRomanPSMT"/>
          <w:noProof/>
          <w:color w:val="7F7F7F" w:themeColor="text1" w:themeTint="80"/>
          <w:sz w:val="18"/>
          <w:szCs w:val="18"/>
        </w:rPr>
        <w:t>95% confidence ellipses encompass fluid</w:t>
      </w:r>
      <w:r w:rsidR="00F316BD">
        <w:rPr>
          <w:rFonts w:ascii="TimesNewRomanPSMT" w:hAnsi="TimesNewRomanPSMT"/>
          <w:noProof/>
          <w:color w:val="7F7F7F" w:themeColor="text1" w:themeTint="80"/>
          <w:sz w:val="18"/>
          <w:szCs w:val="18"/>
        </w:rPr>
        <w:t xml:space="preserve"> (green)</w:t>
      </w:r>
      <w:r w:rsidR="007A29BE" w:rsidRPr="008B298C">
        <w:rPr>
          <w:rFonts w:ascii="TimesNewRomanPSMT" w:hAnsi="TimesNewRomanPSMT"/>
          <w:noProof/>
          <w:color w:val="7F7F7F" w:themeColor="text1" w:themeTint="80"/>
          <w:sz w:val="18"/>
          <w:szCs w:val="18"/>
        </w:rPr>
        <w:t>, mineral biofilm</w:t>
      </w:r>
      <w:r w:rsidR="00F316BD">
        <w:rPr>
          <w:rFonts w:ascii="TimesNewRomanPSMT" w:hAnsi="TimesNewRomanPSMT"/>
          <w:noProof/>
          <w:color w:val="7F7F7F" w:themeColor="text1" w:themeTint="80"/>
          <w:sz w:val="18"/>
          <w:szCs w:val="18"/>
        </w:rPr>
        <w:t xml:space="preserve"> (purple)</w:t>
      </w:r>
      <w:r w:rsidR="007A29BE" w:rsidRPr="008B298C">
        <w:rPr>
          <w:rFonts w:ascii="TimesNewRomanPSMT" w:hAnsi="TimesNewRomanPSMT"/>
          <w:noProof/>
          <w:color w:val="7F7F7F" w:themeColor="text1" w:themeTint="80"/>
          <w:sz w:val="18"/>
          <w:szCs w:val="18"/>
        </w:rPr>
        <w:t xml:space="preserve"> or control biofilm </w:t>
      </w:r>
      <w:r w:rsidR="00F316BD">
        <w:rPr>
          <w:rFonts w:ascii="TimesNewRomanPSMT" w:hAnsi="TimesNewRomanPSMT"/>
          <w:noProof/>
          <w:color w:val="7F7F7F" w:themeColor="text1" w:themeTint="80"/>
          <w:sz w:val="18"/>
          <w:szCs w:val="18"/>
        </w:rPr>
        <w:t xml:space="preserve">(blue) </w:t>
      </w:r>
      <w:r w:rsidR="007A29BE" w:rsidRPr="008B298C">
        <w:rPr>
          <w:rFonts w:ascii="TimesNewRomanPSMT" w:hAnsi="TimesNewRomanPSMT"/>
          <w:noProof/>
          <w:color w:val="7F7F7F" w:themeColor="text1" w:themeTint="80"/>
          <w:sz w:val="18"/>
          <w:szCs w:val="18"/>
        </w:rPr>
        <w:t xml:space="preserve">communities from each site. </w:t>
      </w:r>
      <w:del w:id="576" w:author="Caitlin Page Casar" w:date="2019-06-04T17:44:00Z">
        <w:r w:rsidR="007A29BE" w:rsidDel="00FC34BB">
          <w:rPr>
            <w:rFonts w:ascii="TimesNewRomanPSMT" w:hAnsi="TimesNewRomanPSMT"/>
            <w:color w:val="7F7F7F" w:themeColor="text1" w:themeTint="80"/>
            <w:sz w:val="18"/>
            <w:szCs w:val="18"/>
          </w:rPr>
          <w:delText>A</w:delText>
        </w:r>
        <w:r w:rsidR="007A29BE" w:rsidRPr="008B298C" w:rsidDel="00FC34BB">
          <w:rPr>
            <w:rFonts w:ascii="TimesNewRomanPSMT" w:hAnsi="TimesNewRomanPSMT"/>
            <w:color w:val="7F7F7F" w:themeColor="text1" w:themeTint="80"/>
            <w:sz w:val="18"/>
            <w:szCs w:val="18"/>
          </w:rPr>
          <w:delText>mbient background controls are glass slides that were placed in the mine tunnels exposed to air at depths of 800 and 4,850 ft for five months</w:delText>
        </w:r>
        <w:r w:rsidR="007A29BE" w:rsidDel="00FC34BB">
          <w:rPr>
            <w:rFonts w:ascii="TimesNewRomanPSMT" w:hAnsi="TimesNewRomanPSMT"/>
            <w:color w:val="7F7F7F" w:themeColor="text1" w:themeTint="80"/>
            <w:sz w:val="18"/>
            <w:szCs w:val="18"/>
          </w:rPr>
          <w:delText xml:space="preserve"> or fluid</w:delText>
        </w:r>
        <w:r w:rsidR="007A29BE" w:rsidRPr="008B298C" w:rsidDel="00FC34BB">
          <w:rPr>
            <w:rFonts w:ascii="TimesNewRomanPSMT" w:hAnsi="TimesNewRomanPSMT"/>
            <w:color w:val="7F7F7F" w:themeColor="text1" w:themeTint="80"/>
            <w:sz w:val="18"/>
            <w:szCs w:val="18"/>
          </w:rPr>
          <w:delText xml:space="preserve"> samples from open ditches in the mine tunnels</w:delText>
        </w:r>
        <w:r w:rsidR="007A29BE" w:rsidDel="00FC34BB">
          <w:rPr>
            <w:rFonts w:ascii="TimesNewRomanPSMT" w:hAnsi="TimesNewRomanPSMT"/>
            <w:color w:val="7F7F7F" w:themeColor="text1" w:themeTint="80"/>
            <w:sz w:val="18"/>
            <w:szCs w:val="18"/>
          </w:rPr>
          <w:delText>.</w:delText>
        </w:r>
      </w:del>
    </w:p>
    <w:p w14:paraId="0BC8C4D7" w14:textId="77777777" w:rsidR="002B008D" w:rsidRDefault="002B008D"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15344C94" w14:textId="587398FA" w:rsidR="002B008D" w:rsidRDefault="00B11ADD" w:rsidP="002B008D">
      <w:pPr>
        <w:jc w:val="center"/>
        <w:rPr>
          <w:ins w:id="577" w:author="Caitlin Page Casar" w:date="2019-06-03T14:32:00Z"/>
          <w:rFonts w:ascii="Calibri" w:hAnsi="Calibri" w:cs="Calibri"/>
          <w:b/>
        </w:rPr>
      </w:pPr>
      <w:ins w:id="578" w:author="Caitlin Page Casar" w:date="2019-06-30T20:59:00Z">
        <w:r>
          <w:rPr>
            <w:rFonts w:ascii="Calibri" w:hAnsi="Calibri" w:cs="Calibri"/>
            <w:b/>
            <w:noProof/>
          </w:rPr>
          <w:drawing>
            <wp:inline distT="0" distB="0" distL="0" distR="0" wp14:anchorId="65C09326" wp14:editId="02D01490">
              <wp:extent cx="5943600" cy="3346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rplot_GTDBK_edited-0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0867237D" w14:textId="2F92274F" w:rsidR="005A21B9" w:rsidRPr="007A01DA" w:rsidRDefault="002B008D">
      <w:pPr>
        <w:pStyle w:val="NormalWeb"/>
        <w:spacing w:before="120" w:beforeAutospacing="0" w:after="0" w:afterAutospacing="0"/>
        <w:jc w:val="both"/>
        <w:rPr>
          <w:rFonts w:ascii="TimesNewRomanPSMT" w:hAnsi="TimesNewRomanPSMT"/>
          <w:color w:val="7F7F7F" w:themeColor="text1" w:themeTint="80"/>
          <w:sz w:val="18"/>
          <w:szCs w:val="18"/>
          <w:rPrChange w:id="579" w:author="Caitlin Page Casar" w:date="2019-06-04T18:14:00Z">
            <w:rPr>
              <w:rFonts w:ascii="TimesNewRomanPSMT" w:hAnsi="TimesNewRomanPSMT"/>
              <w:sz w:val="22"/>
              <w:szCs w:val="22"/>
            </w:rPr>
          </w:rPrChange>
        </w:rPr>
        <w:pPrChange w:id="580" w:author="Caitlin Page Casar" w:date="2019-06-04T18:14:00Z">
          <w:pPr>
            <w:spacing w:before="120" w:line="276" w:lineRule="auto"/>
            <w:jc w:val="both"/>
          </w:pPr>
        </w:pPrChange>
      </w:pPr>
      <w:ins w:id="581" w:author="Caitlin Page Casar" w:date="2019-06-03T14:32:00Z">
        <w:r w:rsidRPr="008B298C">
          <w:rPr>
            <w:rFonts w:ascii="TimesNewRomanPSMT" w:hAnsi="TimesNewRomanPSMT"/>
            <w:b/>
            <w:color w:val="7F7F7F" w:themeColor="text1" w:themeTint="80"/>
            <w:sz w:val="18"/>
            <w:szCs w:val="18"/>
          </w:rPr>
          <w:t xml:space="preserve">Figure </w:t>
        </w:r>
      </w:ins>
      <w:ins w:id="582" w:author="Caitlin Page Casar" w:date="2019-06-03T14:36:00Z">
        <w:r w:rsidR="00293F46">
          <w:rPr>
            <w:rFonts w:ascii="TimesNewRomanPSMT" w:hAnsi="TimesNewRomanPSMT"/>
            <w:b/>
            <w:color w:val="7F7F7F" w:themeColor="text1" w:themeTint="80"/>
            <w:sz w:val="18"/>
            <w:szCs w:val="18"/>
          </w:rPr>
          <w:t>6</w:t>
        </w:r>
      </w:ins>
      <w:ins w:id="583" w:author="Caitlin Page Casar" w:date="2019-06-03T14:32:00Z">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Beta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w:t>
        </w:r>
        <w:r w:rsidRPr="008B298C">
          <w:rPr>
            <w:rFonts w:ascii="TimesNewRomanPSMT" w:hAnsi="TimesNewRomanPSMT"/>
            <w:color w:val="7F7F7F" w:themeColor="text1" w:themeTint="80"/>
            <w:sz w:val="18"/>
            <w:szCs w:val="18"/>
          </w:rPr>
          <w:t xml:space="preserve">Relative abundances of </w:t>
        </w:r>
        <w:r>
          <w:rPr>
            <w:rFonts w:ascii="TimesNewRomanPSMT" w:hAnsi="TimesNewRomanPSMT"/>
            <w:color w:val="7F7F7F" w:themeColor="text1" w:themeTint="80"/>
            <w:sz w:val="18"/>
            <w:szCs w:val="18"/>
          </w:rPr>
          <w:t>OTU’s</w:t>
        </w:r>
        <w:r w:rsidRPr="008B298C">
          <w:rPr>
            <w:rFonts w:ascii="TimesNewRomanPSMT" w:hAnsi="TimesNewRomanPSMT"/>
            <w:color w:val="7F7F7F" w:themeColor="text1" w:themeTint="80"/>
            <w:sz w:val="18"/>
            <w:szCs w:val="18"/>
          </w:rPr>
          <w:t xml:space="preserve"> binned at the family level from selected </w:t>
        </w:r>
        <w:proofErr w:type="spellStart"/>
        <w:r w:rsidRPr="008B298C">
          <w:rPr>
            <w:rFonts w:ascii="TimesNewRomanPSMT" w:hAnsi="TimesNewRomanPSMT"/>
            <w:color w:val="7F7F7F" w:themeColor="text1" w:themeTint="80"/>
            <w:sz w:val="18"/>
            <w:szCs w:val="18"/>
          </w:rPr>
          <w:t>DeMMO</w:t>
        </w:r>
        <w:proofErr w:type="spellEnd"/>
        <w:r w:rsidRPr="008B298C">
          <w:rPr>
            <w:rFonts w:ascii="TimesNewRomanPSMT" w:hAnsi="TimesNewRomanPSMT"/>
            <w:color w:val="7F7F7F" w:themeColor="text1" w:themeTint="80"/>
            <w:sz w:val="18"/>
            <w:szCs w:val="18"/>
          </w:rPr>
          <w:t xml:space="preserve"> fluid and biofilm samples. </w:t>
        </w:r>
      </w:ins>
      <w:ins w:id="584" w:author="Caitlin Page Casar" w:date="2019-06-04T17:44:00Z">
        <w:r w:rsidR="002C4989">
          <w:rPr>
            <w:rFonts w:ascii="TimesNewRomanPSMT" w:hAnsi="TimesNewRomanPSMT"/>
            <w:color w:val="7F7F7F" w:themeColor="text1" w:themeTint="80"/>
            <w:sz w:val="18"/>
            <w:szCs w:val="18"/>
          </w:rPr>
          <w:t>Families</w:t>
        </w:r>
      </w:ins>
      <w:ins w:id="585" w:author="Caitlin Page Casar" w:date="2019-06-03T14:32:00Z">
        <w:r w:rsidRPr="008B298C">
          <w:rPr>
            <w:rFonts w:ascii="TimesNewRomanPSMT" w:hAnsi="TimesNewRomanPSMT"/>
            <w:color w:val="7F7F7F" w:themeColor="text1" w:themeTint="80"/>
            <w:sz w:val="18"/>
            <w:szCs w:val="18"/>
          </w:rPr>
          <w:t xml:space="preserve"> that make up less than </w:t>
        </w:r>
        <w:r>
          <w:rPr>
            <w:rFonts w:ascii="TimesNewRomanPSMT" w:hAnsi="TimesNewRomanPSMT"/>
            <w:color w:val="7F7F7F" w:themeColor="text1" w:themeTint="80"/>
            <w:sz w:val="18"/>
            <w:szCs w:val="18"/>
          </w:rPr>
          <w:t>5</w:t>
        </w:r>
        <w:r w:rsidRPr="008B298C">
          <w:rPr>
            <w:rFonts w:ascii="TimesNewRomanPSMT" w:hAnsi="TimesNewRomanPSMT"/>
            <w:color w:val="7F7F7F" w:themeColor="text1" w:themeTint="80"/>
            <w:sz w:val="18"/>
            <w:szCs w:val="18"/>
          </w:rPr>
          <w:t xml:space="preserve">% of a community were binned as ‘Less </w:t>
        </w:r>
        <w:r>
          <w:rPr>
            <w:rFonts w:ascii="TimesNewRomanPSMT" w:hAnsi="TimesNewRomanPSMT"/>
            <w:color w:val="7F7F7F" w:themeColor="text1" w:themeTint="80"/>
            <w:sz w:val="18"/>
            <w:szCs w:val="18"/>
          </w:rPr>
          <w:t>than 5%”</w:t>
        </w:r>
        <w:r w:rsidRPr="008B298C">
          <w:rPr>
            <w:rFonts w:ascii="TimesNewRomanPSMT" w:hAnsi="TimesNewRomanPSMT"/>
            <w:color w:val="7F7F7F" w:themeColor="text1" w:themeTint="80"/>
            <w:sz w:val="18"/>
            <w:szCs w:val="18"/>
          </w:rPr>
          <w:t>.</w:t>
        </w:r>
        <w:r>
          <w:rPr>
            <w:rFonts w:ascii="TimesNewRomanPSMT" w:hAnsi="TimesNewRomanPSMT"/>
            <w:color w:val="7F7F7F" w:themeColor="text1" w:themeTint="80"/>
            <w:sz w:val="18"/>
            <w:szCs w:val="18"/>
          </w:rPr>
          <w:t xml:space="preserve"> </w:t>
        </w:r>
      </w:ins>
    </w:p>
    <w:p w14:paraId="51A35CD8" w14:textId="1BA18C7D" w:rsidR="005A21B9" w:rsidDel="002F1961" w:rsidRDefault="005A21B9" w:rsidP="005A21B9">
      <w:pPr>
        <w:spacing w:before="120" w:line="276" w:lineRule="auto"/>
        <w:jc w:val="both"/>
        <w:rPr>
          <w:del w:id="586" w:author="Caitlin Page Casar" w:date="2019-05-22T16:28:00Z"/>
          <w:rFonts w:ascii="TimesNewRomanPSMT" w:hAnsi="TimesNewRomanPSMT"/>
          <w:sz w:val="22"/>
          <w:szCs w:val="22"/>
        </w:rPr>
      </w:pPr>
      <w:del w:id="587" w:author="Caitlin Page Casar" w:date="2019-05-22T16:28:00Z">
        <w:r w:rsidRPr="00FF273C" w:rsidDel="002F1961">
          <w:rPr>
            <w:rFonts w:ascii="TimesNewRomanPSMT" w:hAnsi="TimesNewRomanPSMT"/>
            <w:sz w:val="22"/>
            <w:szCs w:val="22"/>
          </w:rPr>
          <w:delText xml:space="preserve">Although there are shared taxa among community types, the fluid and </w:delText>
        </w:r>
        <w:r w:rsidDel="002F1961">
          <w:rPr>
            <w:rFonts w:ascii="TimesNewRomanPSMT" w:hAnsi="TimesNewRomanPSMT"/>
            <w:sz w:val="22"/>
            <w:szCs w:val="22"/>
          </w:rPr>
          <w:delText xml:space="preserve">mineral-hosted </w:delText>
        </w:r>
        <w:r w:rsidRPr="00FF273C" w:rsidDel="002F1961">
          <w:rPr>
            <w:rFonts w:ascii="TimesNewRomanPSMT" w:hAnsi="TimesNewRomanPSMT"/>
            <w:sz w:val="22"/>
            <w:szCs w:val="22"/>
          </w:rPr>
          <w:delText xml:space="preserve">biofilm communities are distinct. </w:delText>
        </w:r>
        <w:r w:rsidDel="002F1961">
          <w:rPr>
            <w:rFonts w:ascii="TimesNewRomanPSMT" w:hAnsi="TimesNewRomanPSMT"/>
            <w:sz w:val="22"/>
            <w:szCs w:val="22"/>
          </w:rPr>
          <w:delText>Broadly</w:delText>
        </w:r>
        <w:r w:rsidRPr="00FF273C" w:rsidDel="002F1961">
          <w:rPr>
            <w:rFonts w:ascii="TimesNewRomanPSMT" w:hAnsi="TimesNewRomanPSMT"/>
            <w:sz w:val="22"/>
            <w:szCs w:val="22"/>
          </w:rPr>
          <w:delText xml:space="preserve">, members of candidate phyla </w:delText>
        </w:r>
        <w:r w:rsidRPr="00A81E19" w:rsidDel="002F1961">
          <w:rPr>
            <w:rFonts w:ascii="TimesNewRomanPSMT" w:hAnsi="TimesNewRomanPSMT"/>
            <w:i/>
            <w:sz w:val="22"/>
            <w:szCs w:val="22"/>
          </w:rPr>
          <w:delText>Omnitrophica</w:delText>
        </w:r>
        <w:r w:rsidRPr="00FF273C" w:rsidDel="002F1961">
          <w:rPr>
            <w:rFonts w:ascii="TimesNewRomanPSMT" w:hAnsi="TimesNewRomanPSMT"/>
            <w:sz w:val="22"/>
            <w:szCs w:val="22"/>
          </w:rPr>
          <w:delText xml:space="preserve"> are more abundant in fluid communities, whereas members of </w:delText>
        </w:r>
        <w:r w:rsidRPr="00A81E19" w:rsidDel="002F1961">
          <w:rPr>
            <w:rFonts w:ascii="TimesNewRomanPSMT" w:hAnsi="TimesNewRomanPSMT"/>
            <w:i/>
            <w:sz w:val="22"/>
            <w:szCs w:val="22"/>
          </w:rPr>
          <w:delText>Pseudomondaceae,</w:delText>
        </w:r>
        <w:r w:rsidRPr="00FF273C" w:rsidDel="002F1961">
          <w:rPr>
            <w:rFonts w:ascii="TimesNewRomanPSMT" w:hAnsi="TimesNewRomanPSMT"/>
            <w:sz w:val="22"/>
            <w:szCs w:val="22"/>
          </w:rPr>
          <w:delText xml:space="preserve"> </w:delText>
        </w:r>
        <w:r w:rsidRPr="00A81E19" w:rsidDel="002F1961">
          <w:rPr>
            <w:rFonts w:ascii="TimesNewRomanPSMT" w:hAnsi="TimesNewRomanPSMT"/>
            <w:i/>
            <w:sz w:val="22"/>
            <w:szCs w:val="22"/>
          </w:rPr>
          <w:delText>Rhodocyclaceae</w:delText>
        </w:r>
        <w:r w:rsidRPr="00FF273C" w:rsidDel="002F1961">
          <w:rPr>
            <w:rFonts w:ascii="TimesNewRomanPSMT" w:hAnsi="TimesNewRomanPSMT"/>
            <w:sz w:val="22"/>
            <w:szCs w:val="22"/>
          </w:rPr>
          <w:delText xml:space="preserve"> and </w:delText>
        </w:r>
        <w:r w:rsidR="00A554E9" w:rsidDel="002F1961">
          <w:rPr>
            <w:rFonts w:ascii="TimesNewRomanPSMT" w:hAnsi="TimesNewRomanPSMT"/>
            <w:i/>
            <w:sz w:val="22"/>
            <w:szCs w:val="22"/>
          </w:rPr>
          <w:delText>Thermodesulfovibrionia</w:delText>
        </w:r>
        <w:r w:rsidRPr="00FF273C" w:rsidDel="002F1961">
          <w:rPr>
            <w:rFonts w:ascii="TimesNewRomanPSMT" w:hAnsi="TimesNewRomanPSMT"/>
            <w:sz w:val="22"/>
            <w:szCs w:val="22"/>
          </w:rPr>
          <w:delText xml:space="preserve"> are more abundant in biofilm communities</w:delText>
        </w:r>
        <w:r w:rsidR="00A554E9" w:rsidDel="002F1961">
          <w:rPr>
            <w:rFonts w:ascii="TimesNewRomanPSMT" w:hAnsi="TimesNewRomanPSMT"/>
            <w:sz w:val="22"/>
            <w:szCs w:val="22"/>
          </w:rPr>
          <w:delText xml:space="preserve"> (Figure x). </w:delText>
        </w:r>
      </w:del>
    </w:p>
    <w:p w14:paraId="014CD544" w14:textId="7B9E415B" w:rsidR="004B2614" w:rsidDel="00664D1A" w:rsidRDefault="004B2614" w:rsidP="007A29BE">
      <w:pPr>
        <w:pStyle w:val="NormalWeb"/>
        <w:spacing w:before="120" w:beforeAutospacing="0" w:after="0" w:afterAutospacing="0"/>
        <w:jc w:val="both"/>
        <w:rPr>
          <w:del w:id="588" w:author="Caitlin Page Casar" w:date="2019-06-04T17:35:00Z"/>
          <w:rFonts w:ascii="TimesNewRomanPSMT" w:hAnsi="TimesNewRomanPSMT"/>
          <w:color w:val="7F7F7F" w:themeColor="text1" w:themeTint="80"/>
          <w:sz w:val="18"/>
          <w:szCs w:val="18"/>
        </w:rPr>
      </w:pPr>
    </w:p>
    <w:p w14:paraId="013E2DFC" w14:textId="7C74CBC6" w:rsidR="004B2614" w:rsidDel="00664D1A" w:rsidRDefault="00936E62" w:rsidP="007A29BE">
      <w:pPr>
        <w:pStyle w:val="NormalWeb"/>
        <w:spacing w:before="120" w:beforeAutospacing="0" w:after="0" w:afterAutospacing="0"/>
        <w:jc w:val="both"/>
        <w:rPr>
          <w:del w:id="589" w:author="Caitlin Page Casar" w:date="2019-06-04T17:35:00Z"/>
          <w:rFonts w:ascii="TimesNewRomanPSMT" w:hAnsi="TimesNewRomanPSMT"/>
          <w:color w:val="7F7F7F" w:themeColor="text1" w:themeTint="80"/>
          <w:sz w:val="18"/>
          <w:szCs w:val="18"/>
        </w:rPr>
      </w:pPr>
      <w:del w:id="590" w:author="Caitlin Page Casar" w:date="2019-05-22T15:42:00Z">
        <w:r w:rsidDel="00267F9B">
          <w:rPr>
            <w:rFonts w:ascii="TimesNewRomanPSMT" w:hAnsi="TimesNewRomanPSMT"/>
            <w:noProof/>
            <w:color w:val="7F7F7F" w:themeColor="text1" w:themeTint="80"/>
            <w:sz w:val="18"/>
            <w:szCs w:val="18"/>
          </w:rPr>
          <w:drawing>
            <wp:inline distT="0" distB="0" distL="0" distR="0" wp14:anchorId="71641C20" wp14:editId="30DE8C55">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ruskal-walis_all_comparison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FC55FA9" w14:textId="7711C617" w:rsidR="004B2614" w:rsidDel="00664D1A" w:rsidRDefault="004B2614" w:rsidP="007A29BE">
      <w:pPr>
        <w:pStyle w:val="NormalWeb"/>
        <w:spacing w:before="120" w:beforeAutospacing="0" w:after="0" w:afterAutospacing="0"/>
        <w:jc w:val="both"/>
        <w:rPr>
          <w:del w:id="591" w:author="Caitlin Page Casar" w:date="2019-06-04T17:35:00Z"/>
          <w:rFonts w:ascii="TimesNewRomanPSMT" w:hAnsi="TimesNewRomanPSMT"/>
          <w:color w:val="7F7F7F" w:themeColor="text1" w:themeTint="80"/>
          <w:sz w:val="18"/>
          <w:szCs w:val="18"/>
        </w:rPr>
      </w:pPr>
      <w:del w:id="592" w:author="Caitlin Page Casar" w:date="2019-06-04T17:35:00Z">
        <w:r w:rsidRPr="00293F46" w:rsidDel="00664D1A">
          <w:rPr>
            <w:rFonts w:ascii="TimesNewRomanPSMT" w:hAnsi="TimesNewRomanPSMT"/>
            <w:b/>
            <w:color w:val="7F7F7F" w:themeColor="text1" w:themeTint="80"/>
            <w:sz w:val="18"/>
            <w:szCs w:val="18"/>
            <w:rPrChange w:id="593" w:author="Caitlin Page Casar" w:date="2019-06-03T14:36:00Z">
              <w:rPr>
                <w:rFonts w:ascii="TimesNewRomanPSMT" w:hAnsi="TimesNewRomanPSMT"/>
                <w:color w:val="7F7F7F" w:themeColor="text1" w:themeTint="80"/>
                <w:sz w:val="18"/>
                <w:szCs w:val="18"/>
              </w:rPr>
            </w:rPrChange>
          </w:rPr>
          <w:delText xml:space="preserve">Figure </w:delText>
        </w:r>
      </w:del>
      <w:del w:id="594" w:author="Caitlin Page Casar" w:date="2019-06-03T14:36:00Z">
        <w:r w:rsidRPr="00293F46" w:rsidDel="00293F46">
          <w:rPr>
            <w:rFonts w:ascii="TimesNewRomanPSMT" w:hAnsi="TimesNewRomanPSMT"/>
            <w:b/>
            <w:color w:val="7F7F7F" w:themeColor="text1" w:themeTint="80"/>
            <w:sz w:val="18"/>
            <w:szCs w:val="18"/>
            <w:rPrChange w:id="595" w:author="Caitlin Page Casar" w:date="2019-06-03T14:36:00Z">
              <w:rPr>
                <w:rFonts w:ascii="TimesNewRomanPSMT" w:hAnsi="TimesNewRomanPSMT"/>
                <w:color w:val="7F7F7F" w:themeColor="text1" w:themeTint="80"/>
                <w:sz w:val="18"/>
                <w:szCs w:val="18"/>
              </w:rPr>
            </w:rPrChange>
          </w:rPr>
          <w:delText>x</w:delText>
        </w:r>
      </w:del>
      <w:del w:id="596" w:author="Caitlin Page Casar" w:date="2019-06-04T17:35:00Z">
        <w:r w:rsidRPr="00293F46" w:rsidDel="00664D1A">
          <w:rPr>
            <w:rFonts w:ascii="TimesNewRomanPSMT" w:hAnsi="TimesNewRomanPSMT"/>
            <w:b/>
            <w:color w:val="7F7F7F" w:themeColor="text1" w:themeTint="80"/>
            <w:sz w:val="18"/>
            <w:szCs w:val="18"/>
            <w:rPrChange w:id="597" w:author="Caitlin Page Casar" w:date="2019-06-03T14:36:00Z">
              <w:rPr>
                <w:rFonts w:ascii="TimesNewRomanPSMT" w:hAnsi="TimesNewRomanPSMT"/>
                <w:color w:val="7F7F7F" w:themeColor="text1" w:themeTint="80"/>
                <w:sz w:val="18"/>
                <w:szCs w:val="18"/>
              </w:rPr>
            </w:rPrChange>
          </w:rPr>
          <w:delText>.</w:delText>
        </w:r>
        <w:r w:rsidDel="00664D1A">
          <w:rPr>
            <w:rFonts w:ascii="TimesNewRomanPSMT" w:hAnsi="TimesNewRomanPSMT"/>
            <w:color w:val="7F7F7F" w:themeColor="text1" w:themeTint="80"/>
            <w:sz w:val="18"/>
            <w:szCs w:val="18"/>
          </w:rPr>
          <w:delText xml:space="preserve"> </w:delText>
        </w:r>
      </w:del>
      <w:del w:id="598" w:author="Caitlin Page Casar" w:date="2019-05-22T15:49:00Z">
        <w:r w:rsidDel="00DA6211">
          <w:rPr>
            <w:rFonts w:ascii="TimesNewRomanPSMT" w:hAnsi="TimesNewRomanPSMT"/>
            <w:color w:val="7F7F7F" w:themeColor="text1" w:themeTint="80"/>
            <w:sz w:val="18"/>
            <w:szCs w:val="18"/>
          </w:rPr>
          <w:delText>Families that are significantly different between fluid and mineral-hosted biofilm communities based on the Kruskal-Wallis rank sum</w:delText>
        </w:r>
      </w:del>
      <w:del w:id="599" w:author="Caitlin Page Casar" w:date="2019-06-04T17:35:00Z">
        <w:r w:rsidDel="00664D1A">
          <w:rPr>
            <w:rFonts w:ascii="TimesNewRomanPSMT" w:hAnsi="TimesNewRomanPSMT"/>
            <w:color w:val="7F7F7F" w:themeColor="text1" w:themeTint="80"/>
            <w:sz w:val="18"/>
            <w:szCs w:val="18"/>
          </w:rPr>
          <w:delText xml:space="preserve"> test</w:delText>
        </w:r>
      </w:del>
      <w:del w:id="600" w:author="Caitlin Page Casar" w:date="2019-05-22T15:49:00Z">
        <w:r w:rsidDel="00DA6211">
          <w:rPr>
            <w:rFonts w:ascii="TimesNewRomanPSMT" w:hAnsi="TimesNewRomanPSMT"/>
            <w:color w:val="7F7F7F" w:themeColor="text1" w:themeTint="80"/>
            <w:sz w:val="18"/>
            <w:szCs w:val="18"/>
          </w:rPr>
          <w:delText xml:space="preserve">. </w:delText>
        </w:r>
        <w:r w:rsidR="00A807EA" w:rsidDel="00DA6211">
          <w:rPr>
            <w:rFonts w:ascii="TimesNewRomanPSMT" w:hAnsi="TimesNewRomanPSMT"/>
            <w:color w:val="7F7F7F" w:themeColor="text1" w:themeTint="80"/>
            <w:sz w:val="18"/>
            <w:szCs w:val="18"/>
          </w:rPr>
          <w:delText xml:space="preserve">Only families where the mean relative abundance in either fluid </w:delText>
        </w:r>
        <w:r w:rsidR="009355AA" w:rsidDel="00DA6211">
          <w:rPr>
            <w:rFonts w:ascii="TimesNewRomanPSMT" w:hAnsi="TimesNewRomanPSMT"/>
            <w:color w:val="7F7F7F" w:themeColor="text1" w:themeTint="80"/>
            <w:sz w:val="18"/>
            <w:szCs w:val="18"/>
          </w:rPr>
          <w:delText>biofilm</w:delText>
        </w:r>
        <w:r w:rsidR="00A807EA" w:rsidDel="00DA6211">
          <w:rPr>
            <w:rFonts w:ascii="TimesNewRomanPSMT" w:hAnsi="TimesNewRomanPSMT"/>
            <w:color w:val="7F7F7F" w:themeColor="text1" w:themeTint="80"/>
            <w:sz w:val="18"/>
            <w:szCs w:val="18"/>
          </w:rPr>
          <w:delText xml:space="preserve"> communities was 0.75% or higher are included here. </w:delText>
        </w:r>
        <w:r w:rsidDel="00DA6211">
          <w:rPr>
            <w:rFonts w:ascii="TimesNewRomanPSMT" w:hAnsi="TimesNewRomanPSMT"/>
            <w:color w:val="7F7F7F" w:themeColor="text1" w:themeTint="80"/>
            <w:sz w:val="18"/>
            <w:szCs w:val="18"/>
          </w:rPr>
          <w:delText xml:space="preserve">Arrows represent mean abundances of each family and point </w:delText>
        </w:r>
        <w:r w:rsidR="00BC493C" w:rsidDel="00DA6211">
          <w:rPr>
            <w:rFonts w:ascii="TimesNewRomanPSMT" w:hAnsi="TimesNewRomanPSMT"/>
            <w:color w:val="7F7F7F" w:themeColor="text1" w:themeTint="80"/>
            <w:sz w:val="18"/>
            <w:szCs w:val="18"/>
          </w:rPr>
          <w:delText>toward the compared value with greater abundance</w:delText>
        </w:r>
        <w:r w:rsidDel="00DA6211">
          <w:rPr>
            <w:rFonts w:ascii="TimesNewRomanPSMT" w:hAnsi="TimesNewRomanPSMT"/>
            <w:color w:val="7F7F7F" w:themeColor="text1" w:themeTint="80"/>
            <w:sz w:val="18"/>
            <w:szCs w:val="18"/>
          </w:rPr>
          <w:delText xml:space="preserve">, colored by phylum.  </w:delText>
        </w:r>
      </w:del>
    </w:p>
    <w:p w14:paraId="4594BD79" w14:textId="77777777" w:rsidR="001904D5" w:rsidRDefault="001904D5" w:rsidP="00067A57">
      <w:pPr>
        <w:rPr>
          <w:rFonts w:ascii="Calibri" w:hAnsi="Calibri" w:cs="Calibri"/>
          <w:b/>
        </w:rPr>
      </w:pPr>
    </w:p>
    <w:p w14:paraId="0028B881" w14:textId="59BCC599" w:rsidR="001904D5" w:rsidRPr="0071674E" w:rsidRDefault="001904D5" w:rsidP="0071674E">
      <w:pPr>
        <w:pStyle w:val="ListParagraph"/>
        <w:numPr>
          <w:ilvl w:val="1"/>
          <w:numId w:val="8"/>
        </w:numPr>
        <w:rPr>
          <w:rFonts w:ascii="Calibri" w:hAnsi="Calibri" w:cs="Calibri"/>
          <w:b/>
        </w:rPr>
      </w:pPr>
      <w:r w:rsidRPr="0071674E">
        <w:rPr>
          <w:rFonts w:ascii="Calibri" w:hAnsi="Calibri" w:cs="Calibri"/>
          <w:b/>
        </w:rPr>
        <w:t xml:space="preserve">| Mineral-hosted biomass </w:t>
      </w:r>
    </w:p>
    <w:p w14:paraId="2B89CECE" w14:textId="77777777" w:rsidR="0071674E" w:rsidRDefault="0071674E" w:rsidP="0071674E">
      <w:pPr>
        <w:pStyle w:val="ListParagraph"/>
        <w:ind w:left="0"/>
        <w:rPr>
          <w:sz w:val="20"/>
          <w:szCs w:val="20"/>
        </w:rPr>
      </w:pPr>
    </w:p>
    <w:p w14:paraId="16F33EA6" w14:textId="77777777" w:rsidR="006D6043" w:rsidRPr="0071674E" w:rsidRDefault="006D6043">
      <w:pPr>
        <w:pStyle w:val="ListParagraph"/>
        <w:spacing w:before="120" w:line="276" w:lineRule="auto"/>
        <w:ind w:left="0"/>
        <w:jc w:val="both"/>
        <w:rPr>
          <w:ins w:id="601" w:author="Caitlin Page Casar" w:date="2019-06-03T15:41:00Z"/>
          <w:sz w:val="22"/>
          <w:szCs w:val="22"/>
        </w:rPr>
        <w:pPrChange w:id="602" w:author="Caitlin Page Casar" w:date="2019-06-04T14:10:00Z">
          <w:pPr>
            <w:pStyle w:val="ListParagraph"/>
            <w:spacing w:line="276" w:lineRule="auto"/>
            <w:ind w:left="0"/>
            <w:jc w:val="both"/>
          </w:pPr>
        </w:pPrChange>
      </w:pPr>
      <w:ins w:id="603" w:author="Caitlin Page Casar" w:date="2019-06-03T15:41:00Z">
        <w:r>
          <w:rPr>
            <w:sz w:val="22"/>
            <w:szCs w:val="22"/>
          </w:rPr>
          <w:t xml:space="preserve">Scanning electron micrographs of biofilms reveal high variation in cell morphologies and densities. </w:t>
        </w:r>
      </w:ins>
    </w:p>
    <w:p w14:paraId="5BF9358B" w14:textId="77777777" w:rsidR="00760E51" w:rsidRDefault="006D6043" w:rsidP="00760E51">
      <w:pPr>
        <w:pStyle w:val="ListParagraph"/>
        <w:spacing w:before="120" w:line="276" w:lineRule="auto"/>
        <w:ind w:left="0"/>
        <w:jc w:val="both"/>
        <w:rPr>
          <w:ins w:id="604" w:author="Caitlin Page Casar" w:date="2019-06-04T14:11:00Z"/>
          <w:sz w:val="22"/>
          <w:szCs w:val="22"/>
        </w:rPr>
      </w:pPr>
      <w:ins w:id="605" w:author="Caitlin Page Casar" w:date="2019-06-03T15:41:00Z">
        <w:r>
          <w:rPr>
            <w:sz w:val="22"/>
            <w:szCs w:val="22"/>
          </w:rPr>
          <w:lastRenderedPageBreak/>
          <w:t xml:space="preserve">Scanning electron micrographs of biofilms reveal high variation in cell densities and </w:t>
        </w:r>
      </w:ins>
      <w:ins w:id="606" w:author="Caitlin Page Casar" w:date="2019-06-03T15:42:00Z">
        <w:r>
          <w:rPr>
            <w:sz w:val="22"/>
            <w:szCs w:val="22"/>
          </w:rPr>
          <w:t>morphologies</w:t>
        </w:r>
      </w:ins>
      <w:ins w:id="607" w:author="Caitlin Page Casar" w:date="2019-06-03T15:41:00Z">
        <w:r>
          <w:rPr>
            <w:sz w:val="22"/>
            <w:szCs w:val="22"/>
          </w:rPr>
          <w:t xml:space="preserve">. </w:t>
        </w:r>
      </w:ins>
      <w:ins w:id="608" w:author="Caitlin Page Casar" w:date="2019-06-03T15:17:00Z">
        <w:r w:rsidR="00492DDC">
          <w:rPr>
            <w:sz w:val="22"/>
            <w:szCs w:val="22"/>
          </w:rPr>
          <w:t xml:space="preserve">Generally, </w:t>
        </w:r>
      </w:ins>
      <w:ins w:id="609" w:author="Caitlin Page Casar" w:date="2019-06-03T15:19:00Z">
        <w:r w:rsidR="00940E29">
          <w:rPr>
            <w:sz w:val="22"/>
            <w:szCs w:val="22"/>
          </w:rPr>
          <w:t xml:space="preserve">biofilm cell densities are 3-4 orders of magnitude greater than in fluid communities, and </w:t>
        </w:r>
      </w:ins>
      <w:ins w:id="610" w:author="Caitlin Page Casar" w:date="2019-06-03T15:17:00Z">
        <w:r w:rsidR="00940E29">
          <w:rPr>
            <w:sz w:val="22"/>
            <w:szCs w:val="22"/>
          </w:rPr>
          <w:t xml:space="preserve">cell densities </w:t>
        </w:r>
      </w:ins>
      <w:ins w:id="611" w:author="Caitlin Page Casar" w:date="2019-06-03T15:18:00Z">
        <w:r w:rsidR="00940E29">
          <w:rPr>
            <w:sz w:val="22"/>
            <w:szCs w:val="22"/>
          </w:rPr>
          <w:t xml:space="preserve">mineral-hosted biofilms </w:t>
        </w:r>
      </w:ins>
      <w:ins w:id="612" w:author="Caitlin Page Casar" w:date="2019-06-03T15:17:00Z">
        <w:r w:rsidR="00940E29">
          <w:rPr>
            <w:sz w:val="22"/>
            <w:szCs w:val="22"/>
          </w:rPr>
          <w:t xml:space="preserve">are similar </w:t>
        </w:r>
      </w:ins>
      <w:ins w:id="613" w:author="Caitlin Page Casar" w:date="2019-06-03T15:19:00Z">
        <w:r w:rsidR="00940E29">
          <w:rPr>
            <w:sz w:val="22"/>
            <w:szCs w:val="22"/>
          </w:rPr>
          <w:t>or lower than biofilms on inert controls</w:t>
        </w:r>
      </w:ins>
      <w:ins w:id="614" w:author="Caitlin Page Casar" w:date="2019-06-03T15:20:00Z">
        <w:r w:rsidR="00940E29">
          <w:rPr>
            <w:sz w:val="22"/>
            <w:szCs w:val="22"/>
          </w:rPr>
          <w:t xml:space="preserve"> on average (</w:t>
        </w:r>
        <w:r w:rsidR="00940E29" w:rsidRPr="00940E29">
          <w:rPr>
            <w:color w:val="FF0000"/>
            <w:sz w:val="22"/>
            <w:szCs w:val="22"/>
            <w:rPrChange w:id="615" w:author="Caitlin Page Casar" w:date="2019-06-03T15:20:00Z">
              <w:rPr>
                <w:sz w:val="22"/>
                <w:szCs w:val="22"/>
              </w:rPr>
            </w:rPrChange>
          </w:rPr>
          <w:t>Figure 8</w:t>
        </w:r>
        <w:r w:rsidR="00940E29">
          <w:rPr>
            <w:sz w:val="22"/>
            <w:szCs w:val="22"/>
          </w:rPr>
          <w:t>)</w:t>
        </w:r>
      </w:ins>
      <w:ins w:id="616" w:author="Caitlin Page Casar" w:date="2019-06-03T15:19:00Z">
        <w:r w:rsidR="00940E29">
          <w:rPr>
            <w:sz w:val="22"/>
            <w:szCs w:val="22"/>
          </w:rPr>
          <w:t xml:space="preserve">. </w:t>
        </w:r>
      </w:ins>
      <w:r w:rsidR="00A554E9" w:rsidRPr="0071674E">
        <w:rPr>
          <w:sz w:val="22"/>
          <w:szCs w:val="22"/>
        </w:rPr>
        <w:t xml:space="preserve">Overall, </w:t>
      </w:r>
      <w:del w:id="617" w:author="Caitlin Page Casar" w:date="2019-05-22T16:36:00Z">
        <w:r w:rsidR="00A554E9" w:rsidRPr="0071674E" w:rsidDel="006B5131">
          <w:rPr>
            <w:sz w:val="22"/>
            <w:szCs w:val="22"/>
          </w:rPr>
          <w:delText xml:space="preserve">communities from DeMMO1 had </w:delText>
        </w:r>
      </w:del>
      <w:r w:rsidR="00A554E9" w:rsidRPr="0071674E">
        <w:rPr>
          <w:sz w:val="22"/>
          <w:szCs w:val="22"/>
        </w:rPr>
        <w:t>the highest</w:t>
      </w:r>
      <w:r w:rsidR="0071674E">
        <w:rPr>
          <w:sz w:val="22"/>
          <w:szCs w:val="22"/>
        </w:rPr>
        <w:t xml:space="preserve"> cell</w:t>
      </w:r>
      <w:r w:rsidR="00A554E9" w:rsidRPr="0071674E">
        <w:rPr>
          <w:sz w:val="22"/>
          <w:szCs w:val="22"/>
        </w:rPr>
        <w:t xml:space="preserve"> densities</w:t>
      </w:r>
      <w:ins w:id="618" w:author="Caitlin Page Casar" w:date="2019-05-22T16:36:00Z">
        <w:r w:rsidR="006B5131">
          <w:rPr>
            <w:sz w:val="22"/>
            <w:szCs w:val="22"/>
          </w:rPr>
          <w:t xml:space="preserve"> were observed in </w:t>
        </w:r>
      </w:ins>
      <w:ins w:id="619" w:author="Caitlin Page Casar" w:date="2019-06-03T15:42:00Z">
        <w:r>
          <w:rPr>
            <w:sz w:val="22"/>
            <w:szCs w:val="22"/>
          </w:rPr>
          <w:t xml:space="preserve">D1 </w:t>
        </w:r>
      </w:ins>
      <w:ins w:id="620" w:author="Caitlin Page Casar" w:date="2019-05-22T16:36:00Z">
        <w:r w:rsidR="006B5131" w:rsidRPr="0071674E">
          <w:rPr>
            <w:sz w:val="22"/>
            <w:szCs w:val="22"/>
          </w:rPr>
          <w:t>communities</w:t>
        </w:r>
      </w:ins>
      <w:r w:rsidR="00A554E9" w:rsidRPr="0071674E">
        <w:rPr>
          <w:sz w:val="22"/>
          <w:szCs w:val="22"/>
        </w:rPr>
        <w:t>, and of these, the highest were in parallel control experiments</w:t>
      </w:r>
      <w:r w:rsidR="0071674E">
        <w:rPr>
          <w:sz w:val="22"/>
          <w:szCs w:val="22"/>
        </w:rPr>
        <w:t xml:space="preserve">. </w:t>
      </w:r>
      <w:r w:rsidR="00A554E9" w:rsidRPr="0071674E">
        <w:rPr>
          <w:sz w:val="22"/>
          <w:szCs w:val="22"/>
        </w:rPr>
        <w:t xml:space="preserve">Of the minerals, </w:t>
      </w:r>
      <w:del w:id="621" w:author="Caitlin Page Casar" w:date="2019-05-22T16:36:00Z">
        <w:r w:rsidR="00A554E9" w:rsidRPr="0071674E" w:rsidDel="006B5131">
          <w:rPr>
            <w:sz w:val="22"/>
            <w:szCs w:val="22"/>
          </w:rPr>
          <w:delText xml:space="preserve">pyrolusite had </w:delText>
        </w:r>
      </w:del>
      <w:r w:rsidR="0071674E">
        <w:rPr>
          <w:sz w:val="22"/>
          <w:szCs w:val="22"/>
        </w:rPr>
        <w:t xml:space="preserve">the </w:t>
      </w:r>
      <w:r w:rsidR="00A554E9" w:rsidRPr="0071674E">
        <w:rPr>
          <w:sz w:val="22"/>
          <w:szCs w:val="22"/>
        </w:rPr>
        <w:t>highest cell densities</w:t>
      </w:r>
      <w:ins w:id="622" w:author="Caitlin Page Casar" w:date="2019-05-22T16:36:00Z">
        <w:r w:rsidR="006B5131">
          <w:rPr>
            <w:sz w:val="22"/>
            <w:szCs w:val="22"/>
          </w:rPr>
          <w:t xml:space="preserve"> were observed on </w:t>
        </w:r>
        <w:r w:rsidR="006B5131" w:rsidRPr="0071674E">
          <w:rPr>
            <w:sz w:val="22"/>
            <w:szCs w:val="22"/>
          </w:rPr>
          <w:t>pyrolusite</w:t>
        </w:r>
      </w:ins>
      <w:r w:rsidR="00A554E9" w:rsidRPr="0071674E">
        <w:rPr>
          <w:sz w:val="22"/>
          <w:szCs w:val="22"/>
        </w:rPr>
        <w:t xml:space="preserve">, </w:t>
      </w:r>
      <w:r w:rsidR="0071674E">
        <w:rPr>
          <w:sz w:val="22"/>
          <w:szCs w:val="22"/>
        </w:rPr>
        <w:t xml:space="preserve">whereas the </w:t>
      </w:r>
      <w:r w:rsidR="00A554E9" w:rsidRPr="0071674E">
        <w:rPr>
          <w:sz w:val="22"/>
          <w:szCs w:val="22"/>
        </w:rPr>
        <w:t xml:space="preserve">lowest </w:t>
      </w:r>
      <w:r w:rsidR="0071674E">
        <w:rPr>
          <w:sz w:val="22"/>
          <w:szCs w:val="22"/>
        </w:rPr>
        <w:t xml:space="preserve">cell </w:t>
      </w:r>
      <w:r w:rsidR="00A554E9" w:rsidRPr="0071674E">
        <w:rPr>
          <w:sz w:val="22"/>
          <w:szCs w:val="22"/>
        </w:rPr>
        <w:t xml:space="preserve">densities </w:t>
      </w:r>
      <w:r w:rsidR="0071674E">
        <w:rPr>
          <w:sz w:val="22"/>
          <w:szCs w:val="22"/>
        </w:rPr>
        <w:t xml:space="preserve">were observed </w:t>
      </w:r>
      <w:r w:rsidR="00A554E9" w:rsidRPr="0071674E">
        <w:rPr>
          <w:sz w:val="22"/>
          <w:szCs w:val="22"/>
        </w:rPr>
        <w:t xml:space="preserve">on calcite </w:t>
      </w:r>
      <w:r w:rsidR="0071674E">
        <w:rPr>
          <w:sz w:val="22"/>
          <w:szCs w:val="22"/>
        </w:rPr>
        <w:t>and</w:t>
      </w:r>
      <w:r w:rsidR="00A554E9" w:rsidRPr="0071674E">
        <w:rPr>
          <w:sz w:val="22"/>
          <w:szCs w:val="22"/>
        </w:rPr>
        <w:t xml:space="preserve"> muscovite</w:t>
      </w:r>
      <w:r w:rsidR="0071674E">
        <w:rPr>
          <w:sz w:val="22"/>
          <w:szCs w:val="22"/>
        </w:rPr>
        <w:t>. Generally, c</w:t>
      </w:r>
      <w:r w:rsidR="00A554E9" w:rsidRPr="0071674E">
        <w:rPr>
          <w:sz w:val="22"/>
          <w:szCs w:val="22"/>
        </w:rPr>
        <w:t>ell densities were higher on minerals than on internal controls, with exceptions being in D</w:t>
      </w:r>
      <w:del w:id="623" w:author="Caitlin Page Casar" w:date="2019-06-03T15:42:00Z">
        <w:r w:rsidR="00A554E9" w:rsidRPr="0071674E" w:rsidDel="006D6043">
          <w:rPr>
            <w:sz w:val="22"/>
            <w:szCs w:val="22"/>
          </w:rPr>
          <w:delText>eMMO</w:delText>
        </w:r>
      </w:del>
      <w:r w:rsidR="00A554E9" w:rsidRPr="0071674E">
        <w:rPr>
          <w:sz w:val="22"/>
          <w:szCs w:val="22"/>
        </w:rPr>
        <w:t xml:space="preserve">1 </w:t>
      </w:r>
      <w:proofErr w:type="gramStart"/>
      <w:r w:rsidR="00A554E9" w:rsidRPr="0071674E">
        <w:rPr>
          <w:sz w:val="22"/>
          <w:szCs w:val="22"/>
        </w:rPr>
        <w:t>communities</w:t>
      </w:r>
      <w:proofErr w:type="gramEnd"/>
      <w:r w:rsidR="00A554E9" w:rsidRPr="0071674E">
        <w:rPr>
          <w:sz w:val="22"/>
          <w:szCs w:val="22"/>
        </w:rPr>
        <w:t xml:space="preserve"> on pyrite and magnetite.</w:t>
      </w:r>
    </w:p>
    <w:p w14:paraId="0FAA4E5B" w14:textId="19F1AC09" w:rsidR="007020A1" w:rsidRDefault="007020A1">
      <w:pPr>
        <w:pStyle w:val="ListParagraph"/>
        <w:spacing w:before="120" w:line="276" w:lineRule="auto"/>
        <w:ind w:left="0"/>
        <w:jc w:val="both"/>
        <w:rPr>
          <w:ins w:id="624" w:author="Caitlin Page Casar" w:date="2019-06-03T15:34:00Z"/>
          <w:sz w:val="22"/>
          <w:szCs w:val="22"/>
        </w:rPr>
        <w:pPrChange w:id="625" w:author="Caitlin Page Casar" w:date="2019-06-04T14:11:00Z">
          <w:pPr>
            <w:pStyle w:val="ListParagraph"/>
            <w:spacing w:line="276" w:lineRule="auto"/>
            <w:ind w:left="0"/>
            <w:jc w:val="both"/>
          </w:pPr>
        </w:pPrChange>
      </w:pPr>
    </w:p>
    <w:p w14:paraId="67618A8B" w14:textId="1B1642D7" w:rsidR="007020A1" w:rsidRPr="0071674E" w:rsidDel="006D6043" w:rsidRDefault="007020A1" w:rsidP="001B6B4A">
      <w:pPr>
        <w:pStyle w:val="ListParagraph"/>
        <w:spacing w:line="276" w:lineRule="auto"/>
        <w:ind w:left="0"/>
        <w:jc w:val="both"/>
        <w:rPr>
          <w:del w:id="626" w:author="Caitlin Page Casar" w:date="2019-06-03T15:41:00Z"/>
          <w:sz w:val="22"/>
          <w:szCs w:val="22"/>
        </w:rPr>
      </w:pPr>
    </w:p>
    <w:p w14:paraId="6595C4A9"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 xml:space="preserve">Temporal variability in densities observed at each site, particularly at DeMMO1 </w:t>
      </w:r>
    </w:p>
    <w:p w14:paraId="3DA67B4F"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Cell morphologies differ between minerals and controls</w:t>
      </w:r>
    </w:p>
    <w:p w14:paraId="6475B076" w14:textId="750FA4BC" w:rsidR="00ED1607" w:rsidRDefault="00A554E9" w:rsidP="00ED1607">
      <w:pPr>
        <w:spacing w:line="276" w:lineRule="auto"/>
        <w:jc w:val="both"/>
        <w:rPr>
          <w:ins w:id="627" w:author="Caitlin Page Casar" w:date="2019-06-04T18:51:00Z"/>
          <w:sz w:val="22"/>
          <w:szCs w:val="22"/>
        </w:rPr>
      </w:pPr>
      <w:commentRangeStart w:id="628"/>
      <w:del w:id="629" w:author="Caitlin Page Casar" w:date="2019-06-04T19:16:00Z">
        <w:r w:rsidRPr="0071674E" w:rsidDel="00332BB1">
          <w:rPr>
            <w:sz w:val="22"/>
            <w:szCs w:val="22"/>
          </w:rPr>
          <w:delText xml:space="preserve">Descriptions of biogenic structures and cell morphologies </w:delText>
        </w:r>
      </w:del>
      <w:ins w:id="630" w:author="Caitlin Page Casar" w:date="2019-06-04T18:51:00Z">
        <w:r w:rsidR="00ED1607">
          <w:rPr>
            <w:sz w:val="22"/>
            <w:szCs w:val="22"/>
          </w:rPr>
          <w:t>D1:</w:t>
        </w:r>
      </w:ins>
      <w:ins w:id="631" w:author="Caitlin Page Casar" w:date="2019-06-04T20:36:00Z">
        <w:r w:rsidR="00DF1F75">
          <w:rPr>
            <w:sz w:val="22"/>
            <w:szCs w:val="22"/>
          </w:rPr>
          <w:t xml:space="preserve"> </w:t>
        </w:r>
      </w:ins>
      <w:commentRangeEnd w:id="628"/>
      <w:ins w:id="632" w:author="Caitlin Page Casar" w:date="2019-07-16T23:05:00Z">
        <w:r w:rsidR="00374BD0">
          <w:rPr>
            <w:rStyle w:val="CommentReference"/>
          </w:rPr>
          <w:commentReference w:id="628"/>
        </w:r>
      </w:ins>
    </w:p>
    <w:p w14:paraId="6A95C791" w14:textId="5718555F" w:rsidR="00ED1607" w:rsidRDefault="00ED1607" w:rsidP="00ED1607">
      <w:pPr>
        <w:pStyle w:val="ListParagraph"/>
        <w:numPr>
          <w:ilvl w:val="0"/>
          <w:numId w:val="9"/>
        </w:numPr>
        <w:spacing w:line="276" w:lineRule="auto"/>
        <w:jc w:val="both"/>
        <w:rPr>
          <w:ins w:id="633" w:author="Caitlin Page Casar" w:date="2019-06-04T18:51:00Z"/>
          <w:sz w:val="22"/>
          <w:szCs w:val="22"/>
        </w:rPr>
      </w:pPr>
      <w:ins w:id="634" w:author="Caitlin Page Casar" w:date="2019-06-04T18:51:00Z">
        <w:r>
          <w:rPr>
            <w:sz w:val="22"/>
            <w:szCs w:val="22"/>
          </w:rPr>
          <w:t>Sand</w:t>
        </w:r>
      </w:ins>
      <w:ins w:id="635" w:author="Caitlin Page Casar" w:date="2019-06-04T18:56:00Z">
        <w:r>
          <w:rPr>
            <w:sz w:val="22"/>
            <w:szCs w:val="22"/>
          </w:rPr>
          <w:t xml:space="preserve"> – dominated by </w:t>
        </w:r>
      </w:ins>
      <w:ins w:id="636" w:author="Caitlin Page Casar" w:date="2019-06-04T20:32:00Z">
        <w:r w:rsidR="00651B3C">
          <w:rPr>
            <w:sz w:val="22"/>
            <w:szCs w:val="22"/>
          </w:rPr>
          <w:t>0.2</w:t>
        </w:r>
      </w:ins>
      <w:ins w:id="637" w:author="Caitlin Page Casar" w:date="2019-06-04T21:57:00Z">
        <w:r w:rsidR="009323C2">
          <w:rPr>
            <w:sz w:val="22"/>
            <w:szCs w:val="22"/>
          </w:rPr>
          <w:t>μm</w:t>
        </w:r>
      </w:ins>
      <w:ins w:id="638" w:author="Caitlin Page Casar" w:date="2019-06-04T20:32:00Z">
        <w:r w:rsidR="00651B3C">
          <w:rPr>
            <w:sz w:val="22"/>
            <w:szCs w:val="22"/>
          </w:rPr>
          <w:t xml:space="preserve"> </w:t>
        </w:r>
      </w:ins>
      <w:ins w:id="639" w:author="Caitlin Page Casar" w:date="2019-06-04T18:56:00Z">
        <w:r>
          <w:rPr>
            <w:sz w:val="22"/>
            <w:szCs w:val="22"/>
          </w:rPr>
          <w:t>rods</w:t>
        </w:r>
      </w:ins>
      <w:ins w:id="640" w:author="Caitlin Page Casar" w:date="2019-06-04T20:32:00Z">
        <w:r w:rsidR="00651B3C">
          <w:rPr>
            <w:sz w:val="22"/>
            <w:szCs w:val="22"/>
          </w:rPr>
          <w:t xml:space="preserve">, </w:t>
        </w:r>
      </w:ins>
      <w:ins w:id="641" w:author="Caitlin Page Casar" w:date="2019-06-04T18:56:00Z">
        <w:r>
          <w:rPr>
            <w:sz w:val="22"/>
            <w:szCs w:val="22"/>
          </w:rPr>
          <w:t xml:space="preserve">filaments, </w:t>
        </w:r>
      </w:ins>
      <w:ins w:id="642" w:author="Caitlin Page Casar" w:date="2019-06-04T20:32:00Z">
        <w:r w:rsidR="00651B3C">
          <w:rPr>
            <w:sz w:val="22"/>
            <w:szCs w:val="22"/>
          </w:rPr>
          <w:t xml:space="preserve">and vibrio, </w:t>
        </w:r>
      </w:ins>
      <w:ins w:id="643" w:author="Caitlin Page Casar" w:date="2019-06-04T18:56:00Z">
        <w:r>
          <w:rPr>
            <w:sz w:val="22"/>
            <w:szCs w:val="22"/>
          </w:rPr>
          <w:t xml:space="preserve">local cocci, eps, </w:t>
        </w:r>
      </w:ins>
      <w:ins w:id="644" w:author="Caitlin Page Casar" w:date="2019-06-04T20:32:00Z">
        <w:r w:rsidR="00651B3C">
          <w:rPr>
            <w:sz w:val="22"/>
            <w:szCs w:val="22"/>
          </w:rPr>
          <w:t xml:space="preserve">and </w:t>
        </w:r>
      </w:ins>
      <w:proofErr w:type="spellStart"/>
      <w:ins w:id="645" w:author="Caitlin Page Casar" w:date="2019-06-04T18:56:00Z">
        <w:r>
          <w:rPr>
            <w:sz w:val="22"/>
            <w:szCs w:val="22"/>
          </w:rPr>
          <w:t>gallionella</w:t>
        </w:r>
      </w:ins>
      <w:proofErr w:type="spellEnd"/>
    </w:p>
    <w:p w14:paraId="6058DC0A" w14:textId="7B8DA06C" w:rsidR="00ED1607" w:rsidRDefault="00ED1607" w:rsidP="00ED1607">
      <w:pPr>
        <w:pStyle w:val="ListParagraph"/>
        <w:numPr>
          <w:ilvl w:val="0"/>
          <w:numId w:val="9"/>
        </w:numPr>
        <w:spacing w:line="276" w:lineRule="auto"/>
        <w:jc w:val="both"/>
        <w:rPr>
          <w:ins w:id="646" w:author="Caitlin Page Casar" w:date="2019-06-04T18:51:00Z"/>
          <w:sz w:val="22"/>
          <w:szCs w:val="22"/>
        </w:rPr>
      </w:pPr>
      <w:ins w:id="647" w:author="Caitlin Page Casar" w:date="2019-06-04T18:51:00Z">
        <w:r>
          <w:rPr>
            <w:sz w:val="22"/>
            <w:szCs w:val="22"/>
          </w:rPr>
          <w:t>Pyrolusite</w:t>
        </w:r>
      </w:ins>
      <w:ins w:id="648" w:author="Caitlin Page Casar" w:date="2019-06-04T19:14:00Z">
        <w:r>
          <w:rPr>
            <w:sz w:val="22"/>
            <w:szCs w:val="22"/>
          </w:rPr>
          <w:t xml:space="preserve"> – dominated by rods </w:t>
        </w:r>
      </w:ins>
      <w:ins w:id="649" w:author="Caitlin Page Casar" w:date="2019-06-04T19:15:00Z">
        <w:r>
          <w:rPr>
            <w:sz w:val="22"/>
            <w:szCs w:val="22"/>
          </w:rPr>
          <w:t>cocc</w:t>
        </w:r>
        <w:r w:rsidR="00C10C24">
          <w:rPr>
            <w:sz w:val="22"/>
            <w:szCs w:val="22"/>
          </w:rPr>
          <w:t>obacillus</w:t>
        </w:r>
        <w:r>
          <w:rPr>
            <w:sz w:val="22"/>
            <w:szCs w:val="22"/>
          </w:rPr>
          <w:t xml:space="preserve"> and filaments, </w:t>
        </w:r>
        <w:r w:rsidR="00C10C24">
          <w:rPr>
            <w:sz w:val="22"/>
            <w:szCs w:val="22"/>
          </w:rPr>
          <w:t xml:space="preserve">abundant </w:t>
        </w:r>
        <w:proofErr w:type="spellStart"/>
        <w:r w:rsidR="00C10C24">
          <w:rPr>
            <w:sz w:val="22"/>
            <w:szCs w:val="22"/>
          </w:rPr>
          <w:t>gallionel</w:t>
        </w:r>
      </w:ins>
      <w:ins w:id="650" w:author="Caitlin Page Casar" w:date="2019-06-04T19:16:00Z">
        <w:r w:rsidR="00C10C24">
          <w:rPr>
            <w:sz w:val="22"/>
            <w:szCs w:val="22"/>
          </w:rPr>
          <w:t>la</w:t>
        </w:r>
        <w:proofErr w:type="spellEnd"/>
        <w:r w:rsidR="00C10C24">
          <w:rPr>
            <w:sz w:val="22"/>
            <w:szCs w:val="22"/>
          </w:rPr>
          <w:t xml:space="preserve">, </w:t>
        </w:r>
      </w:ins>
      <w:ins w:id="651" w:author="Caitlin Page Casar" w:date="2019-06-04T19:15:00Z">
        <w:r>
          <w:rPr>
            <w:sz w:val="22"/>
            <w:szCs w:val="22"/>
          </w:rPr>
          <w:t xml:space="preserve">local </w:t>
        </w:r>
        <w:r w:rsidR="00C10C24">
          <w:rPr>
            <w:sz w:val="22"/>
            <w:szCs w:val="22"/>
          </w:rPr>
          <w:t>spirillum, cocci, and eps</w:t>
        </w:r>
      </w:ins>
      <w:ins w:id="652" w:author="Caitlin Page Casar" w:date="2019-06-04T19:16:00Z">
        <w:r w:rsidR="00C10C24">
          <w:rPr>
            <w:sz w:val="22"/>
            <w:szCs w:val="22"/>
          </w:rPr>
          <w:t xml:space="preserve">. Internal control looks similar to glass slide in sand experiment – dominated by rods and filaments, local cocci, eps, abundant </w:t>
        </w:r>
        <w:proofErr w:type="spellStart"/>
        <w:r w:rsidR="00C10C24">
          <w:rPr>
            <w:sz w:val="22"/>
            <w:szCs w:val="22"/>
          </w:rPr>
          <w:t>gallionella</w:t>
        </w:r>
      </w:ins>
      <w:proofErr w:type="spellEnd"/>
    </w:p>
    <w:p w14:paraId="7E5EB6F4" w14:textId="2D748E08" w:rsidR="00ED1607" w:rsidRDefault="00ED1607" w:rsidP="00ED1607">
      <w:pPr>
        <w:pStyle w:val="ListParagraph"/>
        <w:numPr>
          <w:ilvl w:val="0"/>
          <w:numId w:val="9"/>
        </w:numPr>
        <w:spacing w:line="276" w:lineRule="auto"/>
        <w:jc w:val="both"/>
        <w:rPr>
          <w:ins w:id="653" w:author="Caitlin Page Casar" w:date="2019-06-04T18:52:00Z"/>
          <w:sz w:val="22"/>
          <w:szCs w:val="22"/>
        </w:rPr>
      </w:pPr>
      <w:ins w:id="654" w:author="Caitlin Page Casar" w:date="2019-06-04T18:51:00Z">
        <w:r>
          <w:rPr>
            <w:sz w:val="22"/>
            <w:szCs w:val="22"/>
          </w:rPr>
          <w:t>M</w:t>
        </w:r>
      </w:ins>
      <w:ins w:id="655" w:author="Caitlin Page Casar" w:date="2019-06-04T18:52:00Z">
        <w:r>
          <w:rPr>
            <w:sz w:val="22"/>
            <w:szCs w:val="22"/>
          </w:rPr>
          <w:t>agnetite</w:t>
        </w:r>
      </w:ins>
      <w:ins w:id="656" w:author="Caitlin Page Casar" w:date="2019-06-04T19:18:00Z">
        <w:r w:rsidR="00332BB1">
          <w:rPr>
            <w:sz w:val="22"/>
            <w:szCs w:val="22"/>
          </w:rPr>
          <w:t xml:space="preserve"> – dominated by rods, </w:t>
        </w:r>
      </w:ins>
      <w:ins w:id="657" w:author="Caitlin Page Casar" w:date="2019-06-04T19:19:00Z">
        <w:r w:rsidR="00332BB1">
          <w:rPr>
            <w:sz w:val="22"/>
            <w:szCs w:val="22"/>
          </w:rPr>
          <w:t xml:space="preserve">local vibrio, filaments, and </w:t>
        </w:r>
        <w:proofErr w:type="spellStart"/>
        <w:r w:rsidR="00332BB1">
          <w:rPr>
            <w:sz w:val="22"/>
            <w:szCs w:val="22"/>
          </w:rPr>
          <w:t>gallionella</w:t>
        </w:r>
      </w:ins>
      <w:proofErr w:type="spellEnd"/>
      <w:ins w:id="658" w:author="Caitlin Page Casar" w:date="2019-06-04T19:21:00Z">
        <w:r w:rsidR="00332BB1">
          <w:rPr>
            <w:sz w:val="22"/>
            <w:szCs w:val="22"/>
          </w:rPr>
          <w:t xml:space="preserve">. Internal control looks similar to glass slide in sand experiment – dominated by rods and filaments, local cocci, eps, abundant </w:t>
        </w:r>
        <w:proofErr w:type="spellStart"/>
        <w:r w:rsidR="00332BB1">
          <w:rPr>
            <w:sz w:val="22"/>
            <w:szCs w:val="22"/>
          </w:rPr>
          <w:t>gallionella</w:t>
        </w:r>
      </w:ins>
      <w:proofErr w:type="spellEnd"/>
    </w:p>
    <w:p w14:paraId="340D00A5" w14:textId="5D041983" w:rsidR="00ED1607" w:rsidRDefault="00ED1607" w:rsidP="00ED1607">
      <w:pPr>
        <w:pStyle w:val="ListParagraph"/>
        <w:numPr>
          <w:ilvl w:val="0"/>
          <w:numId w:val="9"/>
        </w:numPr>
        <w:spacing w:line="276" w:lineRule="auto"/>
        <w:jc w:val="both"/>
        <w:rPr>
          <w:ins w:id="659" w:author="Caitlin Page Casar" w:date="2019-06-04T18:52:00Z"/>
          <w:sz w:val="22"/>
          <w:szCs w:val="22"/>
        </w:rPr>
      </w:pPr>
      <w:ins w:id="660" w:author="Caitlin Page Casar" w:date="2019-06-04T18:52:00Z">
        <w:r>
          <w:rPr>
            <w:sz w:val="22"/>
            <w:szCs w:val="22"/>
          </w:rPr>
          <w:t>Hematite</w:t>
        </w:r>
      </w:ins>
      <w:ins w:id="661" w:author="Caitlin Page Casar" w:date="2019-06-04T19:38:00Z">
        <w:r w:rsidR="006211EF">
          <w:rPr>
            <w:sz w:val="22"/>
            <w:szCs w:val="22"/>
          </w:rPr>
          <w:t xml:space="preserve"> - Looks similar to glass slide in sand experiment – dominated by rods and filaments, local cocci and </w:t>
        </w:r>
        <w:proofErr w:type="spellStart"/>
        <w:r w:rsidR="006211EF">
          <w:rPr>
            <w:sz w:val="22"/>
            <w:szCs w:val="22"/>
          </w:rPr>
          <w:t>gallionella</w:t>
        </w:r>
        <w:proofErr w:type="spellEnd"/>
        <w:r w:rsidR="00F4701E">
          <w:rPr>
            <w:sz w:val="22"/>
            <w:szCs w:val="22"/>
          </w:rPr>
          <w:t>.</w:t>
        </w:r>
      </w:ins>
      <w:ins w:id="662" w:author="Caitlin Page Casar" w:date="2019-06-04T19:40:00Z">
        <w:r w:rsidR="00F4701E">
          <w:rPr>
            <w:sz w:val="22"/>
            <w:szCs w:val="22"/>
          </w:rPr>
          <w:t xml:space="preserve"> Internal control looks the same, no </w:t>
        </w:r>
        <w:proofErr w:type="spellStart"/>
        <w:r w:rsidR="00F4701E">
          <w:rPr>
            <w:sz w:val="22"/>
            <w:szCs w:val="22"/>
          </w:rPr>
          <w:t>gallionella</w:t>
        </w:r>
        <w:proofErr w:type="spellEnd"/>
        <w:r w:rsidR="00F4701E">
          <w:rPr>
            <w:sz w:val="22"/>
            <w:szCs w:val="22"/>
          </w:rPr>
          <w:t xml:space="preserve">. </w:t>
        </w:r>
      </w:ins>
    </w:p>
    <w:p w14:paraId="7055928B" w14:textId="12E5E8BB" w:rsidR="00ED1607" w:rsidRDefault="00ED1607" w:rsidP="00ED1607">
      <w:pPr>
        <w:pStyle w:val="ListParagraph"/>
        <w:numPr>
          <w:ilvl w:val="0"/>
          <w:numId w:val="9"/>
        </w:numPr>
        <w:spacing w:line="276" w:lineRule="auto"/>
        <w:jc w:val="both"/>
        <w:rPr>
          <w:ins w:id="663" w:author="Caitlin Page Casar" w:date="2019-06-04T18:52:00Z"/>
          <w:sz w:val="22"/>
          <w:szCs w:val="22"/>
        </w:rPr>
      </w:pPr>
      <w:ins w:id="664" w:author="Caitlin Page Casar" w:date="2019-06-04T18:52:00Z">
        <w:r>
          <w:rPr>
            <w:sz w:val="22"/>
            <w:szCs w:val="22"/>
          </w:rPr>
          <w:t>Pyrite</w:t>
        </w:r>
      </w:ins>
      <w:ins w:id="665" w:author="Caitlin Page Casar" w:date="2019-06-04T19:42:00Z">
        <w:r w:rsidR="00F4701E">
          <w:rPr>
            <w:sz w:val="22"/>
            <w:szCs w:val="22"/>
          </w:rPr>
          <w:t xml:space="preserve"> – dominated by rods and filaments. </w:t>
        </w:r>
      </w:ins>
      <w:ins w:id="666" w:author="Caitlin Page Casar" w:date="2019-06-04T20:21:00Z">
        <w:r w:rsidR="00F4701E">
          <w:rPr>
            <w:sz w:val="22"/>
            <w:szCs w:val="22"/>
          </w:rPr>
          <w:t xml:space="preserve">Internal control </w:t>
        </w:r>
        <w:proofErr w:type="gramStart"/>
        <w:r w:rsidR="00F4701E">
          <w:rPr>
            <w:sz w:val="22"/>
            <w:szCs w:val="22"/>
          </w:rPr>
          <w:t>dominate</w:t>
        </w:r>
        <w:proofErr w:type="gramEnd"/>
        <w:r w:rsidR="00F4701E">
          <w:rPr>
            <w:sz w:val="22"/>
            <w:szCs w:val="22"/>
          </w:rPr>
          <w:t xml:space="preserve"> by rods and filaments</w:t>
        </w:r>
        <w:r w:rsidR="00FB3439">
          <w:rPr>
            <w:sz w:val="22"/>
            <w:szCs w:val="22"/>
          </w:rPr>
          <w:t xml:space="preserve">, local coccobacillus and </w:t>
        </w:r>
        <w:proofErr w:type="spellStart"/>
        <w:r w:rsidR="00FB3439">
          <w:rPr>
            <w:sz w:val="22"/>
            <w:szCs w:val="22"/>
          </w:rPr>
          <w:t>gallionella</w:t>
        </w:r>
        <w:proofErr w:type="spellEnd"/>
        <w:r w:rsidR="00FB3439">
          <w:rPr>
            <w:sz w:val="22"/>
            <w:szCs w:val="22"/>
          </w:rPr>
          <w:t>.</w:t>
        </w:r>
      </w:ins>
    </w:p>
    <w:p w14:paraId="354B14B5" w14:textId="719F608A" w:rsidR="00ED1607" w:rsidRDefault="00ED1607" w:rsidP="00ED1607">
      <w:pPr>
        <w:pStyle w:val="ListParagraph"/>
        <w:numPr>
          <w:ilvl w:val="0"/>
          <w:numId w:val="9"/>
        </w:numPr>
        <w:spacing w:line="276" w:lineRule="auto"/>
        <w:jc w:val="both"/>
        <w:rPr>
          <w:ins w:id="667" w:author="Caitlin Page Casar" w:date="2019-06-04T18:52:00Z"/>
          <w:sz w:val="22"/>
          <w:szCs w:val="22"/>
        </w:rPr>
      </w:pPr>
      <w:ins w:id="668" w:author="Caitlin Page Casar" w:date="2019-06-04T18:52:00Z">
        <w:r>
          <w:rPr>
            <w:sz w:val="22"/>
            <w:szCs w:val="22"/>
          </w:rPr>
          <w:t>Siderite</w:t>
        </w:r>
      </w:ins>
      <w:ins w:id="669" w:author="Caitlin Page Casar" w:date="2019-06-04T19:24:00Z">
        <w:r w:rsidR="00332BB1">
          <w:rPr>
            <w:sz w:val="22"/>
            <w:szCs w:val="22"/>
          </w:rPr>
          <w:t xml:space="preserve"> – dominated by rods and fil</w:t>
        </w:r>
      </w:ins>
      <w:ins w:id="670" w:author="Caitlin Page Casar" w:date="2019-06-04T19:25:00Z">
        <w:r w:rsidR="00332BB1">
          <w:rPr>
            <w:sz w:val="22"/>
            <w:szCs w:val="22"/>
          </w:rPr>
          <w:t xml:space="preserve">aments, local cocci, vibrio, coccobacillus, </w:t>
        </w:r>
        <w:proofErr w:type="spellStart"/>
        <w:r w:rsidR="00332BB1">
          <w:rPr>
            <w:sz w:val="22"/>
            <w:szCs w:val="22"/>
          </w:rPr>
          <w:t>gallionella</w:t>
        </w:r>
      </w:ins>
      <w:proofErr w:type="spellEnd"/>
      <w:ins w:id="671" w:author="Caitlin Page Casar" w:date="2019-06-04T19:36:00Z">
        <w:r w:rsidR="00C70110">
          <w:rPr>
            <w:sz w:val="22"/>
            <w:szCs w:val="22"/>
          </w:rPr>
          <w:t>. Internal control looks similar to glass slide in sand experiment – dominated by rods and filaments, local cocci.</w:t>
        </w:r>
      </w:ins>
    </w:p>
    <w:p w14:paraId="06FC34B5" w14:textId="1C66647A" w:rsidR="00ED1607" w:rsidRDefault="00ED1607" w:rsidP="00ED1607">
      <w:pPr>
        <w:pStyle w:val="ListParagraph"/>
        <w:numPr>
          <w:ilvl w:val="0"/>
          <w:numId w:val="9"/>
        </w:numPr>
        <w:spacing w:line="276" w:lineRule="auto"/>
        <w:jc w:val="both"/>
        <w:rPr>
          <w:ins w:id="672" w:author="Caitlin Page Casar" w:date="2019-06-04T18:52:00Z"/>
          <w:sz w:val="22"/>
          <w:szCs w:val="22"/>
        </w:rPr>
      </w:pPr>
      <w:ins w:id="673" w:author="Caitlin Page Casar" w:date="2019-06-04T18:52:00Z">
        <w:r>
          <w:rPr>
            <w:sz w:val="22"/>
            <w:szCs w:val="22"/>
          </w:rPr>
          <w:t>Muscovite</w:t>
        </w:r>
      </w:ins>
      <w:ins w:id="674" w:author="Caitlin Page Casar" w:date="2019-06-04T20:24:00Z">
        <w:r w:rsidR="001C02EB">
          <w:rPr>
            <w:sz w:val="22"/>
            <w:szCs w:val="22"/>
          </w:rPr>
          <w:t xml:space="preserve"> – dominated by rods and filaments, local coccoba</w:t>
        </w:r>
      </w:ins>
      <w:ins w:id="675" w:author="Caitlin Page Casar" w:date="2019-06-04T20:25:00Z">
        <w:r w:rsidR="001C02EB">
          <w:rPr>
            <w:sz w:val="22"/>
            <w:szCs w:val="22"/>
          </w:rPr>
          <w:t>c</w:t>
        </w:r>
      </w:ins>
      <w:ins w:id="676" w:author="Caitlin Page Casar" w:date="2019-06-04T20:24:00Z">
        <w:r w:rsidR="001C02EB">
          <w:rPr>
            <w:sz w:val="22"/>
            <w:szCs w:val="22"/>
          </w:rPr>
          <w:t>illus, eps</w:t>
        </w:r>
      </w:ins>
      <w:ins w:id="677" w:author="Caitlin Page Casar" w:date="2019-06-04T20:26:00Z">
        <w:r w:rsidR="00091706">
          <w:rPr>
            <w:sz w:val="22"/>
            <w:szCs w:val="22"/>
          </w:rPr>
          <w:t xml:space="preserve">. Internal control dominated by rods, local filaments and coccobacillus. </w:t>
        </w:r>
      </w:ins>
    </w:p>
    <w:p w14:paraId="0BFCC59B" w14:textId="0CADBF15" w:rsidR="00ED1607" w:rsidRPr="00ED1607" w:rsidRDefault="00ED1607">
      <w:pPr>
        <w:pStyle w:val="ListParagraph"/>
        <w:numPr>
          <w:ilvl w:val="0"/>
          <w:numId w:val="9"/>
        </w:numPr>
        <w:spacing w:line="276" w:lineRule="auto"/>
        <w:jc w:val="both"/>
        <w:rPr>
          <w:ins w:id="678" w:author="Caitlin Page Casar" w:date="2019-06-04T18:51:00Z"/>
          <w:sz w:val="22"/>
          <w:szCs w:val="22"/>
          <w:rPrChange w:id="679" w:author="Caitlin Page Casar" w:date="2019-06-04T18:52:00Z">
            <w:rPr>
              <w:ins w:id="680" w:author="Caitlin Page Casar" w:date="2019-06-04T18:51:00Z"/>
            </w:rPr>
          </w:rPrChange>
        </w:rPr>
        <w:pPrChange w:id="681" w:author="Caitlin Page Casar" w:date="2019-06-04T18:52:00Z">
          <w:pPr>
            <w:spacing w:line="276" w:lineRule="auto"/>
            <w:jc w:val="both"/>
          </w:pPr>
        </w:pPrChange>
      </w:pPr>
      <w:ins w:id="682" w:author="Caitlin Page Casar" w:date="2019-06-04T18:52:00Z">
        <w:r>
          <w:rPr>
            <w:sz w:val="22"/>
            <w:szCs w:val="22"/>
          </w:rPr>
          <w:t>Calcite</w:t>
        </w:r>
      </w:ins>
      <w:ins w:id="683" w:author="Caitlin Page Casar" w:date="2019-06-04T20:30:00Z">
        <w:r w:rsidR="008306E8">
          <w:rPr>
            <w:sz w:val="22"/>
            <w:szCs w:val="22"/>
          </w:rPr>
          <w:t xml:space="preserve"> – dominated by </w:t>
        </w:r>
      </w:ins>
      <w:ins w:id="684" w:author="Caitlin Page Casar" w:date="2019-06-04T20:36:00Z">
        <w:r w:rsidR="000E7619">
          <w:rPr>
            <w:sz w:val="22"/>
            <w:szCs w:val="22"/>
          </w:rPr>
          <w:t>0.2</w:t>
        </w:r>
      </w:ins>
      <w:ins w:id="685" w:author="Caitlin Page Casar" w:date="2019-06-04T21:57:00Z">
        <w:r w:rsidR="009323C2">
          <w:rPr>
            <w:sz w:val="22"/>
            <w:szCs w:val="22"/>
          </w:rPr>
          <w:t>μm</w:t>
        </w:r>
      </w:ins>
      <w:ins w:id="686" w:author="Caitlin Page Casar" w:date="2019-06-04T20:36:00Z">
        <w:r w:rsidR="000E7619">
          <w:rPr>
            <w:sz w:val="22"/>
            <w:szCs w:val="22"/>
          </w:rPr>
          <w:t xml:space="preserve"> </w:t>
        </w:r>
      </w:ins>
      <w:ins w:id="687" w:author="Caitlin Page Casar" w:date="2019-06-04T20:30:00Z">
        <w:r w:rsidR="008306E8">
          <w:rPr>
            <w:sz w:val="22"/>
            <w:szCs w:val="22"/>
          </w:rPr>
          <w:t xml:space="preserve">rods, local filaments and coccobacillus, local </w:t>
        </w:r>
        <w:proofErr w:type="spellStart"/>
        <w:r w:rsidR="008306E8">
          <w:rPr>
            <w:sz w:val="22"/>
            <w:szCs w:val="22"/>
          </w:rPr>
          <w:t>gallionella</w:t>
        </w:r>
      </w:ins>
      <w:proofErr w:type="spellEnd"/>
      <w:ins w:id="688" w:author="Caitlin Page Casar" w:date="2019-06-04T20:36:00Z">
        <w:r w:rsidR="000E7619">
          <w:rPr>
            <w:sz w:val="22"/>
            <w:szCs w:val="22"/>
          </w:rPr>
          <w:t xml:space="preserve">. Internal control dominated by rods, local cocci and </w:t>
        </w:r>
        <w:proofErr w:type="spellStart"/>
        <w:r w:rsidR="000E7619">
          <w:rPr>
            <w:sz w:val="22"/>
            <w:szCs w:val="22"/>
          </w:rPr>
          <w:t>gallionella</w:t>
        </w:r>
        <w:proofErr w:type="spellEnd"/>
        <w:r w:rsidR="000E7619">
          <w:rPr>
            <w:sz w:val="22"/>
            <w:szCs w:val="22"/>
          </w:rPr>
          <w:t xml:space="preserve">. </w:t>
        </w:r>
      </w:ins>
    </w:p>
    <w:p w14:paraId="7A6DAF27" w14:textId="3065FA9A" w:rsidR="00ED1607" w:rsidRDefault="00ED1607" w:rsidP="00ED1607">
      <w:pPr>
        <w:spacing w:line="276" w:lineRule="auto"/>
        <w:jc w:val="both"/>
        <w:rPr>
          <w:ins w:id="689" w:author="Caitlin Page Casar" w:date="2019-06-04T18:52:00Z"/>
          <w:sz w:val="22"/>
          <w:szCs w:val="22"/>
        </w:rPr>
      </w:pPr>
      <w:ins w:id="690" w:author="Caitlin Page Casar" w:date="2019-06-04T18:51:00Z">
        <w:r>
          <w:rPr>
            <w:sz w:val="22"/>
            <w:szCs w:val="22"/>
          </w:rPr>
          <w:t>D3:</w:t>
        </w:r>
      </w:ins>
    </w:p>
    <w:p w14:paraId="06830494" w14:textId="62496AB9" w:rsidR="00ED1607" w:rsidRDefault="00ED1607" w:rsidP="00ED1607">
      <w:pPr>
        <w:pStyle w:val="ListParagraph"/>
        <w:numPr>
          <w:ilvl w:val="0"/>
          <w:numId w:val="9"/>
        </w:numPr>
        <w:spacing w:line="276" w:lineRule="auto"/>
        <w:jc w:val="both"/>
        <w:rPr>
          <w:ins w:id="691" w:author="Caitlin Page Casar" w:date="2019-06-04T18:52:00Z"/>
          <w:sz w:val="22"/>
          <w:szCs w:val="22"/>
        </w:rPr>
      </w:pPr>
      <w:ins w:id="692" w:author="Caitlin Page Casar" w:date="2019-06-04T18:52:00Z">
        <w:r>
          <w:rPr>
            <w:sz w:val="22"/>
            <w:szCs w:val="22"/>
          </w:rPr>
          <w:t>Sand</w:t>
        </w:r>
      </w:ins>
      <w:ins w:id="693" w:author="Caitlin Page Casar" w:date="2019-06-04T20:44:00Z">
        <w:r w:rsidR="00BF4CE9">
          <w:rPr>
            <w:sz w:val="22"/>
            <w:szCs w:val="22"/>
          </w:rPr>
          <w:t xml:space="preserve"> – dominated by 0.2</w:t>
        </w:r>
      </w:ins>
      <w:ins w:id="694" w:author="Caitlin Page Casar" w:date="2019-06-04T21:57:00Z">
        <w:r w:rsidR="009323C2">
          <w:rPr>
            <w:sz w:val="22"/>
            <w:szCs w:val="22"/>
          </w:rPr>
          <w:t>μm</w:t>
        </w:r>
      </w:ins>
      <w:ins w:id="695" w:author="Caitlin Page Casar" w:date="2019-06-04T20:44:00Z">
        <w:r w:rsidR="00BF4CE9">
          <w:rPr>
            <w:sz w:val="22"/>
            <w:szCs w:val="22"/>
          </w:rPr>
          <w:t xml:space="preserve"> rods, local 0.2 vibrio and 0.2</w:t>
        </w:r>
      </w:ins>
      <w:ins w:id="696" w:author="Caitlin Page Casar" w:date="2019-06-04T21:57:00Z">
        <w:r w:rsidR="009323C2">
          <w:rPr>
            <w:sz w:val="22"/>
            <w:szCs w:val="22"/>
          </w:rPr>
          <w:t>μm</w:t>
        </w:r>
      </w:ins>
      <w:ins w:id="697" w:author="Caitlin Page Casar" w:date="2019-06-04T20:44:00Z">
        <w:r w:rsidR="00BF4CE9">
          <w:rPr>
            <w:sz w:val="22"/>
            <w:szCs w:val="22"/>
          </w:rPr>
          <w:t xml:space="preserve"> spirochetes. </w:t>
        </w:r>
      </w:ins>
    </w:p>
    <w:p w14:paraId="6B535FBB" w14:textId="25E77342" w:rsidR="00ED1607" w:rsidRDefault="00ED1607" w:rsidP="00ED1607">
      <w:pPr>
        <w:pStyle w:val="ListParagraph"/>
        <w:numPr>
          <w:ilvl w:val="0"/>
          <w:numId w:val="9"/>
        </w:numPr>
        <w:spacing w:line="276" w:lineRule="auto"/>
        <w:jc w:val="both"/>
        <w:rPr>
          <w:ins w:id="698" w:author="Caitlin Page Casar" w:date="2019-06-04T18:52:00Z"/>
          <w:sz w:val="22"/>
          <w:szCs w:val="22"/>
        </w:rPr>
      </w:pPr>
      <w:ins w:id="699" w:author="Caitlin Page Casar" w:date="2019-06-04T18:52:00Z">
        <w:r>
          <w:rPr>
            <w:sz w:val="22"/>
            <w:szCs w:val="22"/>
          </w:rPr>
          <w:t>Pyrolusite</w:t>
        </w:r>
      </w:ins>
      <w:ins w:id="700" w:author="Caitlin Page Casar" w:date="2019-07-17T10:53:00Z">
        <w:r w:rsidR="00025387">
          <w:rPr>
            <w:sz w:val="22"/>
            <w:szCs w:val="22"/>
          </w:rPr>
          <w:t xml:space="preserve"> </w:t>
        </w:r>
      </w:ins>
      <w:ins w:id="701" w:author="Caitlin Page Casar" w:date="2019-07-17T10:54:00Z">
        <w:r w:rsidR="00025387">
          <w:rPr>
            <w:sz w:val="22"/>
            <w:szCs w:val="22"/>
          </w:rPr>
          <w:t>– dominated by</w:t>
        </w:r>
      </w:ins>
      <w:ins w:id="702" w:author="Caitlin Page Casar" w:date="2019-07-17T10:53:00Z">
        <w:r w:rsidR="00025387">
          <w:rPr>
            <w:sz w:val="22"/>
            <w:szCs w:val="22"/>
          </w:rPr>
          <w:t xml:space="preserve"> 3</w:t>
        </w:r>
      </w:ins>
      <w:ins w:id="703" w:author="Caitlin Page Casar" w:date="2019-07-17T10:54:00Z">
        <w:r w:rsidR="00025387">
          <w:rPr>
            <w:sz w:val="22"/>
            <w:szCs w:val="22"/>
          </w:rPr>
          <w:t>um coccobacillus and 0.5</w:t>
        </w:r>
      </w:ins>
      <w:ins w:id="704" w:author="Caitlin Page Casar" w:date="2019-07-17T10:56:00Z">
        <w:r w:rsidR="00CB6486">
          <w:rPr>
            <w:sz w:val="22"/>
            <w:szCs w:val="22"/>
          </w:rPr>
          <w:t>-1</w:t>
        </w:r>
      </w:ins>
      <w:ins w:id="705" w:author="Caitlin Page Casar" w:date="2019-07-17T10:54:00Z">
        <w:r w:rsidR="00025387">
          <w:rPr>
            <w:sz w:val="22"/>
            <w:szCs w:val="22"/>
          </w:rPr>
          <w:t>um rods</w:t>
        </w:r>
        <w:r w:rsidR="00CB6486">
          <w:rPr>
            <w:sz w:val="22"/>
            <w:szCs w:val="22"/>
          </w:rPr>
          <w:t>, tapered stalks with hollow centers</w:t>
        </w:r>
      </w:ins>
      <w:ins w:id="706" w:author="Caitlin Page Casar" w:date="2019-07-17T10:55:00Z">
        <w:r w:rsidR="00CB6486">
          <w:rPr>
            <w:sz w:val="22"/>
            <w:szCs w:val="22"/>
          </w:rPr>
          <w:t xml:space="preserve"> that sometimes bifurcate</w:t>
        </w:r>
      </w:ins>
      <w:ins w:id="707" w:author="Caitlin Page Casar" w:date="2019-07-17T10:54:00Z">
        <w:r w:rsidR="00CB6486">
          <w:rPr>
            <w:sz w:val="22"/>
            <w:szCs w:val="22"/>
          </w:rPr>
          <w:t xml:space="preserve">, and wire-like </w:t>
        </w:r>
      </w:ins>
      <w:ins w:id="708" w:author="Caitlin Page Casar" w:date="2019-07-17T10:55:00Z">
        <w:r w:rsidR="00CB6486">
          <w:rPr>
            <w:sz w:val="22"/>
            <w:szCs w:val="22"/>
          </w:rPr>
          <w:t>structures connecting cells and tapered stalks</w:t>
        </w:r>
      </w:ins>
      <w:ins w:id="709" w:author="Caitlin Page Casar" w:date="2019-07-17T10:58:00Z">
        <w:r w:rsidR="00CB6486">
          <w:rPr>
            <w:sz w:val="22"/>
            <w:szCs w:val="22"/>
          </w:rPr>
          <w:t>. Internal control dominated by 0.5um vibrio.</w:t>
        </w:r>
      </w:ins>
    </w:p>
    <w:p w14:paraId="788C6B16" w14:textId="77777777" w:rsidR="00ED1607" w:rsidRDefault="00ED1607" w:rsidP="00ED1607">
      <w:pPr>
        <w:pStyle w:val="ListParagraph"/>
        <w:numPr>
          <w:ilvl w:val="0"/>
          <w:numId w:val="9"/>
        </w:numPr>
        <w:spacing w:line="276" w:lineRule="auto"/>
        <w:jc w:val="both"/>
        <w:rPr>
          <w:ins w:id="710" w:author="Caitlin Page Casar" w:date="2019-06-04T18:52:00Z"/>
          <w:sz w:val="22"/>
          <w:szCs w:val="22"/>
        </w:rPr>
      </w:pPr>
      <w:ins w:id="711" w:author="Caitlin Page Casar" w:date="2019-06-04T18:52:00Z">
        <w:r>
          <w:rPr>
            <w:sz w:val="22"/>
            <w:szCs w:val="22"/>
          </w:rPr>
          <w:t>Magnetite</w:t>
        </w:r>
        <w:bookmarkStart w:id="712" w:name="_GoBack"/>
        <w:bookmarkEnd w:id="712"/>
      </w:ins>
    </w:p>
    <w:p w14:paraId="3DF52966" w14:textId="77777777" w:rsidR="00ED1607" w:rsidRDefault="00ED1607" w:rsidP="00ED1607">
      <w:pPr>
        <w:pStyle w:val="ListParagraph"/>
        <w:numPr>
          <w:ilvl w:val="0"/>
          <w:numId w:val="9"/>
        </w:numPr>
        <w:spacing w:line="276" w:lineRule="auto"/>
        <w:jc w:val="both"/>
        <w:rPr>
          <w:ins w:id="713" w:author="Caitlin Page Casar" w:date="2019-06-04T18:52:00Z"/>
          <w:sz w:val="22"/>
          <w:szCs w:val="22"/>
        </w:rPr>
      </w:pPr>
      <w:ins w:id="714" w:author="Caitlin Page Casar" w:date="2019-06-04T18:52:00Z">
        <w:r>
          <w:rPr>
            <w:sz w:val="22"/>
            <w:szCs w:val="22"/>
          </w:rPr>
          <w:t>Hematite</w:t>
        </w:r>
      </w:ins>
    </w:p>
    <w:p w14:paraId="0141F205" w14:textId="77777777" w:rsidR="00ED1607" w:rsidRDefault="00ED1607" w:rsidP="00ED1607">
      <w:pPr>
        <w:pStyle w:val="ListParagraph"/>
        <w:numPr>
          <w:ilvl w:val="0"/>
          <w:numId w:val="9"/>
        </w:numPr>
        <w:spacing w:line="276" w:lineRule="auto"/>
        <w:jc w:val="both"/>
        <w:rPr>
          <w:ins w:id="715" w:author="Caitlin Page Casar" w:date="2019-06-04T18:52:00Z"/>
          <w:sz w:val="22"/>
          <w:szCs w:val="22"/>
        </w:rPr>
      </w:pPr>
      <w:ins w:id="716" w:author="Caitlin Page Casar" w:date="2019-06-04T18:52:00Z">
        <w:r>
          <w:rPr>
            <w:sz w:val="22"/>
            <w:szCs w:val="22"/>
          </w:rPr>
          <w:t>Pyrite</w:t>
        </w:r>
      </w:ins>
    </w:p>
    <w:p w14:paraId="59EE53A0" w14:textId="77777777" w:rsidR="00ED1607" w:rsidRDefault="00ED1607" w:rsidP="00ED1607">
      <w:pPr>
        <w:pStyle w:val="ListParagraph"/>
        <w:numPr>
          <w:ilvl w:val="0"/>
          <w:numId w:val="9"/>
        </w:numPr>
        <w:spacing w:line="276" w:lineRule="auto"/>
        <w:jc w:val="both"/>
        <w:rPr>
          <w:ins w:id="717" w:author="Caitlin Page Casar" w:date="2019-06-04T18:52:00Z"/>
          <w:sz w:val="22"/>
          <w:szCs w:val="22"/>
        </w:rPr>
      </w:pPr>
      <w:ins w:id="718" w:author="Caitlin Page Casar" w:date="2019-06-04T18:52:00Z">
        <w:r>
          <w:rPr>
            <w:sz w:val="22"/>
            <w:szCs w:val="22"/>
          </w:rPr>
          <w:t>Siderite</w:t>
        </w:r>
      </w:ins>
    </w:p>
    <w:p w14:paraId="270B089B" w14:textId="77777777" w:rsidR="00ED1607" w:rsidRDefault="00ED1607" w:rsidP="00ED1607">
      <w:pPr>
        <w:pStyle w:val="ListParagraph"/>
        <w:numPr>
          <w:ilvl w:val="0"/>
          <w:numId w:val="9"/>
        </w:numPr>
        <w:spacing w:line="276" w:lineRule="auto"/>
        <w:jc w:val="both"/>
        <w:rPr>
          <w:ins w:id="719" w:author="Caitlin Page Casar" w:date="2019-06-04T18:52:00Z"/>
          <w:sz w:val="22"/>
          <w:szCs w:val="22"/>
        </w:rPr>
      </w:pPr>
      <w:ins w:id="720" w:author="Caitlin Page Casar" w:date="2019-06-04T18:52:00Z">
        <w:r>
          <w:rPr>
            <w:sz w:val="22"/>
            <w:szCs w:val="22"/>
          </w:rPr>
          <w:t>Muscovite</w:t>
        </w:r>
      </w:ins>
    </w:p>
    <w:p w14:paraId="534BC4A7" w14:textId="2963057F" w:rsidR="00ED1607" w:rsidRPr="00ED1607" w:rsidRDefault="00ED1607">
      <w:pPr>
        <w:pStyle w:val="ListParagraph"/>
        <w:numPr>
          <w:ilvl w:val="0"/>
          <w:numId w:val="9"/>
        </w:numPr>
        <w:spacing w:line="276" w:lineRule="auto"/>
        <w:jc w:val="both"/>
        <w:rPr>
          <w:ins w:id="721" w:author="Caitlin Page Casar" w:date="2019-06-04T18:51:00Z"/>
          <w:sz w:val="22"/>
          <w:szCs w:val="22"/>
          <w:rPrChange w:id="722" w:author="Caitlin Page Casar" w:date="2019-06-04T18:52:00Z">
            <w:rPr>
              <w:ins w:id="723" w:author="Caitlin Page Casar" w:date="2019-06-04T18:51:00Z"/>
            </w:rPr>
          </w:rPrChange>
        </w:rPr>
        <w:pPrChange w:id="724" w:author="Caitlin Page Casar" w:date="2019-06-04T18:51:00Z">
          <w:pPr>
            <w:spacing w:line="276" w:lineRule="auto"/>
            <w:jc w:val="both"/>
          </w:pPr>
        </w:pPrChange>
      </w:pPr>
      <w:ins w:id="725" w:author="Caitlin Page Casar" w:date="2019-06-04T18:52:00Z">
        <w:r>
          <w:rPr>
            <w:sz w:val="22"/>
            <w:szCs w:val="22"/>
          </w:rPr>
          <w:t>Calcite</w:t>
        </w:r>
      </w:ins>
      <w:ins w:id="726" w:author="Caitlin Page Casar" w:date="2019-06-04T20:38:00Z">
        <w:r w:rsidR="00DF1F75">
          <w:rPr>
            <w:sz w:val="22"/>
            <w:szCs w:val="22"/>
          </w:rPr>
          <w:t xml:space="preserve"> </w:t>
        </w:r>
      </w:ins>
      <w:ins w:id="727" w:author="Caitlin Page Casar" w:date="2019-06-04T20:39:00Z">
        <w:r w:rsidR="00DF1F75">
          <w:rPr>
            <w:sz w:val="22"/>
            <w:szCs w:val="22"/>
          </w:rPr>
          <w:t>–</w:t>
        </w:r>
      </w:ins>
      <w:ins w:id="728" w:author="Caitlin Page Casar" w:date="2019-06-04T20:38:00Z">
        <w:r w:rsidR="00DF1F75">
          <w:rPr>
            <w:sz w:val="22"/>
            <w:szCs w:val="22"/>
          </w:rPr>
          <w:t xml:space="preserve"> </w:t>
        </w:r>
      </w:ins>
      <w:ins w:id="729" w:author="Caitlin Page Casar" w:date="2019-06-04T20:41:00Z">
        <w:r w:rsidR="00D67EBE">
          <w:rPr>
            <w:sz w:val="22"/>
            <w:szCs w:val="22"/>
          </w:rPr>
          <w:t>Dominated by 0.2-0.5</w:t>
        </w:r>
      </w:ins>
      <w:ins w:id="730" w:author="Caitlin Page Casar" w:date="2019-06-04T21:57:00Z">
        <w:r w:rsidR="009323C2">
          <w:rPr>
            <w:sz w:val="22"/>
            <w:szCs w:val="22"/>
          </w:rPr>
          <w:t>μm</w:t>
        </w:r>
      </w:ins>
      <w:ins w:id="731" w:author="Caitlin Page Casar" w:date="2019-06-04T20:41:00Z">
        <w:r w:rsidR="00D67EBE">
          <w:rPr>
            <w:sz w:val="22"/>
            <w:szCs w:val="22"/>
          </w:rPr>
          <w:t xml:space="preserve"> rods, local 0.5</w:t>
        </w:r>
      </w:ins>
      <w:ins w:id="732" w:author="Caitlin Page Casar" w:date="2019-06-04T21:57:00Z">
        <w:r w:rsidR="009323C2">
          <w:rPr>
            <w:sz w:val="22"/>
            <w:szCs w:val="22"/>
          </w:rPr>
          <w:t>μm</w:t>
        </w:r>
      </w:ins>
      <w:ins w:id="733" w:author="Caitlin Page Casar" w:date="2019-06-04T20:41:00Z">
        <w:r w:rsidR="00D67EBE">
          <w:rPr>
            <w:sz w:val="22"/>
            <w:szCs w:val="22"/>
          </w:rPr>
          <w:t xml:space="preserve"> cocci. </w:t>
        </w:r>
      </w:ins>
      <w:ins w:id="734" w:author="Caitlin Page Casar" w:date="2019-06-04T20:39:00Z">
        <w:r w:rsidR="00DF1F75">
          <w:rPr>
            <w:sz w:val="22"/>
            <w:szCs w:val="22"/>
          </w:rPr>
          <w:t>Internal control dominated by 0.2</w:t>
        </w:r>
      </w:ins>
      <w:ins w:id="735" w:author="Caitlin Page Casar" w:date="2019-06-04T21:57:00Z">
        <w:r w:rsidR="009323C2">
          <w:rPr>
            <w:sz w:val="22"/>
            <w:szCs w:val="22"/>
          </w:rPr>
          <w:t>μm</w:t>
        </w:r>
      </w:ins>
      <w:ins w:id="736" w:author="Caitlin Page Casar" w:date="2019-06-04T20:39:00Z">
        <w:r w:rsidR="00DF1F75">
          <w:rPr>
            <w:sz w:val="22"/>
            <w:szCs w:val="22"/>
          </w:rPr>
          <w:t xml:space="preserve"> vibrio, local 0.2 rods and 0.2 cocci</w:t>
        </w:r>
      </w:ins>
    </w:p>
    <w:p w14:paraId="208EAE02" w14:textId="2588D7A0" w:rsidR="00ED1607" w:rsidRDefault="00ED1607" w:rsidP="00ED1607">
      <w:pPr>
        <w:spacing w:line="276" w:lineRule="auto"/>
        <w:jc w:val="both"/>
        <w:rPr>
          <w:ins w:id="737" w:author="Caitlin Page Casar" w:date="2019-06-04T18:52:00Z"/>
          <w:sz w:val="22"/>
          <w:szCs w:val="22"/>
        </w:rPr>
      </w:pPr>
      <w:ins w:id="738" w:author="Caitlin Page Casar" w:date="2019-06-04T18:51:00Z">
        <w:r>
          <w:rPr>
            <w:sz w:val="22"/>
            <w:szCs w:val="22"/>
          </w:rPr>
          <w:t>D6:</w:t>
        </w:r>
      </w:ins>
    </w:p>
    <w:p w14:paraId="4A6CA165" w14:textId="77777777" w:rsidR="00ED1607" w:rsidRDefault="00ED1607" w:rsidP="00ED1607">
      <w:pPr>
        <w:pStyle w:val="ListParagraph"/>
        <w:numPr>
          <w:ilvl w:val="0"/>
          <w:numId w:val="9"/>
        </w:numPr>
        <w:spacing w:line="276" w:lineRule="auto"/>
        <w:jc w:val="both"/>
        <w:rPr>
          <w:ins w:id="739" w:author="Caitlin Page Casar" w:date="2019-06-04T18:52:00Z"/>
          <w:sz w:val="22"/>
          <w:szCs w:val="22"/>
        </w:rPr>
      </w:pPr>
      <w:ins w:id="740" w:author="Caitlin Page Casar" w:date="2019-06-04T18:52:00Z">
        <w:r>
          <w:rPr>
            <w:sz w:val="22"/>
            <w:szCs w:val="22"/>
          </w:rPr>
          <w:t>Sand</w:t>
        </w:r>
      </w:ins>
    </w:p>
    <w:p w14:paraId="44787316" w14:textId="77777777" w:rsidR="00ED1607" w:rsidRDefault="00ED1607" w:rsidP="00ED1607">
      <w:pPr>
        <w:pStyle w:val="ListParagraph"/>
        <w:numPr>
          <w:ilvl w:val="0"/>
          <w:numId w:val="9"/>
        </w:numPr>
        <w:spacing w:line="276" w:lineRule="auto"/>
        <w:jc w:val="both"/>
        <w:rPr>
          <w:ins w:id="741" w:author="Caitlin Page Casar" w:date="2019-06-04T18:52:00Z"/>
          <w:sz w:val="22"/>
          <w:szCs w:val="22"/>
        </w:rPr>
      </w:pPr>
      <w:ins w:id="742" w:author="Caitlin Page Casar" w:date="2019-06-04T18:52:00Z">
        <w:r>
          <w:rPr>
            <w:sz w:val="22"/>
            <w:szCs w:val="22"/>
          </w:rPr>
          <w:lastRenderedPageBreak/>
          <w:t>Pyrolusite</w:t>
        </w:r>
      </w:ins>
    </w:p>
    <w:p w14:paraId="5BE3F333" w14:textId="77777777" w:rsidR="00ED1607" w:rsidRDefault="00ED1607" w:rsidP="00ED1607">
      <w:pPr>
        <w:pStyle w:val="ListParagraph"/>
        <w:numPr>
          <w:ilvl w:val="0"/>
          <w:numId w:val="9"/>
        </w:numPr>
        <w:spacing w:line="276" w:lineRule="auto"/>
        <w:jc w:val="both"/>
        <w:rPr>
          <w:ins w:id="743" w:author="Caitlin Page Casar" w:date="2019-06-04T18:52:00Z"/>
          <w:sz w:val="22"/>
          <w:szCs w:val="22"/>
        </w:rPr>
      </w:pPr>
      <w:ins w:id="744" w:author="Caitlin Page Casar" w:date="2019-06-04T18:52:00Z">
        <w:r>
          <w:rPr>
            <w:sz w:val="22"/>
            <w:szCs w:val="22"/>
          </w:rPr>
          <w:t>Magnetite</w:t>
        </w:r>
      </w:ins>
    </w:p>
    <w:p w14:paraId="52F5CE0F" w14:textId="77777777" w:rsidR="00ED1607" w:rsidRDefault="00ED1607" w:rsidP="00ED1607">
      <w:pPr>
        <w:pStyle w:val="ListParagraph"/>
        <w:numPr>
          <w:ilvl w:val="0"/>
          <w:numId w:val="9"/>
        </w:numPr>
        <w:spacing w:line="276" w:lineRule="auto"/>
        <w:jc w:val="both"/>
        <w:rPr>
          <w:ins w:id="745" w:author="Caitlin Page Casar" w:date="2019-06-04T18:52:00Z"/>
          <w:sz w:val="22"/>
          <w:szCs w:val="22"/>
        </w:rPr>
      </w:pPr>
      <w:ins w:id="746" w:author="Caitlin Page Casar" w:date="2019-06-04T18:52:00Z">
        <w:r>
          <w:rPr>
            <w:sz w:val="22"/>
            <w:szCs w:val="22"/>
          </w:rPr>
          <w:t>Hematite</w:t>
        </w:r>
      </w:ins>
    </w:p>
    <w:p w14:paraId="3AEEE9D2" w14:textId="77777777" w:rsidR="00ED1607" w:rsidRDefault="00ED1607" w:rsidP="00ED1607">
      <w:pPr>
        <w:pStyle w:val="ListParagraph"/>
        <w:numPr>
          <w:ilvl w:val="0"/>
          <w:numId w:val="9"/>
        </w:numPr>
        <w:spacing w:line="276" w:lineRule="auto"/>
        <w:jc w:val="both"/>
        <w:rPr>
          <w:ins w:id="747" w:author="Caitlin Page Casar" w:date="2019-06-04T18:52:00Z"/>
          <w:sz w:val="22"/>
          <w:szCs w:val="22"/>
        </w:rPr>
      </w:pPr>
      <w:ins w:id="748" w:author="Caitlin Page Casar" w:date="2019-06-04T18:52:00Z">
        <w:r>
          <w:rPr>
            <w:sz w:val="22"/>
            <w:szCs w:val="22"/>
          </w:rPr>
          <w:t>Pyrite</w:t>
        </w:r>
      </w:ins>
    </w:p>
    <w:p w14:paraId="7A8CE4FE" w14:textId="77777777" w:rsidR="00ED1607" w:rsidRDefault="00ED1607" w:rsidP="00ED1607">
      <w:pPr>
        <w:pStyle w:val="ListParagraph"/>
        <w:numPr>
          <w:ilvl w:val="0"/>
          <w:numId w:val="9"/>
        </w:numPr>
        <w:spacing w:line="276" w:lineRule="auto"/>
        <w:jc w:val="both"/>
        <w:rPr>
          <w:ins w:id="749" w:author="Caitlin Page Casar" w:date="2019-06-04T18:52:00Z"/>
          <w:sz w:val="22"/>
          <w:szCs w:val="22"/>
        </w:rPr>
      </w:pPr>
      <w:ins w:id="750" w:author="Caitlin Page Casar" w:date="2019-06-04T18:52:00Z">
        <w:r>
          <w:rPr>
            <w:sz w:val="22"/>
            <w:szCs w:val="22"/>
          </w:rPr>
          <w:t>Siderite</w:t>
        </w:r>
      </w:ins>
    </w:p>
    <w:p w14:paraId="0A39DDF6" w14:textId="77777777" w:rsidR="00ED1607" w:rsidRDefault="00ED1607" w:rsidP="00ED1607">
      <w:pPr>
        <w:pStyle w:val="ListParagraph"/>
        <w:numPr>
          <w:ilvl w:val="0"/>
          <w:numId w:val="9"/>
        </w:numPr>
        <w:spacing w:line="276" w:lineRule="auto"/>
        <w:jc w:val="both"/>
        <w:rPr>
          <w:ins w:id="751" w:author="Caitlin Page Casar" w:date="2019-06-04T18:52:00Z"/>
          <w:sz w:val="22"/>
          <w:szCs w:val="22"/>
        </w:rPr>
      </w:pPr>
      <w:ins w:id="752" w:author="Caitlin Page Casar" w:date="2019-06-04T18:52:00Z">
        <w:r>
          <w:rPr>
            <w:sz w:val="22"/>
            <w:szCs w:val="22"/>
          </w:rPr>
          <w:t>Muscovite</w:t>
        </w:r>
      </w:ins>
    </w:p>
    <w:p w14:paraId="6904D93E" w14:textId="77777777" w:rsidR="00ED1607" w:rsidRPr="00830140" w:rsidRDefault="00ED1607" w:rsidP="00ED1607">
      <w:pPr>
        <w:pStyle w:val="ListParagraph"/>
        <w:numPr>
          <w:ilvl w:val="0"/>
          <w:numId w:val="9"/>
        </w:numPr>
        <w:spacing w:line="276" w:lineRule="auto"/>
        <w:jc w:val="both"/>
        <w:rPr>
          <w:ins w:id="753" w:author="Caitlin Page Casar" w:date="2019-06-04T18:52:00Z"/>
          <w:sz w:val="22"/>
          <w:szCs w:val="22"/>
        </w:rPr>
      </w:pPr>
      <w:ins w:id="754" w:author="Caitlin Page Casar" w:date="2019-06-04T18:52:00Z">
        <w:r>
          <w:rPr>
            <w:sz w:val="22"/>
            <w:szCs w:val="22"/>
          </w:rPr>
          <w:t>Calcite</w:t>
        </w:r>
      </w:ins>
    </w:p>
    <w:p w14:paraId="0DC4D677" w14:textId="77777777" w:rsidR="00ED1607" w:rsidRPr="00ED1607" w:rsidRDefault="00ED1607">
      <w:pPr>
        <w:spacing w:line="276" w:lineRule="auto"/>
        <w:jc w:val="both"/>
        <w:rPr>
          <w:sz w:val="22"/>
          <w:szCs w:val="22"/>
          <w:rPrChange w:id="755" w:author="Caitlin Page Casar" w:date="2019-06-04T18:51:00Z">
            <w:rPr/>
          </w:rPrChange>
        </w:rPr>
        <w:pPrChange w:id="756" w:author="Caitlin Page Casar" w:date="2019-06-04T18:51:00Z">
          <w:pPr>
            <w:pStyle w:val="ListParagraph"/>
            <w:numPr>
              <w:ilvl w:val="1"/>
              <w:numId w:val="5"/>
            </w:numPr>
            <w:spacing w:line="276" w:lineRule="auto"/>
            <w:ind w:left="1440" w:hanging="360"/>
            <w:jc w:val="both"/>
          </w:pPr>
        </w:pPrChange>
      </w:pPr>
    </w:p>
    <w:p w14:paraId="17A8DF97" w14:textId="77777777" w:rsidR="00A554E9" w:rsidRPr="0071674E" w:rsidRDefault="00A554E9" w:rsidP="0071674E">
      <w:pPr>
        <w:spacing w:before="120" w:line="276" w:lineRule="auto"/>
        <w:jc w:val="both"/>
        <w:rPr>
          <w:rFonts w:ascii="Calibri" w:hAnsi="Calibri" w:cs="Calibri"/>
          <w:b/>
          <w:sz w:val="22"/>
          <w:szCs w:val="22"/>
        </w:rPr>
      </w:pPr>
    </w:p>
    <w:p w14:paraId="68438687" w14:textId="12293266" w:rsidR="005250A3" w:rsidRDefault="005250A3"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517F20B9" w14:textId="761BFC67" w:rsidR="005250A3" w:rsidRPr="007A29BE" w:rsidRDefault="00917DF5" w:rsidP="007A29BE">
      <w:pPr>
        <w:pStyle w:val="NormalWeb"/>
        <w:spacing w:before="120" w:beforeAutospacing="0" w:after="0" w:afterAutospacing="0"/>
        <w:jc w:val="both"/>
        <w:rPr>
          <w:rFonts w:ascii="TimesNewRomanPSMT" w:hAnsi="TimesNewRomanPSMT"/>
          <w:color w:val="7F7F7F" w:themeColor="text1" w:themeTint="80"/>
          <w:sz w:val="18"/>
          <w:szCs w:val="18"/>
        </w:rPr>
      </w:pPr>
      <w:ins w:id="757" w:author="Caitlin Page Casar" w:date="2019-06-04T17:30:00Z">
        <w:r>
          <w:rPr>
            <w:rFonts w:ascii="TimesNewRomanPSMT" w:hAnsi="TimesNewRomanPSMT"/>
            <w:noProof/>
            <w:color w:val="7F7F7F" w:themeColor="text1" w:themeTint="80"/>
            <w:sz w:val="18"/>
            <w:szCs w:val="18"/>
          </w:rPr>
          <w:drawing>
            <wp:inline distT="0" distB="0" distL="0" distR="0" wp14:anchorId="2AAEE43F" wp14:editId="79CF51B2">
              <wp:extent cx="59436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ll_density_shap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del w:id="758" w:author="Caitlin Page Casar" w:date="2019-05-26T18:05:00Z">
        <w:r w:rsidR="00532490" w:rsidDel="00A52A45">
          <w:rPr>
            <w:rFonts w:ascii="TimesNewRomanPSMT" w:hAnsi="TimesNewRomanPSMT"/>
            <w:noProof/>
            <w:color w:val="7F7F7F" w:themeColor="text1" w:themeTint="80"/>
            <w:sz w:val="18"/>
            <w:szCs w:val="18"/>
          </w:rPr>
          <w:drawing>
            <wp:inline distT="0" distB="0" distL="0" distR="0" wp14:anchorId="008C59AB" wp14:editId="2E5F53FC">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llden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0B1BA8E" w14:textId="5BA92548" w:rsidR="00532490" w:rsidRDefault="00532490" w:rsidP="00532490">
      <w:pPr>
        <w:pStyle w:val="NormalWeb"/>
        <w:spacing w:before="120" w:beforeAutospacing="0" w:after="0" w:afterAutospacing="0"/>
        <w:jc w:val="both"/>
        <w:rPr>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759" w:author="Caitlin Page Casar" w:date="2019-06-03T15:27:00Z">
        <w:r w:rsidDel="00940E29">
          <w:rPr>
            <w:rFonts w:ascii="TimesNewRomanPSMT" w:hAnsi="TimesNewRomanPSMT"/>
            <w:b/>
            <w:color w:val="7F7F7F" w:themeColor="text1" w:themeTint="80"/>
            <w:sz w:val="18"/>
            <w:szCs w:val="18"/>
          </w:rPr>
          <w:delText>x</w:delText>
        </w:r>
      </w:del>
      <w:ins w:id="760" w:author="Caitlin Page Casar" w:date="2019-06-03T15:27:00Z">
        <w:r w:rsidR="00940E29">
          <w:rPr>
            <w:rFonts w:ascii="TimesNewRomanPSMT" w:hAnsi="TimesNewRomanPSMT"/>
            <w:b/>
            <w:color w:val="7F7F7F" w:themeColor="text1" w:themeTint="80"/>
            <w:sz w:val="18"/>
            <w:szCs w:val="18"/>
          </w:rPr>
          <w:t>8</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sidR="00695E0A" w:rsidRPr="00695E0A">
        <w:rPr>
          <w:rFonts w:ascii="TimesNewRomanPSMT" w:hAnsi="TimesNewRomanPSMT"/>
          <w:color w:val="7F7F7F" w:themeColor="text1" w:themeTint="80"/>
          <w:sz w:val="18"/>
          <w:szCs w:val="18"/>
        </w:rPr>
        <w:t xml:space="preserve"> </w:t>
      </w:r>
      <w:del w:id="761" w:author="Caitlin Page Casar" w:date="2019-06-04T17:33:00Z">
        <w:r w:rsidR="00695E0A" w:rsidRPr="008B298C" w:rsidDel="00917DF5">
          <w:rPr>
            <w:rFonts w:ascii="TimesNewRomanPSMT" w:hAnsi="TimesNewRomanPSMT"/>
            <w:color w:val="7F7F7F" w:themeColor="text1" w:themeTint="80"/>
            <w:sz w:val="18"/>
            <w:szCs w:val="18"/>
          </w:rPr>
          <w:delText xml:space="preserve">Cell </w:delText>
        </w:r>
      </w:del>
      <w:ins w:id="762" w:author="Caitlin Page Casar" w:date="2019-06-04T17:33:00Z">
        <w:r w:rsidR="00917DF5">
          <w:rPr>
            <w:rFonts w:ascii="TimesNewRomanPSMT" w:hAnsi="TimesNewRomanPSMT"/>
            <w:color w:val="7F7F7F" w:themeColor="text1" w:themeTint="80"/>
            <w:sz w:val="18"/>
            <w:szCs w:val="18"/>
          </w:rPr>
          <w:t>Averaged c</w:t>
        </w:r>
        <w:r w:rsidR="00917DF5" w:rsidRPr="008B298C">
          <w:rPr>
            <w:rFonts w:ascii="TimesNewRomanPSMT" w:hAnsi="TimesNewRomanPSMT"/>
            <w:color w:val="7F7F7F" w:themeColor="text1" w:themeTint="80"/>
            <w:sz w:val="18"/>
            <w:szCs w:val="18"/>
          </w:rPr>
          <w:t xml:space="preserve">ell </w:t>
        </w:r>
      </w:ins>
      <w:r w:rsidR="00695E0A" w:rsidRPr="008B298C">
        <w:rPr>
          <w:rFonts w:ascii="TimesNewRomanPSMT" w:hAnsi="TimesNewRomanPSMT"/>
          <w:color w:val="7F7F7F" w:themeColor="text1" w:themeTint="80"/>
          <w:sz w:val="18"/>
          <w:szCs w:val="18"/>
        </w:rPr>
        <w:t xml:space="preserve">densities estimated from </w:t>
      </w:r>
      <w:del w:id="763" w:author="Caitlin Page Casar" w:date="2019-06-04T17:32:00Z">
        <w:r w:rsidR="00695E0A" w:rsidRPr="008B298C" w:rsidDel="00917DF5">
          <w:rPr>
            <w:rFonts w:ascii="TimesNewRomanPSMT" w:hAnsi="TimesNewRomanPSMT"/>
            <w:color w:val="7F7F7F" w:themeColor="text1" w:themeTint="80"/>
            <w:sz w:val="18"/>
            <w:szCs w:val="18"/>
          </w:rPr>
          <w:delText xml:space="preserve">cell counts from </w:delText>
        </w:r>
      </w:del>
      <w:del w:id="764" w:author="Caitlin Page Casar" w:date="2019-06-04T17:31:00Z">
        <w:r w:rsidR="00695E0A" w:rsidRPr="008B298C" w:rsidDel="00917DF5">
          <w:rPr>
            <w:rFonts w:ascii="TimesNewRomanPSMT" w:hAnsi="TimesNewRomanPSMT"/>
            <w:color w:val="7F7F7F" w:themeColor="text1" w:themeTint="80"/>
            <w:sz w:val="18"/>
            <w:szCs w:val="18"/>
          </w:rPr>
          <w:delText xml:space="preserve">mineral chip </w:delText>
        </w:r>
      </w:del>
      <w:r w:rsidR="00695E0A" w:rsidRPr="008B298C">
        <w:rPr>
          <w:rFonts w:ascii="TimesNewRomanPSMT" w:hAnsi="TimesNewRomanPSMT"/>
          <w:color w:val="7F7F7F" w:themeColor="text1" w:themeTint="80"/>
          <w:sz w:val="18"/>
          <w:szCs w:val="18"/>
        </w:rPr>
        <w:t>SEM images</w:t>
      </w:r>
      <w:ins w:id="765" w:author="Caitlin Page Casar" w:date="2019-06-04T17:31:00Z">
        <w:r w:rsidR="00917DF5">
          <w:rPr>
            <w:rFonts w:ascii="TimesNewRomanPSMT" w:hAnsi="TimesNewRomanPSMT"/>
            <w:color w:val="7F7F7F" w:themeColor="text1" w:themeTint="80"/>
            <w:sz w:val="18"/>
            <w:szCs w:val="18"/>
          </w:rPr>
          <w:t xml:space="preserve"> of glass slides and mineral coupons</w:t>
        </w:r>
      </w:ins>
      <w:ins w:id="766" w:author="Caitlin Page Casar" w:date="2019-06-04T17:32:00Z">
        <w:r w:rsidR="00917DF5">
          <w:rPr>
            <w:rFonts w:ascii="TimesNewRomanPSMT" w:hAnsi="TimesNewRomanPSMT"/>
            <w:color w:val="7F7F7F" w:themeColor="text1" w:themeTint="80"/>
            <w:sz w:val="18"/>
            <w:szCs w:val="18"/>
          </w:rPr>
          <w:t xml:space="preserve"> and </w:t>
        </w:r>
      </w:ins>
      <w:ins w:id="767" w:author="Caitlin Page Casar" w:date="2019-06-04T17:34:00Z">
        <w:r w:rsidR="00917DF5">
          <w:rPr>
            <w:rFonts w:ascii="TimesNewRomanPSMT" w:hAnsi="TimesNewRomanPSMT"/>
            <w:color w:val="7F7F7F" w:themeColor="text1" w:themeTint="80"/>
            <w:sz w:val="18"/>
            <w:szCs w:val="18"/>
          </w:rPr>
          <w:t>f</w:t>
        </w:r>
      </w:ins>
      <w:ins w:id="768" w:author="Caitlin Page Casar" w:date="2019-06-04T17:32:00Z">
        <w:r w:rsidR="00917DF5">
          <w:rPr>
            <w:rFonts w:ascii="TimesNewRomanPSMT" w:hAnsi="TimesNewRomanPSMT"/>
            <w:color w:val="7F7F7F" w:themeColor="text1" w:themeTint="80"/>
            <w:sz w:val="18"/>
            <w:szCs w:val="18"/>
          </w:rPr>
          <w:t>iltered</w:t>
        </w:r>
      </w:ins>
      <w:ins w:id="769" w:author="Caitlin Page Casar" w:date="2019-06-04T17:34:00Z">
        <w:r w:rsidR="00917DF5">
          <w:rPr>
            <w:rFonts w:ascii="TimesNewRomanPSMT" w:hAnsi="TimesNewRomanPSMT"/>
            <w:color w:val="7F7F7F" w:themeColor="text1" w:themeTint="80"/>
            <w:sz w:val="18"/>
            <w:szCs w:val="18"/>
          </w:rPr>
          <w:t xml:space="preserve"> </w:t>
        </w:r>
      </w:ins>
      <w:ins w:id="770" w:author="Caitlin Page Casar" w:date="2019-06-04T17:32:00Z">
        <w:r w:rsidR="00917DF5">
          <w:rPr>
            <w:rFonts w:ascii="TimesNewRomanPSMT" w:hAnsi="TimesNewRomanPSMT"/>
            <w:color w:val="7F7F7F" w:themeColor="text1" w:themeTint="80"/>
            <w:sz w:val="18"/>
            <w:szCs w:val="18"/>
          </w:rPr>
          <w:t>fluids</w:t>
        </w:r>
      </w:ins>
      <w:r w:rsidR="00695E0A" w:rsidRPr="008B298C">
        <w:rPr>
          <w:rFonts w:ascii="TimesNewRomanPSMT" w:hAnsi="TimesNewRomanPSMT"/>
          <w:color w:val="7F7F7F" w:themeColor="text1" w:themeTint="80"/>
          <w:sz w:val="18"/>
          <w:szCs w:val="18"/>
        </w:rPr>
        <w:t>.</w:t>
      </w:r>
      <w:ins w:id="771" w:author="Caitlin Page Casar" w:date="2019-06-04T17:32:00Z">
        <w:r w:rsidR="00917DF5">
          <w:rPr>
            <w:rFonts w:ascii="TimesNewRomanPSMT" w:hAnsi="TimesNewRomanPSMT"/>
            <w:color w:val="7F7F7F" w:themeColor="text1" w:themeTint="80"/>
            <w:sz w:val="18"/>
            <w:szCs w:val="18"/>
          </w:rPr>
          <w:t xml:space="preserve"> Minerals and </w:t>
        </w:r>
      </w:ins>
      <w:del w:id="772" w:author="Caitlin Page Casar" w:date="2019-06-04T17:33:00Z">
        <w:r w:rsidR="00695E0A" w:rsidRPr="008B298C" w:rsidDel="00917DF5">
          <w:rPr>
            <w:rFonts w:ascii="TimesNewRomanPSMT" w:hAnsi="TimesNewRomanPSMT"/>
            <w:color w:val="7F7F7F" w:themeColor="text1" w:themeTint="80"/>
            <w:sz w:val="18"/>
            <w:szCs w:val="18"/>
          </w:rPr>
          <w:delText xml:space="preserve"> </w:delText>
        </w:r>
      </w:del>
      <w:ins w:id="773" w:author="Caitlin Page Casar" w:date="2019-06-04T17:32:00Z">
        <w:r w:rsidR="00917DF5">
          <w:rPr>
            <w:rFonts w:ascii="TimesNewRomanPSMT" w:hAnsi="TimesNewRomanPSMT"/>
            <w:color w:val="7F7F7F" w:themeColor="text1" w:themeTint="80"/>
            <w:sz w:val="18"/>
            <w:szCs w:val="18"/>
          </w:rPr>
          <w:t xml:space="preserve">fluids are denoted by squares and </w:t>
        </w:r>
      </w:ins>
      <w:ins w:id="774" w:author="Caitlin Page Casar" w:date="2019-06-04T17:33:00Z">
        <w:r w:rsidR="00917DF5">
          <w:rPr>
            <w:rFonts w:ascii="TimesNewRomanPSMT" w:hAnsi="TimesNewRomanPSMT"/>
            <w:color w:val="7F7F7F" w:themeColor="text1" w:themeTint="80"/>
            <w:sz w:val="18"/>
            <w:szCs w:val="18"/>
          </w:rPr>
          <w:t>circles,</w:t>
        </w:r>
      </w:ins>
      <w:ins w:id="775" w:author="Caitlin Page Casar" w:date="2019-06-04T17:32:00Z">
        <w:r w:rsidR="00917DF5">
          <w:rPr>
            <w:rFonts w:ascii="TimesNewRomanPSMT" w:hAnsi="TimesNewRomanPSMT"/>
            <w:color w:val="7F7F7F" w:themeColor="text1" w:themeTint="80"/>
            <w:sz w:val="18"/>
            <w:szCs w:val="18"/>
          </w:rPr>
          <w:t xml:space="preserve"> respectively. </w:t>
        </w:r>
      </w:ins>
      <w:r w:rsidR="00695E0A">
        <w:rPr>
          <w:rFonts w:ascii="TimesNewRomanPSMT" w:hAnsi="TimesNewRomanPSMT"/>
          <w:color w:val="7F7F7F" w:themeColor="text1" w:themeTint="80"/>
          <w:sz w:val="18"/>
          <w:szCs w:val="18"/>
        </w:rPr>
        <w:t>G</w:t>
      </w:r>
      <w:r w:rsidR="00695E0A" w:rsidRPr="008B298C">
        <w:rPr>
          <w:rFonts w:ascii="TimesNewRomanPSMT" w:hAnsi="TimesNewRomanPSMT"/>
          <w:color w:val="7F7F7F" w:themeColor="text1" w:themeTint="80"/>
          <w:sz w:val="18"/>
          <w:szCs w:val="18"/>
        </w:rPr>
        <w:t xml:space="preserve">lass slides </w:t>
      </w:r>
      <w:r w:rsidR="00695E0A">
        <w:rPr>
          <w:rFonts w:ascii="TimesNewRomanPSMT" w:hAnsi="TimesNewRomanPSMT"/>
          <w:color w:val="7F7F7F" w:themeColor="text1" w:themeTint="80"/>
          <w:sz w:val="18"/>
          <w:szCs w:val="18"/>
        </w:rPr>
        <w:t xml:space="preserve">were </w:t>
      </w:r>
      <w:r w:rsidR="00695E0A" w:rsidRPr="008B298C">
        <w:rPr>
          <w:rFonts w:ascii="TimesNewRomanPSMT" w:hAnsi="TimesNewRomanPSMT"/>
          <w:color w:val="7F7F7F" w:themeColor="text1" w:themeTint="80"/>
          <w:sz w:val="18"/>
          <w:szCs w:val="18"/>
        </w:rPr>
        <w:t xml:space="preserve">included in experiments with minerals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internal inert controls</w:t>
      </w:r>
      <w:r w:rsidR="00695E0A">
        <w:rPr>
          <w:rFonts w:ascii="TimesNewRomanPSMT" w:hAnsi="TimesNewRomanPSMT"/>
          <w:color w:val="7F7F7F" w:themeColor="text1" w:themeTint="80"/>
          <w:sz w:val="18"/>
          <w:szCs w:val="18"/>
        </w:rPr>
        <w:t>) or sand</w:t>
      </w:r>
      <w:r w:rsidR="00695E0A" w:rsidRPr="008B298C">
        <w:rPr>
          <w:rFonts w:ascii="TimesNewRomanPSMT" w:hAnsi="TimesNewRomanPSMT"/>
          <w:color w:val="7F7F7F" w:themeColor="text1" w:themeTint="80"/>
          <w:sz w:val="18"/>
          <w:szCs w:val="18"/>
        </w:rPr>
        <w:t xml:space="preserve">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parallel inert controls</w:t>
      </w:r>
      <w:r w:rsidR="00695E0A">
        <w:rPr>
          <w:rFonts w:ascii="TimesNewRomanPSMT" w:hAnsi="TimesNewRomanPSMT"/>
          <w:color w:val="7F7F7F" w:themeColor="text1" w:themeTint="80"/>
          <w:sz w:val="18"/>
          <w:szCs w:val="18"/>
        </w:rPr>
        <w:t>)</w:t>
      </w:r>
      <w:ins w:id="776" w:author="Caitlin Page Casar" w:date="2019-06-04T17:31:00Z">
        <w:r w:rsidR="00917DF5">
          <w:rPr>
            <w:rFonts w:ascii="TimesNewRomanPSMT" w:hAnsi="TimesNewRomanPSMT"/>
            <w:color w:val="7F7F7F" w:themeColor="text1" w:themeTint="80"/>
            <w:sz w:val="18"/>
            <w:szCs w:val="18"/>
          </w:rPr>
          <w:t>, denoted by stars</w:t>
        </w:r>
      </w:ins>
      <w:r w:rsidR="00695E0A" w:rsidRPr="008B298C">
        <w:rPr>
          <w:rFonts w:ascii="TimesNewRomanPSMT" w:hAnsi="TimesNewRomanPSMT"/>
          <w:color w:val="7F7F7F" w:themeColor="text1" w:themeTint="80"/>
          <w:sz w:val="18"/>
          <w:szCs w:val="18"/>
        </w:rPr>
        <w:t>.</w:t>
      </w:r>
      <w:ins w:id="777" w:author="Caitlin Page Casar" w:date="2019-05-26T18:59:00Z">
        <w:r w:rsidR="004F63A3">
          <w:rPr>
            <w:rFonts w:ascii="TimesNewRomanPSMT" w:hAnsi="TimesNewRomanPSMT"/>
            <w:color w:val="7F7F7F" w:themeColor="text1" w:themeTint="80"/>
            <w:sz w:val="18"/>
            <w:szCs w:val="18"/>
          </w:rPr>
          <w:t xml:space="preserve"> </w:t>
        </w:r>
      </w:ins>
      <w:ins w:id="778" w:author="Caitlin Page Casar" w:date="2019-05-26T19:00:00Z">
        <w:r w:rsidR="004F63A3">
          <w:rPr>
            <w:rFonts w:ascii="TimesNewRomanPSMT" w:hAnsi="TimesNewRomanPSMT"/>
            <w:color w:val="7F7F7F" w:themeColor="text1" w:themeTint="80"/>
            <w:sz w:val="18"/>
            <w:szCs w:val="18"/>
          </w:rPr>
          <w:t>Muscovite and calcite experiments were not installed a</w:t>
        </w:r>
      </w:ins>
      <w:ins w:id="779" w:author="Caitlin Page Casar" w:date="2019-05-26T19:01:00Z">
        <w:r w:rsidR="004F63A3">
          <w:rPr>
            <w:rFonts w:ascii="TimesNewRomanPSMT" w:hAnsi="TimesNewRomanPSMT"/>
            <w:color w:val="7F7F7F" w:themeColor="text1" w:themeTint="80"/>
            <w:sz w:val="18"/>
            <w:szCs w:val="18"/>
          </w:rPr>
          <w:t>t D6.</w:t>
        </w:r>
      </w:ins>
      <w:ins w:id="780" w:author="Caitlin Page Casar" w:date="2019-05-26T19:00:00Z">
        <w:r w:rsidR="004F63A3">
          <w:rPr>
            <w:rFonts w:ascii="TimesNewRomanPSMT" w:hAnsi="TimesNewRomanPSMT"/>
            <w:color w:val="7F7F7F" w:themeColor="text1" w:themeTint="80"/>
            <w:sz w:val="18"/>
            <w:szCs w:val="18"/>
          </w:rPr>
          <w:t xml:space="preserve"> </w:t>
        </w:r>
      </w:ins>
    </w:p>
    <w:p w14:paraId="1F2786C0" w14:textId="12DCF3E1" w:rsidR="007A29BE" w:rsidRDefault="007A29BE" w:rsidP="00067A57">
      <w:pPr>
        <w:rPr>
          <w:ins w:id="781" w:author="Caitlin Page Casar" w:date="2019-06-03T15:27:00Z"/>
          <w:rFonts w:ascii="Calibri" w:hAnsi="Calibri" w:cs="Calibri"/>
          <w:b/>
        </w:rPr>
      </w:pPr>
    </w:p>
    <w:p w14:paraId="4184C805" w14:textId="434F57CD" w:rsidR="00940E29" w:rsidRDefault="00FD7A42">
      <w:pPr>
        <w:jc w:val="center"/>
        <w:rPr>
          <w:ins w:id="782" w:author="Caitlin Page Casar" w:date="2019-06-03T15:27:00Z"/>
          <w:rFonts w:ascii="Calibri" w:hAnsi="Calibri" w:cs="Calibri"/>
          <w:b/>
        </w:rPr>
        <w:pPrChange w:id="783" w:author="Caitlin Page Casar" w:date="2019-06-04T16:24:00Z">
          <w:pPr/>
        </w:pPrChange>
      </w:pPr>
      <w:ins w:id="784" w:author="Caitlin Page Casar" w:date="2019-06-04T18:48:00Z">
        <w:r>
          <w:rPr>
            <w:rFonts w:ascii="Calibri" w:hAnsi="Calibri" w:cs="Calibri"/>
            <w:b/>
            <w:noProof/>
          </w:rPr>
          <w:lastRenderedPageBreak/>
          <w:drawing>
            <wp:inline distT="0" distB="0" distL="0" distR="0" wp14:anchorId="55E82E36" wp14:editId="53D74F9B">
              <wp:extent cx="5743977" cy="7953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_images-01-01.jpg"/>
                      <pic:cNvPicPr/>
                    </pic:nvPicPr>
                    <pic:blipFill>
                      <a:blip r:embed="rId24">
                        <a:extLst>
                          <a:ext uri="{28A0092B-C50C-407E-A947-70E740481C1C}">
                            <a14:useLocalDpi xmlns:a14="http://schemas.microsoft.com/office/drawing/2010/main" val="0"/>
                          </a:ext>
                        </a:extLst>
                      </a:blip>
                      <a:stretch>
                        <a:fillRect/>
                      </a:stretch>
                    </pic:blipFill>
                    <pic:spPr>
                      <a:xfrm>
                        <a:off x="0" y="0"/>
                        <a:ext cx="5758312" cy="7973047"/>
                      </a:xfrm>
                      <a:prstGeom prst="rect">
                        <a:avLst/>
                      </a:prstGeom>
                    </pic:spPr>
                  </pic:pic>
                </a:graphicData>
              </a:graphic>
            </wp:inline>
          </w:drawing>
        </w:r>
      </w:ins>
    </w:p>
    <w:p w14:paraId="5666E6D5" w14:textId="77777777" w:rsidR="009D7E76" w:rsidRDefault="009D7E76" w:rsidP="00067A57">
      <w:pPr>
        <w:rPr>
          <w:ins w:id="785" w:author="Caitlin Page Casar" w:date="2019-06-04T16:24:00Z"/>
          <w:b/>
          <w:color w:val="808080" w:themeColor="background1" w:themeShade="80"/>
          <w:sz w:val="18"/>
          <w:szCs w:val="18"/>
        </w:rPr>
      </w:pPr>
    </w:p>
    <w:p w14:paraId="707EA97A" w14:textId="674E3273" w:rsidR="00940E29" w:rsidRPr="007020A1" w:rsidRDefault="00940E29" w:rsidP="00067A57">
      <w:pPr>
        <w:rPr>
          <w:ins w:id="786" w:author="Caitlin Page Casar" w:date="2019-05-22T16:37:00Z"/>
          <w:color w:val="808080" w:themeColor="background1" w:themeShade="80"/>
          <w:sz w:val="18"/>
          <w:szCs w:val="18"/>
          <w:rPrChange w:id="787" w:author="Caitlin Page Casar" w:date="2019-06-03T15:27:00Z">
            <w:rPr>
              <w:ins w:id="788" w:author="Caitlin Page Casar" w:date="2019-05-22T16:37:00Z"/>
              <w:rFonts w:ascii="Calibri" w:hAnsi="Calibri" w:cs="Calibri"/>
              <w:b/>
            </w:rPr>
          </w:rPrChange>
        </w:rPr>
      </w:pPr>
      <w:ins w:id="789" w:author="Caitlin Page Casar" w:date="2019-06-03T15:27:00Z">
        <w:r w:rsidRPr="00940E29">
          <w:rPr>
            <w:b/>
            <w:color w:val="808080" w:themeColor="background1" w:themeShade="80"/>
            <w:sz w:val="18"/>
            <w:szCs w:val="18"/>
            <w:rPrChange w:id="790" w:author="Caitlin Page Casar" w:date="2019-06-03T15:27:00Z">
              <w:rPr>
                <w:rFonts w:ascii="Calibri" w:hAnsi="Calibri" w:cs="Calibri"/>
                <w:b/>
              </w:rPr>
            </w:rPrChange>
          </w:rPr>
          <w:t>Figure 9.</w:t>
        </w:r>
        <w:r w:rsidR="007020A1">
          <w:rPr>
            <w:b/>
            <w:color w:val="808080" w:themeColor="background1" w:themeShade="80"/>
            <w:sz w:val="18"/>
            <w:szCs w:val="18"/>
          </w:rPr>
          <w:t xml:space="preserve"> </w:t>
        </w:r>
        <w:r w:rsidR="007020A1">
          <w:rPr>
            <w:color w:val="808080" w:themeColor="background1" w:themeShade="80"/>
            <w:sz w:val="18"/>
            <w:szCs w:val="18"/>
          </w:rPr>
          <w:t>Bio</w:t>
        </w:r>
      </w:ins>
      <w:ins w:id="791" w:author="Caitlin Page Casar" w:date="2019-06-03T15:28:00Z">
        <w:r w:rsidR="007020A1">
          <w:rPr>
            <w:color w:val="808080" w:themeColor="background1" w:themeShade="80"/>
            <w:sz w:val="18"/>
            <w:szCs w:val="18"/>
          </w:rPr>
          <w:t xml:space="preserve">film communities on glass slides and mineral surfaces. Scale bars represent </w:t>
        </w:r>
      </w:ins>
      <w:ins w:id="792" w:author="Caitlin Page Casar" w:date="2019-06-04T16:25:00Z">
        <w:r w:rsidR="00824F41">
          <w:rPr>
            <w:color w:val="808080" w:themeColor="background1" w:themeShade="80"/>
            <w:sz w:val="18"/>
            <w:szCs w:val="18"/>
          </w:rPr>
          <w:t>1</w:t>
        </w:r>
      </w:ins>
      <w:ins w:id="793" w:author="Caitlin Page Casar" w:date="2019-06-03T15:28:00Z">
        <w:r w:rsidR="007020A1" w:rsidRPr="007020A1">
          <w:rPr>
            <w:color w:val="808080" w:themeColor="background1" w:themeShade="80"/>
            <w:sz w:val="18"/>
            <w:szCs w:val="18"/>
          </w:rPr>
          <w:t>0</w:t>
        </w:r>
      </w:ins>
      <w:ins w:id="794" w:author="Caitlin Page Casar" w:date="2019-06-03T15:30:00Z">
        <w:r w:rsidR="007020A1" w:rsidRPr="007020A1">
          <w:rPr>
            <w:color w:val="808080" w:themeColor="background1" w:themeShade="80"/>
            <w:sz w:val="18"/>
            <w:szCs w:val="18"/>
            <w:shd w:val="clear" w:color="auto" w:fill="FFFFFF"/>
            <w:rPrChange w:id="795" w:author="Caitlin Page Casar" w:date="2019-06-03T15:30:00Z">
              <w:rPr>
                <w:color w:val="000000" w:themeColor="text1"/>
                <w:sz w:val="22"/>
                <w:szCs w:val="22"/>
                <w:shd w:val="clear" w:color="auto" w:fill="FFFFFF"/>
              </w:rPr>
            </w:rPrChange>
          </w:rPr>
          <w:t>μm.</w:t>
        </w:r>
      </w:ins>
    </w:p>
    <w:p w14:paraId="1C64E1CC" w14:textId="77777777" w:rsidR="006B5131" w:rsidRDefault="006B5131" w:rsidP="00067A57">
      <w:pPr>
        <w:rPr>
          <w:rFonts w:ascii="Calibri" w:hAnsi="Calibri" w:cs="Calibri"/>
          <w:b/>
        </w:rPr>
      </w:pPr>
    </w:p>
    <w:p w14:paraId="36815313" w14:textId="77777777" w:rsidR="00E23E77" w:rsidRPr="006B4718" w:rsidRDefault="00E23E77" w:rsidP="00067A57">
      <w:pPr>
        <w:rPr>
          <w:rFonts w:ascii="Calibri" w:hAnsi="Calibri" w:cs="Calibri"/>
          <w:b/>
        </w:rPr>
      </w:pPr>
    </w:p>
    <w:p w14:paraId="564F0EB1" w14:textId="4ABB5741" w:rsidR="00D20053" w:rsidRDefault="00D20053" w:rsidP="00D20053">
      <w:pPr>
        <w:rPr>
          <w:rFonts w:ascii="Calibri" w:hAnsi="Calibri" w:cs="Calibri"/>
          <w:b/>
        </w:rPr>
      </w:pPr>
      <w:r w:rsidRPr="006B4718">
        <w:rPr>
          <w:rFonts w:ascii="Calibri" w:hAnsi="Calibri" w:cs="Calibri"/>
          <w:b/>
        </w:rPr>
        <w:t xml:space="preserve">4 | </w:t>
      </w:r>
      <w:r>
        <w:rPr>
          <w:rFonts w:ascii="Calibri" w:hAnsi="Calibri" w:cs="Calibri"/>
          <w:b/>
        </w:rPr>
        <w:t>DISCUSSION</w:t>
      </w:r>
    </w:p>
    <w:p w14:paraId="0EAE7870" w14:textId="77777777" w:rsidR="00D20053" w:rsidRDefault="00D20053" w:rsidP="00D20053">
      <w:pPr>
        <w:rPr>
          <w:rFonts w:ascii="Calibri" w:hAnsi="Calibri" w:cs="Calibri"/>
          <w:b/>
        </w:rPr>
      </w:pPr>
    </w:p>
    <w:p w14:paraId="57E332BE" w14:textId="3B76E89A" w:rsidR="00D20053" w:rsidRPr="00475EBC" w:rsidRDefault="00D20053" w:rsidP="00C70A24">
      <w:pPr>
        <w:pStyle w:val="ListParagraph"/>
        <w:numPr>
          <w:ilvl w:val="1"/>
          <w:numId w:val="7"/>
        </w:numPr>
        <w:rPr>
          <w:rFonts w:ascii="Calibri" w:hAnsi="Calibri" w:cs="Calibri"/>
          <w:b/>
        </w:rPr>
      </w:pPr>
      <w:r w:rsidRPr="00475EBC">
        <w:rPr>
          <w:rFonts w:ascii="Calibri" w:hAnsi="Calibri" w:cs="Calibri"/>
          <w:b/>
        </w:rPr>
        <w:t xml:space="preserve">Exergonic mineral metabolisms </w:t>
      </w:r>
    </w:p>
    <w:p w14:paraId="421E9045" w14:textId="77823AFC" w:rsidR="00D20053" w:rsidRDefault="00D20053" w:rsidP="00760E51">
      <w:pPr>
        <w:pStyle w:val="NormalWeb"/>
        <w:spacing w:before="120" w:beforeAutospacing="0" w:after="0" w:afterAutospacing="0" w:line="276" w:lineRule="auto"/>
        <w:jc w:val="both"/>
        <w:rPr>
          <w:rFonts w:ascii="TimesNewRomanPSMT" w:hAnsi="TimesNewRomanPSMT"/>
          <w:sz w:val="22"/>
          <w:szCs w:val="22"/>
        </w:rPr>
      </w:pPr>
      <w:del w:id="796" w:author="Caitlin Page Casar" w:date="2019-06-04T13:51:00Z">
        <w:r w:rsidRPr="007F286F" w:rsidDel="00C70A24">
          <w:rPr>
            <w:rFonts w:ascii="TimesNewRomanPSMT" w:hAnsi="TimesNewRomanPSMT"/>
            <w:sz w:val="22"/>
            <w:szCs w:val="22"/>
          </w:rPr>
          <w:delText xml:space="preserve">Thermodynamic models </w:delText>
        </w:r>
      </w:del>
      <w:ins w:id="797" w:author="Caitlin Page Casar" w:date="2019-06-04T13:51:00Z">
        <w:r w:rsidR="00C70A24">
          <w:rPr>
            <w:rFonts w:ascii="TimesNewRomanPSMT" w:hAnsi="TimesNewRomanPSMT"/>
            <w:sz w:val="22"/>
            <w:szCs w:val="22"/>
          </w:rPr>
          <w:t xml:space="preserve">Modeled metabolic reactions </w:t>
        </w:r>
      </w:ins>
      <w:r w:rsidRPr="007F286F">
        <w:rPr>
          <w:rFonts w:ascii="TimesNewRomanPSMT" w:hAnsi="TimesNewRomanPSMT"/>
          <w:sz w:val="22"/>
          <w:szCs w:val="22"/>
        </w:rPr>
        <w:t>reveal that pyrite oxidation with nitrate is the most exergonic metabolism at DeMMO1, 3, and 6; however, energy density calculations where limiting reactants are considered indicate that nitrate is not as available for microbial metabolisms as other dissolved substrates</w:t>
      </w:r>
      <w:del w:id="798" w:author="Caitlin Page Casar" w:date="2019-06-03T22:36:00Z">
        <w:r w:rsidRPr="007F286F" w:rsidDel="00627ED9">
          <w:rPr>
            <w:rFonts w:ascii="TimesNewRomanPSMT" w:hAnsi="TimesNewRomanPSMT"/>
            <w:sz w:val="22"/>
            <w:szCs w:val="22"/>
          </w:rPr>
          <w:delText xml:space="preserve"> (Figure </w:delText>
        </w:r>
        <w:r w:rsidDel="00627ED9">
          <w:rPr>
            <w:rFonts w:ascii="TimesNewRomanPSMT" w:hAnsi="TimesNewRomanPSMT"/>
            <w:sz w:val="22"/>
            <w:szCs w:val="22"/>
          </w:rPr>
          <w:delText>x</w:delText>
        </w:r>
        <w:r w:rsidRPr="007F286F" w:rsidDel="00627ED9">
          <w:rPr>
            <w:rFonts w:ascii="TimesNewRomanPSMT" w:hAnsi="TimesNewRomanPSMT"/>
            <w:sz w:val="22"/>
            <w:szCs w:val="22"/>
          </w:rPr>
          <w:delText>)</w:delText>
        </w:r>
      </w:del>
      <w:r w:rsidRPr="007F286F">
        <w:rPr>
          <w:rFonts w:ascii="TimesNewRomanPSMT" w:hAnsi="TimesNewRomanPSMT"/>
          <w:sz w:val="22"/>
          <w:szCs w:val="22"/>
        </w:rPr>
        <w:t xml:space="preserve">. For example, pyrolusite reduction with </w:t>
      </w:r>
      <w:r>
        <w:rPr>
          <w:rFonts w:ascii="TimesNewRomanPSMT" w:hAnsi="TimesNewRomanPSMT"/>
          <w:sz w:val="22"/>
          <w:szCs w:val="22"/>
        </w:rPr>
        <w:t>carbon monoxide</w:t>
      </w:r>
      <w:r w:rsidRPr="007F286F">
        <w:rPr>
          <w:rFonts w:ascii="TimesNewRomanPSMT" w:hAnsi="TimesNewRomanPSMT"/>
          <w:sz w:val="22"/>
          <w:szCs w:val="22"/>
        </w:rPr>
        <w:t xml:space="preserve"> is a </w:t>
      </w:r>
      <w:del w:id="799" w:author="Caitlin Page Casar" w:date="2019-06-05T10:24:00Z">
        <w:r w:rsidRPr="007F286F" w:rsidDel="00C71D64">
          <w:rPr>
            <w:rFonts w:ascii="TimesNewRomanPSMT" w:hAnsi="TimesNewRomanPSMT"/>
            <w:sz w:val="22"/>
            <w:szCs w:val="22"/>
          </w:rPr>
          <w:delText>very favorable</w:delText>
        </w:r>
      </w:del>
      <w:ins w:id="800" w:author="Caitlin Page Casar" w:date="2019-06-05T10:24:00Z">
        <w:r w:rsidR="00C71D64">
          <w:rPr>
            <w:rFonts w:ascii="TimesNewRomanPSMT" w:hAnsi="TimesNewRomanPSMT"/>
            <w:sz w:val="22"/>
            <w:szCs w:val="22"/>
          </w:rPr>
          <w:t>highly exergonic</w:t>
        </w:r>
      </w:ins>
      <w:r w:rsidRPr="007F286F">
        <w:rPr>
          <w:rFonts w:ascii="TimesNewRomanPSMT" w:hAnsi="TimesNewRomanPSMT"/>
          <w:sz w:val="22"/>
          <w:szCs w:val="22"/>
        </w:rPr>
        <w:t xml:space="preserve"> </w:t>
      </w:r>
      <w:del w:id="801" w:author="Caitlin Page Casar" w:date="2019-06-05T10:24:00Z">
        <w:r w:rsidRPr="007F286F" w:rsidDel="00C71D64">
          <w:rPr>
            <w:rFonts w:ascii="TimesNewRomanPSMT" w:hAnsi="TimesNewRomanPSMT"/>
            <w:sz w:val="22"/>
            <w:szCs w:val="22"/>
          </w:rPr>
          <w:delText xml:space="preserve">metabolism </w:delText>
        </w:r>
      </w:del>
      <w:ins w:id="802" w:author="Caitlin Page Casar" w:date="2019-06-05T10:24:00Z">
        <w:r w:rsidR="00C71D64">
          <w:rPr>
            <w:rFonts w:ascii="TimesNewRomanPSMT" w:hAnsi="TimesNewRomanPSMT"/>
            <w:sz w:val="22"/>
            <w:szCs w:val="22"/>
          </w:rPr>
          <w:t>reaction</w:t>
        </w:r>
        <w:r w:rsidR="00C71D64" w:rsidRPr="007F286F">
          <w:rPr>
            <w:rFonts w:ascii="TimesNewRomanPSMT" w:hAnsi="TimesNewRomanPSMT"/>
            <w:sz w:val="22"/>
            <w:szCs w:val="22"/>
          </w:rPr>
          <w:t xml:space="preserve"> </w:t>
        </w:r>
      </w:ins>
      <w:r w:rsidRPr="007F286F">
        <w:rPr>
          <w:rFonts w:ascii="TimesNewRomanPSMT" w:hAnsi="TimesNewRomanPSMT"/>
          <w:sz w:val="22"/>
          <w:szCs w:val="22"/>
        </w:rPr>
        <w:t xml:space="preserve">and </w:t>
      </w:r>
      <w:r>
        <w:rPr>
          <w:rFonts w:ascii="TimesNewRomanPSMT" w:hAnsi="TimesNewRomanPSMT"/>
          <w:sz w:val="22"/>
          <w:szCs w:val="22"/>
        </w:rPr>
        <w:t xml:space="preserve">carbon </w:t>
      </w:r>
      <w:commentRangeStart w:id="803"/>
      <w:r>
        <w:rPr>
          <w:rFonts w:ascii="TimesNewRomanPSMT" w:hAnsi="TimesNewRomanPSMT"/>
          <w:sz w:val="22"/>
          <w:szCs w:val="22"/>
        </w:rPr>
        <w:t>monoxide</w:t>
      </w:r>
      <w:commentRangeEnd w:id="803"/>
      <w:r w:rsidR="00C71D64">
        <w:rPr>
          <w:rStyle w:val="CommentReference"/>
        </w:rPr>
        <w:commentReference w:id="803"/>
      </w:r>
      <w:r w:rsidRPr="007F286F">
        <w:rPr>
          <w:rFonts w:ascii="TimesNewRomanPSMT" w:hAnsi="TimesNewRomanPSMT"/>
          <w:sz w:val="22"/>
          <w:szCs w:val="22"/>
        </w:rPr>
        <w:t xml:space="preserve"> is abundant, thus this metabolism may actually be move favorable in terms of energy density.</w:t>
      </w:r>
      <w:ins w:id="804" w:author="Caitlin Page Casar" w:date="2019-06-05T10:24:00Z">
        <w:r w:rsidR="00C71D64">
          <w:rPr>
            <w:rFonts w:ascii="TimesNewRomanPSMT" w:hAnsi="TimesNewRomanPSMT"/>
            <w:sz w:val="22"/>
            <w:szCs w:val="22"/>
          </w:rPr>
          <w:t xml:space="preserve"> </w:t>
        </w:r>
      </w:ins>
      <w:ins w:id="805" w:author="Caitlin Page Casar" w:date="2019-05-22T15:13:00Z">
        <w:r w:rsidR="00411B1E">
          <w:rPr>
            <w:rFonts w:ascii="TimesNewRomanPSMT" w:hAnsi="TimesNewRomanPSMT"/>
            <w:sz w:val="22"/>
            <w:szCs w:val="22"/>
          </w:rPr>
          <w:t xml:space="preserve">Further, cell densities are consistently higher on pyrolusite than on pyrite, further supporting this </w:t>
        </w:r>
        <w:r w:rsidR="00D36476">
          <w:rPr>
            <w:rFonts w:ascii="TimesNewRomanPSMT" w:hAnsi="TimesNewRomanPSMT"/>
            <w:sz w:val="22"/>
            <w:szCs w:val="22"/>
          </w:rPr>
          <w:t>idea.</w:t>
        </w:r>
      </w:ins>
      <w:r w:rsidRPr="007F286F">
        <w:rPr>
          <w:rFonts w:ascii="TimesNewRomanPSMT" w:hAnsi="TimesNewRomanPSMT"/>
          <w:sz w:val="22"/>
          <w:szCs w:val="22"/>
        </w:rPr>
        <w:t xml:space="preserve"> </w:t>
      </w:r>
      <w:r>
        <w:rPr>
          <w:rFonts w:ascii="TimesNewRomanPSMT" w:hAnsi="TimesNewRomanPSMT"/>
          <w:sz w:val="22"/>
          <w:szCs w:val="22"/>
        </w:rPr>
        <w:t xml:space="preserve">Given that all reactions with pyrolusite were exergonic at all three </w:t>
      </w:r>
      <w:proofErr w:type="spellStart"/>
      <w:r>
        <w:rPr>
          <w:rFonts w:ascii="TimesNewRomanPSMT" w:hAnsi="TimesNewRomanPSMT"/>
          <w:sz w:val="22"/>
          <w:szCs w:val="22"/>
        </w:rPr>
        <w:t>DeMMO</w:t>
      </w:r>
      <w:proofErr w:type="spellEnd"/>
      <w:r>
        <w:rPr>
          <w:rFonts w:ascii="TimesNewRomanPSMT" w:hAnsi="TimesNewRomanPSMT"/>
          <w:sz w:val="22"/>
          <w:szCs w:val="22"/>
        </w:rPr>
        <w:t xml:space="preserve"> sites, we expected results from experiments with pyrolusite to be distinct from experiments with other minerals. Indeed, </w:t>
      </w:r>
      <w:del w:id="806" w:author="Caitlin Page Casar" w:date="2019-06-04T13:48:00Z">
        <w:r w:rsidDel="007007C0">
          <w:rPr>
            <w:rFonts w:ascii="TimesNewRomanPSMT" w:hAnsi="TimesNewRomanPSMT"/>
            <w:sz w:val="22"/>
            <w:szCs w:val="22"/>
          </w:rPr>
          <w:delText>microbial community and cell density</w:delText>
        </w:r>
      </w:del>
      <w:ins w:id="807" w:author="Caitlin Page Casar" w:date="2019-06-04T13:48:00Z">
        <w:r w:rsidR="007007C0">
          <w:rPr>
            <w:rFonts w:ascii="TimesNewRomanPSMT" w:hAnsi="TimesNewRomanPSMT"/>
            <w:sz w:val="22"/>
            <w:szCs w:val="22"/>
          </w:rPr>
          <w:t>our</w:t>
        </w:r>
      </w:ins>
      <w:r>
        <w:rPr>
          <w:rFonts w:ascii="TimesNewRomanPSMT" w:hAnsi="TimesNewRomanPSMT"/>
          <w:sz w:val="22"/>
          <w:szCs w:val="22"/>
        </w:rPr>
        <w:t xml:space="preserve"> data suggest pyrolusite </w:t>
      </w:r>
      <w:del w:id="808" w:author="Caitlin Page Casar" w:date="2019-06-04T13:48:00Z">
        <w:r w:rsidDel="007007C0">
          <w:rPr>
            <w:rFonts w:ascii="TimesNewRomanPSMT" w:hAnsi="TimesNewRomanPSMT"/>
            <w:sz w:val="22"/>
            <w:szCs w:val="22"/>
          </w:rPr>
          <w:delText>may be a favorable surface for</w:delText>
        </w:r>
      </w:del>
      <w:ins w:id="809" w:author="Caitlin Page Casar" w:date="2019-06-04T13:48:00Z">
        <w:r w:rsidR="007007C0">
          <w:rPr>
            <w:rFonts w:ascii="TimesNewRomanPSMT" w:hAnsi="TimesNewRomanPSMT"/>
            <w:sz w:val="22"/>
            <w:szCs w:val="22"/>
          </w:rPr>
          <w:t>may enhance</w:t>
        </w:r>
      </w:ins>
      <w:r>
        <w:rPr>
          <w:rFonts w:ascii="TimesNewRomanPSMT" w:hAnsi="TimesNewRomanPSMT"/>
          <w:sz w:val="22"/>
          <w:szCs w:val="22"/>
        </w:rPr>
        <w:t xml:space="preserve"> </w:t>
      </w:r>
      <w:ins w:id="810" w:author="Caitlin Page Casar" w:date="2019-06-04T13:49:00Z">
        <w:r w:rsidR="007007C0">
          <w:rPr>
            <w:rFonts w:ascii="TimesNewRomanPSMT" w:hAnsi="TimesNewRomanPSMT"/>
            <w:sz w:val="22"/>
            <w:szCs w:val="22"/>
          </w:rPr>
          <w:t xml:space="preserve">biofilm biomass and promote </w:t>
        </w:r>
      </w:ins>
      <w:r>
        <w:rPr>
          <w:rFonts w:ascii="TimesNewRomanPSMT" w:hAnsi="TimesNewRomanPSMT"/>
          <w:sz w:val="22"/>
          <w:szCs w:val="22"/>
        </w:rPr>
        <w:t xml:space="preserve">colonization by specific taxa at </w:t>
      </w:r>
      <w:proofErr w:type="spellStart"/>
      <w:r>
        <w:rPr>
          <w:rFonts w:ascii="TimesNewRomanPSMT" w:hAnsi="TimesNewRomanPSMT"/>
          <w:sz w:val="22"/>
          <w:szCs w:val="22"/>
        </w:rPr>
        <w:t>DeMMO</w:t>
      </w:r>
      <w:proofErr w:type="spellEnd"/>
      <w:ins w:id="811" w:author="Caitlin Page Casar" w:date="2019-06-05T10:28:00Z">
        <w:r w:rsidR="002B47D1">
          <w:rPr>
            <w:rFonts w:ascii="TimesNewRomanPSMT" w:hAnsi="TimesNewRomanPSMT"/>
            <w:sz w:val="22"/>
            <w:szCs w:val="22"/>
          </w:rPr>
          <w:t xml:space="preserve"> which we discuss further here</w:t>
        </w:r>
      </w:ins>
      <w:r>
        <w:rPr>
          <w:rFonts w:ascii="TimesNewRomanPSMT" w:hAnsi="TimesNewRomanPSMT"/>
          <w:sz w:val="22"/>
          <w:szCs w:val="22"/>
        </w:rPr>
        <w:t xml:space="preserve">. </w:t>
      </w:r>
    </w:p>
    <w:p w14:paraId="34C4787D" w14:textId="77777777" w:rsidR="00B645B1" w:rsidDel="00C70A24" w:rsidRDefault="00B645B1" w:rsidP="00D20053">
      <w:pPr>
        <w:pStyle w:val="NormalWeb"/>
        <w:spacing w:before="120" w:beforeAutospacing="0" w:after="0" w:afterAutospacing="0" w:line="276" w:lineRule="auto"/>
        <w:jc w:val="both"/>
        <w:rPr>
          <w:del w:id="812" w:author="Caitlin Page Casar" w:date="2019-06-04T13:53:00Z"/>
          <w:rFonts w:ascii="TimesNewRomanPSMT" w:hAnsi="TimesNewRomanPSMT"/>
          <w:sz w:val="22"/>
          <w:szCs w:val="22"/>
        </w:rPr>
      </w:pPr>
    </w:p>
    <w:p w14:paraId="7E3C0AB3" w14:textId="5F2A2C01" w:rsidR="00B645B1" w:rsidDel="00C70A24" w:rsidRDefault="00B645B1" w:rsidP="00B645B1">
      <w:pPr>
        <w:rPr>
          <w:del w:id="813" w:author="Caitlin Page Casar" w:date="2019-06-04T13:53:00Z"/>
          <w:sz w:val="20"/>
          <w:szCs w:val="20"/>
        </w:rPr>
      </w:pPr>
      <w:del w:id="814" w:author="Caitlin Page Casar" w:date="2019-06-04T13:53:00Z">
        <w:r w:rsidDel="00C70A24">
          <w:rPr>
            <w:sz w:val="20"/>
            <w:szCs w:val="20"/>
          </w:rPr>
          <w:delText>Energy Density</w:delText>
        </w:r>
      </w:del>
    </w:p>
    <w:p w14:paraId="2097E515" w14:textId="0303B8FB" w:rsidR="00B645B1" w:rsidRPr="00B645B1" w:rsidDel="00C70A24" w:rsidRDefault="00B645B1" w:rsidP="00B645B1">
      <w:pPr>
        <w:pStyle w:val="ListParagraph"/>
        <w:numPr>
          <w:ilvl w:val="2"/>
          <w:numId w:val="4"/>
        </w:numPr>
        <w:rPr>
          <w:del w:id="815" w:author="Caitlin Page Casar" w:date="2019-06-04T13:53:00Z"/>
          <w:sz w:val="20"/>
          <w:szCs w:val="20"/>
        </w:rPr>
      </w:pPr>
      <w:del w:id="816" w:author="Caitlin Page Casar" w:date="2019-06-04T13:53:00Z">
        <w:r w:rsidDel="00C70A24">
          <w:rPr>
            <w:sz w:val="20"/>
            <w:szCs w:val="20"/>
          </w:rPr>
          <w:delText xml:space="preserve">The most favorable reactions with minerals in terms of free energy are not always the most energy dense in terms of available solute. For example, there are highly exergonic reactions with H2, however H2 is not abundant and may therefore not be a good electron donor in terms of availability. By contrast, reactions with CO are exergonic and CO is abundant, therefore it may be a more representative reactant for in situ metabolisms given its abundance. </w:delText>
        </w:r>
      </w:del>
    </w:p>
    <w:p w14:paraId="5E600190"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225B997F" w14:textId="5603FC08" w:rsidR="00C70A24" w:rsidRPr="00C70A24" w:rsidRDefault="00A775D0">
      <w:pPr>
        <w:pStyle w:val="ListParagraph"/>
        <w:numPr>
          <w:ilvl w:val="1"/>
          <w:numId w:val="7"/>
        </w:numPr>
        <w:rPr>
          <w:ins w:id="817" w:author="Caitlin Page Casar" w:date="2019-06-04T14:05:00Z"/>
          <w:rFonts w:ascii="Calibri" w:hAnsi="Calibri" w:cs="Calibri"/>
          <w:b/>
          <w:rPrChange w:id="818" w:author="Caitlin Page Casar" w:date="2019-06-04T14:06:00Z">
            <w:rPr>
              <w:ins w:id="819" w:author="Caitlin Page Casar" w:date="2019-06-04T14:05:00Z"/>
            </w:rPr>
          </w:rPrChange>
        </w:rPr>
        <w:pPrChange w:id="820" w:author="Caitlin Page Casar" w:date="2019-06-04T14:06:00Z">
          <w:pPr/>
        </w:pPrChange>
      </w:pPr>
      <w:del w:id="821" w:author="Caitlin Page Casar" w:date="2019-06-04T14:05:00Z">
        <w:r w:rsidRPr="00C70A24" w:rsidDel="00C70A24">
          <w:rPr>
            <w:rFonts w:ascii="Calibri" w:hAnsi="Calibri" w:cs="Calibri"/>
            <w:b/>
            <w:rPrChange w:id="822" w:author="Caitlin Page Casar" w:date="2019-06-04T14:05:00Z">
              <w:rPr/>
            </w:rPrChange>
          </w:rPr>
          <w:delText xml:space="preserve">4.2 </w:delText>
        </w:r>
      </w:del>
      <w:r w:rsidRPr="00C70A24">
        <w:rPr>
          <w:rFonts w:ascii="Calibri" w:hAnsi="Calibri" w:cs="Calibri"/>
          <w:b/>
          <w:rPrChange w:id="823" w:author="Caitlin Page Casar" w:date="2019-06-04T14:05:00Z">
            <w:rPr/>
          </w:rPrChange>
        </w:rPr>
        <w:t>Microbial Communities</w:t>
      </w:r>
    </w:p>
    <w:p w14:paraId="55B0D9C8" w14:textId="040EB002" w:rsidR="006817CD" w:rsidRPr="00D2401D" w:rsidRDefault="0063346A" w:rsidP="0063346A">
      <w:pPr>
        <w:spacing w:before="120" w:line="276" w:lineRule="auto"/>
        <w:jc w:val="both"/>
        <w:rPr>
          <w:ins w:id="824" w:author="Caitlin Page Casar" w:date="2019-06-04T21:28:00Z"/>
          <w:sz w:val="22"/>
          <w:szCs w:val="22"/>
          <w:rPrChange w:id="825" w:author="Caitlin Page Casar" w:date="2019-06-05T16:43:00Z">
            <w:rPr>
              <w:ins w:id="826" w:author="Caitlin Page Casar" w:date="2019-06-04T21:28:00Z"/>
              <w:rFonts w:ascii="TimesNewRomanPSMT" w:hAnsi="TimesNewRomanPSMT"/>
              <w:sz w:val="22"/>
              <w:szCs w:val="22"/>
            </w:rPr>
          </w:rPrChange>
        </w:rPr>
      </w:pPr>
      <w:ins w:id="827" w:author="Caitlin Page Casar" w:date="2019-06-04T20:56:00Z">
        <w:r>
          <w:rPr>
            <w:rFonts w:ascii="TimesNewRomanPSMT" w:hAnsi="TimesNewRomanPSMT"/>
            <w:sz w:val="22"/>
            <w:szCs w:val="22"/>
          </w:rPr>
          <w:t>Generally, fluid communities are more taxonomically rich and phylogenetically diverse than their biofilm counterparts</w:t>
        </w:r>
      </w:ins>
      <w:ins w:id="828" w:author="Caitlin Page Casar" w:date="2019-06-04T20:58:00Z">
        <w:r>
          <w:rPr>
            <w:rFonts w:ascii="TimesNewRomanPSMT" w:hAnsi="TimesNewRomanPSMT"/>
            <w:sz w:val="22"/>
            <w:szCs w:val="22"/>
          </w:rPr>
          <w:t xml:space="preserve">, suggesting specialists inhabit biofilm communities. </w:t>
        </w:r>
      </w:ins>
      <w:ins w:id="829" w:author="Caitlin Page Casar" w:date="2019-06-04T21:10:00Z">
        <w:r w:rsidR="00E058AC">
          <w:rPr>
            <w:rFonts w:ascii="TimesNewRomanPSMT" w:hAnsi="TimesNewRomanPSMT"/>
            <w:sz w:val="22"/>
            <w:szCs w:val="22"/>
          </w:rPr>
          <w:t xml:space="preserve">Colonization by specialists may </w:t>
        </w:r>
      </w:ins>
      <w:ins w:id="830" w:author="Caitlin Page Casar" w:date="2019-06-04T21:13:00Z">
        <w:r w:rsidR="00E058AC">
          <w:rPr>
            <w:rFonts w:ascii="TimesNewRomanPSMT" w:hAnsi="TimesNewRomanPSMT"/>
            <w:sz w:val="22"/>
            <w:szCs w:val="22"/>
          </w:rPr>
          <w:t xml:space="preserve">indicate </w:t>
        </w:r>
      </w:ins>
      <w:ins w:id="831" w:author="Caitlin Page Casar" w:date="2019-06-04T21:11:00Z">
        <w:r w:rsidR="00E058AC">
          <w:rPr>
            <w:rFonts w:ascii="TimesNewRomanPSMT" w:hAnsi="TimesNewRomanPSMT"/>
            <w:sz w:val="22"/>
            <w:szCs w:val="22"/>
          </w:rPr>
          <w:t xml:space="preserve">only a subpopulation </w:t>
        </w:r>
      </w:ins>
      <w:ins w:id="832" w:author="Caitlin Page Casar" w:date="2019-06-05T10:32:00Z">
        <w:r w:rsidR="002A0394">
          <w:rPr>
            <w:rFonts w:ascii="TimesNewRomanPSMT" w:hAnsi="TimesNewRomanPSMT"/>
            <w:sz w:val="22"/>
            <w:szCs w:val="22"/>
          </w:rPr>
          <w:t xml:space="preserve">of the microbiome </w:t>
        </w:r>
      </w:ins>
      <w:ins w:id="833" w:author="Caitlin Page Casar" w:date="2019-06-04T21:11:00Z">
        <w:r w:rsidR="00E058AC">
          <w:rPr>
            <w:rFonts w:ascii="TimesNewRomanPSMT" w:hAnsi="TimesNewRomanPSMT"/>
            <w:sz w:val="22"/>
            <w:szCs w:val="22"/>
          </w:rPr>
          <w:t>is c</w:t>
        </w:r>
      </w:ins>
      <w:ins w:id="834" w:author="Caitlin Page Casar" w:date="2019-06-04T21:12:00Z">
        <w:r w:rsidR="00E058AC">
          <w:rPr>
            <w:rFonts w:ascii="TimesNewRomanPSMT" w:hAnsi="TimesNewRomanPSMT"/>
            <w:sz w:val="22"/>
            <w:szCs w:val="22"/>
          </w:rPr>
          <w:t>apable of biofilm formation or using minerals as sources of energy</w:t>
        </w:r>
      </w:ins>
      <w:ins w:id="835" w:author="Caitlin Page Casar" w:date="2019-06-04T21:13:00Z">
        <w:r w:rsidR="00E058AC">
          <w:rPr>
            <w:rFonts w:ascii="TimesNewRomanPSMT" w:hAnsi="TimesNewRomanPSMT"/>
            <w:sz w:val="22"/>
            <w:szCs w:val="22"/>
          </w:rPr>
          <w:t xml:space="preserve">. </w:t>
        </w:r>
      </w:ins>
      <w:ins w:id="836" w:author="Caitlin Page Casar" w:date="2019-06-04T21:17:00Z">
        <w:r w:rsidR="00E058AC">
          <w:rPr>
            <w:rFonts w:ascii="TimesNewRomanPSMT" w:hAnsi="TimesNewRomanPSMT"/>
            <w:sz w:val="22"/>
            <w:szCs w:val="22"/>
          </w:rPr>
          <w:t>Alternatively, c</w:t>
        </w:r>
      </w:ins>
      <w:ins w:id="837" w:author="Caitlin Page Casar" w:date="2019-06-04T21:15:00Z">
        <w:r w:rsidR="00E058AC">
          <w:rPr>
            <w:rFonts w:ascii="TimesNewRomanPSMT" w:hAnsi="TimesNewRomanPSMT"/>
            <w:sz w:val="22"/>
            <w:szCs w:val="22"/>
          </w:rPr>
          <w:t>ompetition for dissolved substrates</w:t>
        </w:r>
      </w:ins>
      <w:ins w:id="838" w:author="Caitlin Page Casar" w:date="2019-06-04T21:16:00Z">
        <w:r w:rsidR="00E058AC">
          <w:rPr>
            <w:rFonts w:ascii="TimesNewRomanPSMT" w:hAnsi="TimesNewRomanPSMT"/>
            <w:sz w:val="22"/>
            <w:szCs w:val="22"/>
          </w:rPr>
          <w:t xml:space="preserve"> may promote mineral colonization by opportunists</w:t>
        </w:r>
      </w:ins>
      <w:ins w:id="839" w:author="Caitlin Page Casar" w:date="2019-06-04T21:17:00Z">
        <w:r w:rsidR="00E058AC">
          <w:rPr>
            <w:rFonts w:ascii="TimesNewRomanPSMT" w:hAnsi="TimesNewRomanPSMT"/>
            <w:sz w:val="22"/>
            <w:szCs w:val="22"/>
          </w:rPr>
          <w:t xml:space="preserve"> capable of </w:t>
        </w:r>
      </w:ins>
      <w:ins w:id="840" w:author="Caitlin Page Casar" w:date="2019-06-04T21:16:00Z">
        <w:r w:rsidR="00E058AC">
          <w:rPr>
            <w:rFonts w:ascii="TimesNewRomanPSMT" w:hAnsi="TimesNewRomanPSMT"/>
            <w:sz w:val="22"/>
            <w:szCs w:val="22"/>
          </w:rPr>
          <w:t>taking advantage of energy available in minerals</w:t>
        </w:r>
      </w:ins>
      <w:ins w:id="841" w:author="Caitlin Page Casar" w:date="2019-06-04T21:15:00Z">
        <w:r w:rsidR="00E058AC">
          <w:rPr>
            <w:rFonts w:ascii="TimesNewRomanPSMT" w:hAnsi="TimesNewRomanPSMT"/>
            <w:sz w:val="22"/>
            <w:szCs w:val="22"/>
          </w:rPr>
          <w:t xml:space="preserve">. </w:t>
        </w:r>
      </w:ins>
      <w:ins w:id="842" w:author="Caitlin Page Casar" w:date="2019-06-05T16:37:00Z">
        <w:r w:rsidR="000C3BF1">
          <w:rPr>
            <w:sz w:val="22"/>
            <w:szCs w:val="22"/>
          </w:rPr>
          <w:t xml:space="preserve">Diversity has been shown to </w:t>
        </w:r>
      </w:ins>
      <w:ins w:id="843" w:author="Caitlin Page Casar" w:date="2019-06-05T16:45:00Z">
        <w:r w:rsidR="00D2401D">
          <w:rPr>
            <w:sz w:val="22"/>
            <w:szCs w:val="22"/>
          </w:rPr>
          <w:t xml:space="preserve">significantly </w:t>
        </w:r>
      </w:ins>
      <w:ins w:id="844" w:author="Caitlin Page Casar" w:date="2019-06-05T16:37:00Z">
        <w:r w:rsidR="000C3BF1">
          <w:rPr>
            <w:sz w:val="22"/>
            <w:szCs w:val="22"/>
          </w:rPr>
          <w:t xml:space="preserve">increase </w:t>
        </w:r>
      </w:ins>
      <w:ins w:id="845" w:author="Caitlin Page Casar" w:date="2019-06-05T16:48:00Z">
        <w:r w:rsidR="00D2401D">
          <w:rPr>
            <w:sz w:val="22"/>
            <w:szCs w:val="22"/>
          </w:rPr>
          <w:t>within the first few days of</w:t>
        </w:r>
      </w:ins>
      <w:ins w:id="846" w:author="Caitlin Page Casar" w:date="2019-06-05T16:37:00Z">
        <w:r w:rsidR="000C3BF1">
          <w:rPr>
            <w:sz w:val="22"/>
            <w:szCs w:val="22"/>
          </w:rPr>
          <w:t xml:space="preserve"> </w:t>
        </w:r>
      </w:ins>
      <w:ins w:id="847" w:author="Caitlin Page Casar" w:date="2019-06-05T16:38:00Z">
        <w:r w:rsidR="000C3BF1">
          <w:rPr>
            <w:sz w:val="22"/>
            <w:szCs w:val="22"/>
          </w:rPr>
          <w:t xml:space="preserve">biofilm </w:t>
        </w:r>
      </w:ins>
      <w:ins w:id="848" w:author="Caitlin Page Casar" w:date="2019-06-05T16:37:00Z">
        <w:r w:rsidR="000C3BF1">
          <w:rPr>
            <w:sz w:val="22"/>
            <w:szCs w:val="22"/>
          </w:rPr>
          <w:t>development</w:t>
        </w:r>
      </w:ins>
      <w:ins w:id="849" w:author="Caitlin Page Casar" w:date="2019-06-05T16:42:00Z">
        <w:r w:rsidR="000C3BF1">
          <w:rPr>
            <w:sz w:val="22"/>
            <w:szCs w:val="22"/>
          </w:rPr>
          <w:t xml:space="preserve"> </w:t>
        </w:r>
      </w:ins>
      <w:ins w:id="850" w:author="Caitlin Page Casar" w:date="2019-06-05T16:49:00Z">
        <w:r w:rsidR="00D2401D">
          <w:rPr>
            <w:sz w:val="22"/>
            <w:szCs w:val="22"/>
          </w:rPr>
          <w:t>and remain relatively stable on</w:t>
        </w:r>
      </w:ins>
      <w:ins w:id="851" w:author="Caitlin Page Casar" w:date="2019-06-05T16:42:00Z">
        <w:r w:rsidR="000C3BF1">
          <w:rPr>
            <w:sz w:val="22"/>
            <w:szCs w:val="22"/>
          </w:rPr>
          <w:t xml:space="preserve"> timescales</w:t>
        </w:r>
      </w:ins>
      <w:ins w:id="852" w:author="Caitlin Page Casar" w:date="2019-06-05T16:49:00Z">
        <w:r w:rsidR="00D2401D">
          <w:rPr>
            <w:sz w:val="22"/>
            <w:szCs w:val="22"/>
          </w:rPr>
          <w:t xml:space="preserve"> similar</w:t>
        </w:r>
      </w:ins>
      <w:ins w:id="853" w:author="Caitlin Page Casar" w:date="2019-06-05T16:42:00Z">
        <w:r w:rsidR="000C3BF1">
          <w:rPr>
            <w:sz w:val="22"/>
            <w:szCs w:val="22"/>
          </w:rPr>
          <w:t xml:space="preserve"> to our study</w:t>
        </w:r>
      </w:ins>
      <w:ins w:id="854" w:author="Caitlin Page Casar" w:date="2019-06-05T16:39:00Z">
        <w:r w:rsidR="000C3BF1">
          <w:rPr>
            <w:sz w:val="22"/>
            <w:szCs w:val="22"/>
          </w:rPr>
          <w:t xml:space="preserve"> </w:t>
        </w:r>
      </w:ins>
      <w:ins w:id="855" w:author="Caitlin Page Casar" w:date="2019-06-05T16:40:00Z">
        <w:r w:rsidR="000C3BF1">
          <w:rPr>
            <w:sz w:val="22"/>
            <w:szCs w:val="22"/>
          </w:rPr>
          <w:fldChar w:fldCharType="begin"/>
        </w:r>
        <w:r w:rsidR="000C3BF1">
          <w:rPr>
            <w:sz w:val="22"/>
            <w:szCs w:val="22"/>
          </w:rPr>
          <w:instrText xml:space="preserve"> ADDIN ZOTERO_ITEM CSL_CITATION {"citationID":"yfTSlZ8X","properties":{"formattedCitation":"(Gulmann {\\i{}et al.}, 2015)","plainCitation":"(Gulmann et al., 2015)","noteIndex":0},"citationItems":[{"id":475,"uris":["http://zotero.org/users/local/dsI5V9tJ/items/CQHHPBJA"],"uri":["http://zotero.org/users/local/dsI5V9tJ/items/CQHHPBJA"],"itemData":{"id":475,"type":"article-journal","title":"Bacterial diversity and successional patterns during biofilm formation on freshly exposed basalt surfaces at diffuse-flow deep-sea vents","container-title":"Frontiers in Microbiology","volume":"6","source":"PubMed Central","abstract":"Many deep-sea hydrothermal vent systems are regularly impacted by volcanic eruptions, leaving fresh basalt where abundant animal and microbial communities once thrived. After an eruption, microbial biofilms are often the first visible evidence of biotic re-colonization. The present study is the first to investigate microbial colonization of newly exposed basalt surfaces in the context of vent fluid chemistry over an extended period of time (4–293 days) by deploying basalt blocks within an established diffuse-flow vent at the 9°50′ N vent field on the East Pacific Rise. Additionally, samples obtained after a recent eruption at the same vent field allowed for comparison between experimental results and those from natural microbial re-colonization. Over 9 months, the community changed from being composed almost exclusively of Epsilonproteobacteria to a more diverse assemblage, corresponding with a potential expansion of metabolic capabilities. The process of biofilm formation appears to generate similar surface-associated communities within and across sites by selecting for a subset of fluid-associated microbes, via species sorting. Furthermore, the high incidence of shared operational taxonomic units over time and across different vent sites suggests that the microbial communities colonizing new surfaces at diffuse-flow vent sites might follow a predictable successional pattern.","URL":"https://www.ncbi.nlm.nih.gov/pmc/articles/PMC4564720/","DOI":"10.3389/fmicb.2015.00901","ISSN":"1664-302X","note":"PMID: 26441852\nPMCID: PMC4564720","journalAbbreviation":"Front Microbiol","author":[{"family":"Gulmann","given":"Lara K."},{"family":"Beaulieu","given":"Stace E."},{"family":"Shank","given":"Timothy M."},{"family":"Ding","given":"Kang"},{"family":"Seyfried","given":"William E."},{"family":"Sievert","given":"Stefan M."}],"issued":{"date-parts":[["2015",9,10]]},"accessed":{"date-parts":[["2019",6,5]]}}}],"schema":"https://github.com/citation-style-language/schema/raw/master/csl-citation.json"} </w:instrText>
        </w:r>
      </w:ins>
      <w:r w:rsidR="000C3BF1">
        <w:rPr>
          <w:sz w:val="22"/>
          <w:szCs w:val="22"/>
        </w:rPr>
        <w:fldChar w:fldCharType="separate"/>
      </w:r>
      <w:ins w:id="856" w:author="Caitlin Page Casar" w:date="2019-06-05T16:40:00Z">
        <w:r w:rsidR="000C3BF1" w:rsidRPr="000C3BF1">
          <w:rPr>
            <w:sz w:val="22"/>
            <w:rPrChange w:id="857" w:author="Caitlin Page Casar" w:date="2019-06-05T16:40:00Z">
              <w:rPr/>
            </w:rPrChange>
          </w:rPr>
          <w:t xml:space="preserve">(Gulmann </w:t>
        </w:r>
        <w:r w:rsidR="000C3BF1" w:rsidRPr="000C3BF1">
          <w:rPr>
            <w:i/>
            <w:iCs/>
            <w:sz w:val="22"/>
            <w:rPrChange w:id="858" w:author="Caitlin Page Casar" w:date="2019-06-05T16:40:00Z">
              <w:rPr>
                <w:i/>
                <w:iCs/>
              </w:rPr>
            </w:rPrChange>
          </w:rPr>
          <w:t>et al.</w:t>
        </w:r>
        <w:r w:rsidR="000C3BF1" w:rsidRPr="000C3BF1">
          <w:rPr>
            <w:sz w:val="22"/>
            <w:rPrChange w:id="859" w:author="Caitlin Page Casar" w:date="2019-06-05T16:40:00Z">
              <w:rPr/>
            </w:rPrChange>
          </w:rPr>
          <w:t>, 2015)</w:t>
        </w:r>
        <w:r w:rsidR="000C3BF1">
          <w:rPr>
            <w:sz w:val="22"/>
            <w:szCs w:val="22"/>
          </w:rPr>
          <w:fldChar w:fldCharType="end"/>
        </w:r>
      </w:ins>
      <w:ins w:id="860" w:author="Caitlin Page Casar" w:date="2019-06-05T16:39:00Z">
        <w:r w:rsidR="000C3BF1">
          <w:rPr>
            <w:sz w:val="22"/>
            <w:szCs w:val="22"/>
          </w:rPr>
          <w:t>.</w:t>
        </w:r>
      </w:ins>
      <w:ins w:id="861" w:author="Caitlin Page Casar" w:date="2019-06-05T16:37:00Z">
        <w:r w:rsidR="000C3BF1">
          <w:rPr>
            <w:sz w:val="22"/>
            <w:szCs w:val="22"/>
          </w:rPr>
          <w:t xml:space="preserve"> </w:t>
        </w:r>
      </w:ins>
      <w:ins w:id="862" w:author="Caitlin Page Casar" w:date="2019-06-05T16:49:00Z">
        <w:r w:rsidR="00D2401D">
          <w:rPr>
            <w:sz w:val="22"/>
            <w:szCs w:val="22"/>
          </w:rPr>
          <w:t xml:space="preserve">We </w:t>
        </w:r>
      </w:ins>
      <w:ins w:id="863" w:author="Caitlin Page Casar" w:date="2019-06-05T16:43:00Z">
        <w:r w:rsidR="000C3BF1">
          <w:rPr>
            <w:sz w:val="22"/>
            <w:szCs w:val="22"/>
          </w:rPr>
          <w:t>found</w:t>
        </w:r>
      </w:ins>
      <w:ins w:id="864" w:author="Caitlin Page Casar" w:date="2019-06-05T16:37:00Z">
        <w:r w:rsidR="000C3BF1">
          <w:rPr>
            <w:sz w:val="22"/>
            <w:szCs w:val="22"/>
          </w:rPr>
          <w:t xml:space="preserve"> no clear trends in diversity </w:t>
        </w:r>
      </w:ins>
      <w:ins w:id="865" w:author="Caitlin Page Casar" w:date="2019-06-05T16:43:00Z">
        <w:r w:rsidR="00D2401D">
          <w:rPr>
            <w:sz w:val="22"/>
            <w:szCs w:val="22"/>
          </w:rPr>
          <w:t xml:space="preserve">or </w:t>
        </w:r>
      </w:ins>
      <w:ins w:id="866" w:author="Caitlin Page Casar" w:date="2019-06-05T16:37:00Z">
        <w:r w:rsidR="000C3BF1">
          <w:rPr>
            <w:sz w:val="22"/>
            <w:szCs w:val="22"/>
          </w:rPr>
          <w:t>biomass with duration of each experiment, which ranged from 80-231 days (</w:t>
        </w:r>
        <w:r w:rsidR="000C3BF1" w:rsidRPr="00830140">
          <w:rPr>
            <w:color w:val="FF0000"/>
            <w:sz w:val="22"/>
            <w:szCs w:val="22"/>
          </w:rPr>
          <w:t>Supplementary Figure X</w:t>
        </w:r>
        <w:r w:rsidR="000C3BF1">
          <w:rPr>
            <w:sz w:val="22"/>
            <w:szCs w:val="22"/>
          </w:rPr>
          <w:t>)</w:t>
        </w:r>
      </w:ins>
      <w:ins w:id="867" w:author="Caitlin Page Casar" w:date="2019-06-05T16:44:00Z">
        <w:r w:rsidR="00D2401D">
          <w:rPr>
            <w:sz w:val="22"/>
            <w:szCs w:val="22"/>
          </w:rPr>
          <w:t xml:space="preserve">, suggesting the maturity of biofilms upon collection. </w:t>
        </w:r>
      </w:ins>
    </w:p>
    <w:p w14:paraId="5842D984" w14:textId="4EE90DD4" w:rsidR="00C70A24" w:rsidDel="000C3BF1" w:rsidRDefault="002A0394" w:rsidP="008C7181">
      <w:pPr>
        <w:spacing w:before="120" w:line="276" w:lineRule="auto"/>
        <w:jc w:val="both"/>
        <w:rPr>
          <w:del w:id="868" w:author="Caitlin Page Casar" w:date="2019-06-04T14:05:00Z"/>
          <w:sz w:val="22"/>
          <w:szCs w:val="22"/>
        </w:rPr>
      </w:pPr>
      <w:ins w:id="869" w:author="Caitlin Page Casar" w:date="2019-06-05T10:29:00Z">
        <w:r>
          <w:rPr>
            <w:rFonts w:ascii="TimesNewRomanPSMT" w:hAnsi="TimesNewRomanPSMT"/>
            <w:sz w:val="22"/>
            <w:szCs w:val="22"/>
          </w:rPr>
          <w:t>Our NMDS ordination reveals that f</w:t>
        </w:r>
      </w:ins>
      <w:ins w:id="870" w:author="Caitlin Page Casar" w:date="2019-06-04T21:28:00Z">
        <w:r w:rsidR="006817CD">
          <w:rPr>
            <w:rFonts w:ascii="TimesNewRomanPSMT" w:hAnsi="TimesNewRomanPSMT"/>
            <w:sz w:val="22"/>
            <w:szCs w:val="22"/>
          </w:rPr>
          <w:t>luid geochemistry is the primary driver of dissimilarity among communities between each site</w:t>
        </w:r>
      </w:ins>
      <w:ins w:id="871" w:author="Caitlin Page Casar" w:date="2019-07-16T23:14:00Z">
        <w:r w:rsidR="00374BD0">
          <w:rPr>
            <w:rFonts w:ascii="TimesNewRomanPSMT" w:hAnsi="TimesNewRomanPSMT"/>
            <w:sz w:val="22"/>
            <w:szCs w:val="22"/>
          </w:rPr>
          <w:t xml:space="preserve">, in agreement with previous work by </w:t>
        </w:r>
      </w:ins>
      <w:ins w:id="872" w:author="Caitlin Page Casar" w:date="2019-06-04T21:28:00Z">
        <w:r w:rsidR="006817CD">
          <w:rPr>
            <w:rFonts w:ascii="TimesNewRomanPSMT" w:hAnsi="TimesNewRomanPSMT"/>
            <w:sz w:val="22"/>
            <w:szCs w:val="22"/>
          </w:rPr>
          <w:fldChar w:fldCharType="begin"/>
        </w:r>
        <w:r w:rsidR="006817CD">
          <w:rPr>
            <w:rFonts w:ascii="TimesNewRomanPSMT" w:hAnsi="TimesNewRomanPSMT"/>
            <w:sz w:val="22"/>
            <w:szCs w:val="22"/>
          </w:rPr>
          <w:instrText xml:space="preserve"> ADDIN ZOTERO_ITEM CSL_CITATION {"citationID":"FbDrr3FD","properties":{"formattedCitation":"(Osburn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r w:rsidR="006817CD">
          <w:rPr>
            <w:rFonts w:ascii="TimesNewRomanPSMT" w:hAnsi="TimesNewRomanPSMT"/>
            <w:sz w:val="22"/>
            <w:szCs w:val="22"/>
          </w:rPr>
          <w:fldChar w:fldCharType="separate"/>
        </w:r>
        <w:proofErr w:type="spellStart"/>
        <w:r w:rsidR="006817CD" w:rsidRPr="00830140">
          <w:rPr>
            <w:rFonts w:ascii="TimesNewRomanPSMT" w:hAnsi="TimesNewRomanPSMT" w:cs="TimesNewRomanPSMT"/>
            <w:sz w:val="22"/>
          </w:rPr>
          <w:t>Osburn</w:t>
        </w:r>
        <w:proofErr w:type="spellEnd"/>
        <w:r w:rsidR="006817CD" w:rsidRPr="00830140">
          <w:rPr>
            <w:rFonts w:ascii="TimesNewRomanPSMT" w:hAnsi="TimesNewRomanPSMT" w:cs="TimesNewRomanPSMT"/>
            <w:sz w:val="22"/>
          </w:rPr>
          <w:t xml:space="preserve"> </w:t>
        </w:r>
        <w:r w:rsidR="006817CD" w:rsidRPr="00830140">
          <w:rPr>
            <w:rFonts w:ascii="TimesNewRomanPSMT" w:hAnsi="TimesNewRomanPSMT" w:cs="TimesNewRomanPSMT"/>
            <w:i/>
            <w:iCs/>
            <w:sz w:val="22"/>
          </w:rPr>
          <w:t>et al.</w:t>
        </w:r>
        <w:r w:rsidR="006817CD" w:rsidRPr="00830140">
          <w:rPr>
            <w:rFonts w:ascii="TimesNewRomanPSMT" w:hAnsi="TimesNewRomanPSMT" w:cs="TimesNewRomanPSMT"/>
            <w:sz w:val="22"/>
          </w:rPr>
          <w:t>, 2014</w:t>
        </w:r>
        <w:r w:rsidR="006817CD">
          <w:rPr>
            <w:rFonts w:ascii="TimesNewRomanPSMT" w:hAnsi="TimesNewRomanPSMT"/>
            <w:sz w:val="22"/>
            <w:szCs w:val="22"/>
          </w:rPr>
          <w:fldChar w:fldCharType="end"/>
        </w:r>
        <w:r w:rsidR="006817CD">
          <w:rPr>
            <w:rFonts w:ascii="TimesNewRomanPSMT" w:hAnsi="TimesNewRomanPSMT"/>
            <w:sz w:val="22"/>
            <w:szCs w:val="22"/>
          </w:rPr>
          <w:t xml:space="preserve">.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compositionally distinct from ambient communities in the mine tunnels, indicating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not influenced by contamination</w:t>
        </w:r>
      </w:ins>
      <w:ins w:id="873" w:author="Caitlin Page Casar" w:date="2019-06-04T22:06:00Z">
        <w:r w:rsidR="00E578B5">
          <w:rPr>
            <w:rFonts w:ascii="TimesNewRomanPSMT" w:hAnsi="TimesNewRomanPSMT"/>
            <w:sz w:val="22"/>
            <w:szCs w:val="22"/>
          </w:rPr>
          <w:t xml:space="preserve"> (</w:t>
        </w:r>
      </w:ins>
      <w:ins w:id="874" w:author="Caitlin Page Casar" w:date="2019-06-04T22:07:00Z">
        <w:r w:rsidR="00E578B5" w:rsidRPr="002A0394">
          <w:rPr>
            <w:rFonts w:ascii="TimesNewRomanPSMT" w:hAnsi="TimesNewRomanPSMT"/>
            <w:color w:val="FF0000"/>
            <w:sz w:val="22"/>
            <w:szCs w:val="22"/>
            <w:rPrChange w:id="875" w:author="Caitlin Page Casar" w:date="2019-06-05T10:29:00Z">
              <w:rPr>
                <w:rFonts w:ascii="TimesNewRomanPSMT" w:hAnsi="TimesNewRomanPSMT"/>
                <w:sz w:val="22"/>
                <w:szCs w:val="22"/>
              </w:rPr>
            </w:rPrChange>
          </w:rPr>
          <w:t>Supplementary Figure X</w:t>
        </w:r>
        <w:r w:rsidR="00E578B5">
          <w:rPr>
            <w:rFonts w:ascii="TimesNewRomanPSMT" w:hAnsi="TimesNewRomanPSMT"/>
            <w:sz w:val="22"/>
            <w:szCs w:val="22"/>
          </w:rPr>
          <w:t>)</w:t>
        </w:r>
      </w:ins>
      <w:ins w:id="876" w:author="Caitlin Page Casar" w:date="2019-06-04T21:28:00Z">
        <w:r w:rsidR="006817CD">
          <w:rPr>
            <w:rFonts w:ascii="TimesNewRomanPSMT" w:hAnsi="TimesNewRomanPSMT"/>
            <w:sz w:val="22"/>
            <w:szCs w:val="22"/>
          </w:rPr>
          <w:t>.</w:t>
        </w:r>
      </w:ins>
      <w:ins w:id="877" w:author="Caitlin Page Casar" w:date="2019-06-04T21:29:00Z">
        <w:r w:rsidR="006817CD" w:rsidRPr="006817CD">
          <w:rPr>
            <w:rFonts w:ascii="TimesNewRomanPSMT" w:hAnsi="TimesNewRomanPSMT"/>
            <w:sz w:val="22"/>
            <w:szCs w:val="22"/>
          </w:rPr>
          <w:t xml:space="preserve"> </w:t>
        </w:r>
      </w:ins>
      <w:ins w:id="878" w:author="Caitlin Page Casar" w:date="2019-06-04T21:30:00Z">
        <w:r w:rsidR="006817CD">
          <w:rPr>
            <w:rFonts w:ascii="TimesNewRomanPSMT" w:hAnsi="TimesNewRomanPSMT"/>
            <w:sz w:val="22"/>
            <w:szCs w:val="22"/>
          </w:rPr>
          <w:t>While there is a high amount of overlap among fluid and biofilm communities in NMDS space at D3 and D6</w:t>
        </w:r>
        <w:r w:rsidR="008C7181">
          <w:rPr>
            <w:rFonts w:ascii="TimesNewRomanPSMT" w:hAnsi="TimesNewRomanPSMT"/>
            <w:sz w:val="22"/>
            <w:szCs w:val="22"/>
          </w:rPr>
          <w:t xml:space="preserve">, D1 </w:t>
        </w:r>
      </w:ins>
      <w:ins w:id="879" w:author="Caitlin Page Casar" w:date="2019-06-04T21:31:00Z">
        <w:r w:rsidR="008C7181">
          <w:rPr>
            <w:rFonts w:ascii="TimesNewRomanPSMT" w:hAnsi="TimesNewRomanPSMT"/>
            <w:sz w:val="22"/>
            <w:szCs w:val="22"/>
          </w:rPr>
          <w:t xml:space="preserve">fluid and biofilm communities are distinct. D1 </w:t>
        </w:r>
      </w:ins>
      <w:ins w:id="880" w:author="Caitlin Page Casar" w:date="2019-06-04T21:30:00Z">
        <w:r w:rsidR="006817CD">
          <w:rPr>
            <w:rFonts w:ascii="TimesNewRomanPSMT" w:hAnsi="TimesNewRomanPSMT"/>
            <w:sz w:val="22"/>
            <w:szCs w:val="22"/>
          </w:rPr>
          <w:t xml:space="preserve">communities shift from being dominated by </w:t>
        </w:r>
        <w:proofErr w:type="spellStart"/>
        <w:r w:rsidR="006817CD" w:rsidRPr="00901AA4">
          <w:rPr>
            <w:rFonts w:ascii="TimesNewRomanPSMT" w:hAnsi="TimesNewRomanPSMT"/>
            <w:i/>
            <w:sz w:val="22"/>
            <w:szCs w:val="22"/>
            <w:rPrChange w:id="881" w:author="Caitlin Page Casar" w:date="2019-06-05T13:20:00Z">
              <w:rPr>
                <w:rFonts w:ascii="TimesNewRomanPSMT" w:hAnsi="TimesNewRomanPSMT"/>
                <w:sz w:val="22"/>
                <w:szCs w:val="22"/>
              </w:rPr>
            </w:rPrChange>
          </w:rPr>
          <w:t>Omnitrophica</w:t>
        </w:r>
        <w:proofErr w:type="spellEnd"/>
        <w:r w:rsidR="006817CD">
          <w:rPr>
            <w:rFonts w:ascii="TimesNewRomanPSMT" w:hAnsi="TimesNewRomanPSMT"/>
            <w:sz w:val="22"/>
            <w:szCs w:val="22"/>
          </w:rPr>
          <w:t xml:space="preserve"> and Unassigned taxa in fluid communities to being dominated </w:t>
        </w:r>
        <w:r w:rsidR="006817CD" w:rsidRPr="00901AA4">
          <w:rPr>
            <w:rFonts w:ascii="TimesNewRomanPSMT" w:hAnsi="TimesNewRomanPSMT"/>
            <w:i/>
            <w:sz w:val="22"/>
            <w:szCs w:val="22"/>
            <w:rPrChange w:id="882" w:author="Caitlin Page Casar" w:date="2019-06-05T13:20:00Z">
              <w:rPr>
                <w:rFonts w:ascii="TimesNewRomanPSMT" w:hAnsi="TimesNewRomanPSMT"/>
                <w:sz w:val="22"/>
                <w:szCs w:val="22"/>
              </w:rPr>
            </w:rPrChange>
          </w:rPr>
          <w:t>Proteobacteria</w:t>
        </w:r>
        <w:r w:rsidR="006817CD">
          <w:rPr>
            <w:rFonts w:ascii="TimesNewRomanPSMT" w:hAnsi="TimesNewRomanPSMT"/>
            <w:sz w:val="22"/>
            <w:szCs w:val="22"/>
          </w:rPr>
          <w:t xml:space="preserve"> and </w:t>
        </w:r>
        <w:proofErr w:type="spellStart"/>
        <w:r w:rsidR="006817CD" w:rsidRPr="00901AA4">
          <w:rPr>
            <w:rFonts w:ascii="TimesNewRomanPSMT" w:hAnsi="TimesNewRomanPSMT"/>
            <w:i/>
            <w:sz w:val="22"/>
            <w:szCs w:val="22"/>
            <w:rPrChange w:id="883" w:author="Caitlin Page Casar" w:date="2019-06-05T13:20:00Z">
              <w:rPr>
                <w:rFonts w:ascii="TimesNewRomanPSMT" w:hAnsi="TimesNewRomanPSMT"/>
                <w:sz w:val="22"/>
                <w:szCs w:val="22"/>
              </w:rPr>
            </w:rPrChange>
          </w:rPr>
          <w:t>Nitrospirae</w:t>
        </w:r>
        <w:proofErr w:type="spellEnd"/>
        <w:r w:rsidR="006817CD">
          <w:rPr>
            <w:rFonts w:ascii="TimesNewRomanPSMT" w:hAnsi="TimesNewRomanPSMT"/>
            <w:sz w:val="22"/>
            <w:szCs w:val="22"/>
          </w:rPr>
          <w:t xml:space="preserve"> in the biofilms. </w:t>
        </w:r>
      </w:ins>
      <w:ins w:id="884" w:author="Caitlin Page Casar" w:date="2019-06-04T21:29:00Z">
        <w:r w:rsidR="006817CD">
          <w:rPr>
            <w:rFonts w:ascii="TimesNewRomanPSMT" w:hAnsi="TimesNewRomanPSMT"/>
            <w:sz w:val="22"/>
            <w:szCs w:val="22"/>
          </w:rPr>
          <w:t>Several</w:t>
        </w:r>
        <w:r w:rsidR="006817CD" w:rsidRPr="00FF273C">
          <w:rPr>
            <w:rFonts w:ascii="TimesNewRomanPSMT" w:hAnsi="TimesNewRomanPSMT"/>
            <w:sz w:val="22"/>
            <w:szCs w:val="22"/>
          </w:rPr>
          <w:t xml:space="preserve"> experiments with minerals enriched for biofilm communities distinct from fluid communities or biofilm communities on inert control substrates. Most striking are the experiments with pyrolusite, which enriched for members of the </w:t>
        </w:r>
        <w:proofErr w:type="spellStart"/>
        <w:r w:rsidR="006817CD" w:rsidRPr="00FF273C">
          <w:rPr>
            <w:rFonts w:ascii="TimesNewRomanPSMT" w:hAnsi="TimesNewRomanPSMT"/>
            <w:i/>
            <w:sz w:val="22"/>
            <w:szCs w:val="22"/>
          </w:rPr>
          <w:t>Desulfobulbaceae</w:t>
        </w:r>
        <w:proofErr w:type="spellEnd"/>
        <w:r w:rsidR="006817CD" w:rsidRPr="00FF273C">
          <w:rPr>
            <w:rFonts w:ascii="TimesNewRomanPSMT" w:hAnsi="TimesNewRomanPSMT"/>
            <w:sz w:val="22"/>
            <w:szCs w:val="22"/>
          </w:rPr>
          <w:t xml:space="preserve"> at DeMMO3 and DeMMO6 and </w:t>
        </w:r>
        <w:proofErr w:type="spellStart"/>
        <w:r w:rsidR="006817CD" w:rsidRPr="00FF273C">
          <w:rPr>
            <w:rFonts w:ascii="TimesNewRomanPSMT" w:hAnsi="TimesNewRomanPSMT"/>
            <w:i/>
            <w:sz w:val="22"/>
            <w:szCs w:val="22"/>
          </w:rPr>
          <w:t>Thermodesulfovibrionia</w:t>
        </w:r>
        <w:proofErr w:type="spellEnd"/>
        <w:r w:rsidR="006817CD" w:rsidRPr="00FF273C">
          <w:rPr>
            <w:rFonts w:ascii="TimesNewRomanPSMT" w:hAnsi="TimesNewRomanPSMT"/>
            <w:sz w:val="22"/>
            <w:szCs w:val="22"/>
          </w:rPr>
          <w:t xml:space="preserve"> at DeMMO1</w:t>
        </w:r>
        <w:r w:rsidR="006817CD">
          <w:rPr>
            <w:rFonts w:ascii="TimesNewRomanPSMT" w:hAnsi="TimesNewRomanPSMT"/>
            <w:sz w:val="22"/>
            <w:szCs w:val="22"/>
          </w:rPr>
          <w:t xml:space="preserve">, </w:t>
        </w:r>
      </w:ins>
      <w:ins w:id="885" w:author="Caitlin Page Casar" w:date="2019-06-04T21:09:00Z">
        <w:r w:rsidR="00E058AC">
          <w:rPr>
            <w:rFonts w:ascii="TimesNewRomanPSMT" w:hAnsi="TimesNewRomanPSMT"/>
            <w:sz w:val="22"/>
            <w:szCs w:val="22"/>
          </w:rPr>
          <w:t xml:space="preserve">suggesting </w:t>
        </w:r>
      </w:ins>
      <w:ins w:id="886" w:author="Caitlin Page Casar" w:date="2019-06-04T21:10:00Z">
        <w:r w:rsidR="00E058AC">
          <w:rPr>
            <w:rFonts w:ascii="TimesNewRomanPSMT" w:hAnsi="TimesNewRomanPSMT"/>
            <w:sz w:val="22"/>
            <w:szCs w:val="22"/>
          </w:rPr>
          <w:t xml:space="preserve">mineral selectivity by </w:t>
        </w:r>
      </w:ins>
      <w:ins w:id="887" w:author="Caitlin Page Casar" w:date="2019-06-04T21:18:00Z">
        <w:r w:rsidR="00E058AC">
          <w:rPr>
            <w:rFonts w:ascii="TimesNewRomanPSMT" w:hAnsi="TimesNewRomanPSMT"/>
            <w:sz w:val="22"/>
            <w:szCs w:val="22"/>
          </w:rPr>
          <w:t>these</w:t>
        </w:r>
      </w:ins>
      <w:ins w:id="888" w:author="Caitlin Page Casar" w:date="2019-06-04T21:10:00Z">
        <w:r w:rsidR="00E058AC">
          <w:rPr>
            <w:rFonts w:ascii="TimesNewRomanPSMT" w:hAnsi="TimesNewRomanPSMT"/>
            <w:sz w:val="22"/>
            <w:szCs w:val="22"/>
          </w:rPr>
          <w:t xml:space="preserve"> taxa.</w:t>
        </w:r>
      </w:ins>
      <w:ins w:id="889" w:author="Caitlin Page Casar" w:date="2019-06-05T10:52:00Z">
        <w:r w:rsidR="00753AFC">
          <w:rPr>
            <w:rFonts w:ascii="TimesNewRomanPSMT" w:hAnsi="TimesNewRomanPSMT"/>
            <w:sz w:val="22"/>
            <w:szCs w:val="22"/>
          </w:rPr>
          <w:t xml:space="preserve"> </w:t>
        </w:r>
      </w:ins>
      <w:ins w:id="890" w:author="Caitlin Page Casar" w:date="2019-06-05T12:49:00Z">
        <w:r w:rsidR="00432EF6">
          <w:rPr>
            <w:rFonts w:ascii="TimesNewRomanPSMT" w:hAnsi="TimesNewRomanPSMT"/>
            <w:sz w:val="22"/>
            <w:szCs w:val="22"/>
          </w:rPr>
          <w:t xml:space="preserve">The closest relatives of the most dominant OTUs assigned to these taxa were not found to be </w:t>
        </w:r>
      </w:ins>
      <w:ins w:id="891" w:author="Caitlin Page Casar" w:date="2019-06-05T12:50:00Z">
        <w:r w:rsidR="00432EF6">
          <w:rPr>
            <w:rFonts w:ascii="TimesNewRomanPSMT" w:hAnsi="TimesNewRomanPSMT"/>
            <w:sz w:val="22"/>
            <w:szCs w:val="22"/>
          </w:rPr>
          <w:t xml:space="preserve">capable of Mn(II) reduction; however, </w:t>
        </w:r>
      </w:ins>
      <w:ins w:id="892" w:author="Caitlin Page Casar" w:date="2019-06-05T12:51:00Z">
        <w:r w:rsidR="00432EF6">
          <w:rPr>
            <w:rFonts w:ascii="TimesNewRomanPSMT" w:hAnsi="TimesNewRomanPSMT"/>
            <w:sz w:val="22"/>
            <w:szCs w:val="22"/>
          </w:rPr>
          <w:t xml:space="preserve">ferric hydroxide was found to enhance the growth of </w:t>
        </w:r>
        <w:proofErr w:type="spellStart"/>
        <w:r w:rsidR="00432EF6" w:rsidRPr="00432EF6">
          <w:rPr>
            <w:rFonts w:ascii="TimesNewRomanPSMT" w:hAnsi="TimesNewRomanPSMT"/>
            <w:i/>
            <w:sz w:val="22"/>
            <w:szCs w:val="22"/>
            <w:rPrChange w:id="893" w:author="Caitlin Page Casar" w:date="2019-06-05T12:56:00Z">
              <w:rPr>
                <w:rFonts w:ascii="TimesNewRomanPSMT" w:hAnsi="TimesNewRomanPSMT"/>
                <w:sz w:val="22"/>
                <w:szCs w:val="22"/>
              </w:rPr>
            </w:rPrChange>
          </w:rPr>
          <w:t>Desulfobulbus</w:t>
        </w:r>
        <w:proofErr w:type="spellEnd"/>
        <w:r w:rsidR="00432EF6" w:rsidRPr="00432EF6">
          <w:rPr>
            <w:rFonts w:ascii="TimesNewRomanPSMT" w:hAnsi="TimesNewRomanPSMT"/>
            <w:i/>
            <w:sz w:val="22"/>
            <w:szCs w:val="22"/>
            <w:rPrChange w:id="894" w:author="Caitlin Page Casar" w:date="2019-06-05T12:56:00Z">
              <w:rPr>
                <w:rFonts w:ascii="TimesNewRomanPSMT" w:hAnsi="TimesNewRomanPSMT"/>
                <w:sz w:val="22"/>
                <w:szCs w:val="22"/>
              </w:rPr>
            </w:rPrChange>
          </w:rPr>
          <w:t xml:space="preserve"> elongatus </w:t>
        </w:r>
      </w:ins>
      <w:ins w:id="895" w:author="Caitlin Page Casar" w:date="2019-06-05T13:01:00Z">
        <w:r w:rsidR="006756F1">
          <w:rPr>
            <w:rFonts w:ascii="TimesNewRomanPSMT" w:hAnsi="TimesNewRomanPSMT"/>
            <w:i/>
            <w:sz w:val="22"/>
            <w:szCs w:val="22"/>
          </w:rPr>
          <w:fldChar w:fldCharType="begin"/>
        </w:r>
        <w:r w:rsidR="006756F1">
          <w:rPr>
            <w:rFonts w:ascii="TimesNewRomanPSMT" w:hAnsi="TimesNewRomanPSMT"/>
            <w:i/>
            <w:sz w:val="22"/>
            <w:szCs w:val="22"/>
          </w:rPr>
          <w:instrText xml:space="preserve"> ADDIN ZOTERO_ITEM CSL_CITATION {"citationID":"bddzBjLz","properties":{"formattedCitation":"(Janssen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6756F1">
        <w:rPr>
          <w:rFonts w:ascii="TimesNewRomanPSMT" w:hAnsi="TimesNewRomanPSMT"/>
          <w:i/>
          <w:sz w:val="22"/>
          <w:szCs w:val="22"/>
        </w:rPr>
        <w:fldChar w:fldCharType="separate"/>
      </w:r>
      <w:ins w:id="896" w:author="Caitlin Page Casar" w:date="2019-06-05T13:01:00Z">
        <w:r w:rsidR="006756F1" w:rsidRPr="006756F1">
          <w:rPr>
            <w:rFonts w:ascii="TimesNewRomanPSMT" w:hAnsi="TimesNewRomanPSMT" w:cs="TimesNewRomanPSMT"/>
            <w:sz w:val="22"/>
            <w:rPrChange w:id="897" w:author="Caitlin Page Casar" w:date="2019-06-05T13:01:00Z">
              <w:rPr/>
            </w:rPrChange>
          </w:rPr>
          <w:t xml:space="preserve">(Janssen </w:t>
        </w:r>
        <w:r w:rsidR="006756F1" w:rsidRPr="006756F1">
          <w:rPr>
            <w:rFonts w:ascii="TimesNewRomanPSMT" w:hAnsi="TimesNewRomanPSMT" w:cs="TimesNewRomanPSMT"/>
            <w:i/>
            <w:iCs/>
            <w:sz w:val="22"/>
            <w:rPrChange w:id="898" w:author="Caitlin Page Casar" w:date="2019-06-05T13:01:00Z">
              <w:rPr>
                <w:i/>
                <w:iCs/>
              </w:rPr>
            </w:rPrChange>
          </w:rPr>
          <w:t>et al.</w:t>
        </w:r>
        <w:r w:rsidR="006756F1" w:rsidRPr="006756F1">
          <w:rPr>
            <w:rFonts w:ascii="TimesNewRomanPSMT" w:hAnsi="TimesNewRomanPSMT" w:cs="TimesNewRomanPSMT"/>
            <w:sz w:val="22"/>
            <w:rPrChange w:id="899" w:author="Caitlin Page Casar" w:date="2019-06-05T13:01:00Z">
              <w:rPr/>
            </w:rPrChange>
          </w:rPr>
          <w:t>, 1996)</w:t>
        </w:r>
        <w:r w:rsidR="006756F1">
          <w:rPr>
            <w:rFonts w:ascii="TimesNewRomanPSMT" w:hAnsi="TimesNewRomanPSMT"/>
            <w:i/>
            <w:sz w:val="22"/>
            <w:szCs w:val="22"/>
          </w:rPr>
          <w:fldChar w:fldCharType="end"/>
        </w:r>
        <w:r w:rsidR="006756F1">
          <w:rPr>
            <w:rFonts w:ascii="TimesNewRomanPSMT" w:hAnsi="TimesNewRomanPSMT"/>
            <w:sz w:val="22"/>
            <w:szCs w:val="22"/>
          </w:rPr>
          <w:t xml:space="preserve">. The presence of </w:t>
        </w:r>
        <w:r w:rsidR="003B0199">
          <w:rPr>
            <w:rFonts w:ascii="TimesNewRomanPSMT" w:hAnsi="TimesNewRomanPSMT"/>
            <w:sz w:val="22"/>
            <w:szCs w:val="22"/>
          </w:rPr>
          <w:t xml:space="preserve">iron </w:t>
        </w:r>
      </w:ins>
      <w:ins w:id="900" w:author="Caitlin Page Casar" w:date="2019-06-05T13:08:00Z">
        <w:r w:rsidR="003B0199">
          <w:rPr>
            <w:rFonts w:ascii="TimesNewRomanPSMT" w:hAnsi="TimesNewRomanPSMT"/>
            <w:sz w:val="22"/>
            <w:szCs w:val="22"/>
          </w:rPr>
          <w:t>or</w:t>
        </w:r>
      </w:ins>
      <w:ins w:id="901" w:author="Caitlin Page Casar" w:date="2019-06-05T13:01:00Z">
        <w:r w:rsidR="003B0199">
          <w:rPr>
            <w:rFonts w:ascii="TimesNewRomanPSMT" w:hAnsi="TimesNewRomanPSMT"/>
            <w:sz w:val="22"/>
            <w:szCs w:val="22"/>
          </w:rPr>
          <w:t xml:space="preserve"> manganese may indirectly stim</w:t>
        </w:r>
      </w:ins>
      <w:ins w:id="902" w:author="Caitlin Page Casar" w:date="2019-06-05T13:02:00Z">
        <w:r w:rsidR="003B0199">
          <w:rPr>
            <w:rFonts w:ascii="TimesNewRomanPSMT" w:hAnsi="TimesNewRomanPSMT"/>
            <w:sz w:val="22"/>
            <w:szCs w:val="22"/>
          </w:rPr>
          <w:t>ulate growth</w:t>
        </w:r>
      </w:ins>
      <w:ins w:id="903" w:author="Caitlin Page Casar" w:date="2019-06-05T13:09:00Z">
        <w:r w:rsidR="003B0199">
          <w:rPr>
            <w:rFonts w:ascii="TimesNewRomanPSMT" w:hAnsi="TimesNewRomanPSMT"/>
            <w:sz w:val="22"/>
            <w:szCs w:val="22"/>
          </w:rPr>
          <w:t xml:space="preserve"> of</w:t>
        </w:r>
      </w:ins>
      <w:ins w:id="904" w:author="Caitlin Page Casar" w:date="2019-06-05T13:08:00Z">
        <w:r w:rsidR="003B0199">
          <w:rPr>
            <w:rFonts w:ascii="TimesNewRomanPSMT" w:hAnsi="TimesNewRomanPSMT"/>
            <w:sz w:val="22"/>
            <w:szCs w:val="22"/>
          </w:rPr>
          <w:t xml:space="preserve"> and promote mineral selec</w:t>
        </w:r>
      </w:ins>
      <w:ins w:id="905" w:author="Caitlin Page Casar" w:date="2019-06-05T13:09:00Z">
        <w:r w:rsidR="003B0199">
          <w:rPr>
            <w:rFonts w:ascii="TimesNewRomanPSMT" w:hAnsi="TimesNewRomanPSMT"/>
            <w:sz w:val="22"/>
            <w:szCs w:val="22"/>
          </w:rPr>
          <w:t>tivity by</w:t>
        </w:r>
      </w:ins>
      <w:ins w:id="906" w:author="Caitlin Page Casar" w:date="2019-06-05T13:02:00Z">
        <w:r w:rsidR="003B0199">
          <w:rPr>
            <w:rFonts w:ascii="TimesNewRomanPSMT" w:hAnsi="TimesNewRomanPSMT"/>
            <w:sz w:val="22"/>
            <w:szCs w:val="22"/>
          </w:rPr>
          <w:t xml:space="preserve"> sulfur reducing or </w:t>
        </w:r>
        <w:proofErr w:type="spellStart"/>
        <w:r w:rsidR="003B0199">
          <w:rPr>
            <w:rFonts w:ascii="TimesNewRomanPSMT" w:hAnsi="TimesNewRomanPSMT"/>
            <w:sz w:val="22"/>
            <w:szCs w:val="22"/>
          </w:rPr>
          <w:t>disproportionating</w:t>
        </w:r>
        <w:proofErr w:type="spellEnd"/>
        <w:r w:rsidR="003B0199">
          <w:rPr>
            <w:rFonts w:ascii="TimesNewRomanPSMT" w:hAnsi="TimesNewRomanPSMT"/>
            <w:sz w:val="22"/>
            <w:szCs w:val="22"/>
          </w:rPr>
          <w:t xml:space="preserve"> organisms by scavenging sulfide, a waste product of these metabolisms</w:t>
        </w:r>
      </w:ins>
      <w:ins w:id="907" w:author="Caitlin Page Casar" w:date="2019-06-05T13:16:00Z">
        <w:r w:rsidR="0089439B">
          <w:rPr>
            <w:rFonts w:ascii="TimesNewRomanPSMT" w:hAnsi="TimesNewRomanPSMT"/>
            <w:sz w:val="22"/>
            <w:szCs w:val="22"/>
          </w:rPr>
          <w:t xml:space="preserve"> </w:t>
        </w:r>
        <w:r w:rsidR="0089439B">
          <w:rPr>
            <w:rFonts w:ascii="TimesNewRomanPSMT" w:hAnsi="TimesNewRomanPSMT"/>
            <w:sz w:val="22"/>
            <w:szCs w:val="22"/>
          </w:rPr>
          <w:fldChar w:fldCharType="begin"/>
        </w:r>
      </w:ins>
      <w:ins w:id="908" w:author="Caitlin Page Casar" w:date="2019-06-05T13:17:00Z">
        <w:r w:rsidR="0089439B">
          <w:rPr>
            <w:rFonts w:ascii="TimesNewRomanPSMT" w:hAnsi="TimesNewRomanPSMT"/>
            <w:sz w:val="22"/>
            <w:szCs w:val="22"/>
          </w:rPr>
          <w:instrText xml:space="preserve"> ADDIN ZOTERO_ITEM CSL_CITATION {"citationID":"xs1gTPR1","properties":{"formattedCitation":"(Thamdrup, 1993)","plainCitation":"(Thamdrup, 1993)","noteIndex":0},"citationItems":[{"id":472,"uris":["http://zotero.org/users/local/dsI5V9tJ/items/RBQFY5X2"],"uri":["http://zotero.org/users/local/dsI5V9tJ/items/RBQFY5X2"],"itemData":{"id":472,"type":"article-journal","title":"Bacterial Disproportionation of Elemental Sulfur Coupled to Chemical Reduction of Iron or Manganese","page":"8","volume":"59","source":"Zotero","language":"en","author":[{"family":"Thamdrup","given":"Bo"}],"issued":{"date-parts":[["1993"]]}}}],"schema":"https://github.com/citation-style-language/schema/raw/master/csl-citation.json"} </w:instrText>
        </w:r>
      </w:ins>
      <w:r w:rsidR="0089439B">
        <w:rPr>
          <w:rFonts w:ascii="TimesNewRomanPSMT" w:hAnsi="TimesNewRomanPSMT"/>
          <w:sz w:val="22"/>
          <w:szCs w:val="22"/>
        </w:rPr>
        <w:fldChar w:fldCharType="separate"/>
      </w:r>
      <w:ins w:id="909" w:author="Caitlin Page Casar" w:date="2019-06-05T13:17:00Z">
        <w:r w:rsidR="0089439B">
          <w:rPr>
            <w:rFonts w:ascii="TimesNewRomanPSMT" w:hAnsi="TimesNewRomanPSMT"/>
            <w:noProof/>
            <w:sz w:val="22"/>
            <w:szCs w:val="22"/>
          </w:rPr>
          <w:t>(Thamdrup, 1993)</w:t>
        </w:r>
      </w:ins>
      <w:ins w:id="910" w:author="Caitlin Page Casar" w:date="2019-06-05T13:16:00Z">
        <w:r w:rsidR="0089439B">
          <w:rPr>
            <w:rFonts w:ascii="TimesNewRomanPSMT" w:hAnsi="TimesNewRomanPSMT"/>
            <w:sz w:val="22"/>
            <w:szCs w:val="22"/>
          </w:rPr>
          <w:fldChar w:fldCharType="end"/>
        </w:r>
      </w:ins>
      <w:ins w:id="911" w:author="Caitlin Page Casar" w:date="2019-06-05T13:17:00Z">
        <w:r w:rsidR="0089439B">
          <w:rPr>
            <w:rFonts w:ascii="TimesNewRomanPSMT" w:hAnsi="TimesNewRomanPSMT"/>
            <w:sz w:val="22"/>
            <w:szCs w:val="22"/>
          </w:rPr>
          <w:t xml:space="preserve">. </w:t>
        </w:r>
      </w:ins>
      <w:ins w:id="912" w:author="Caitlin Page Casar" w:date="2019-06-05T13:03:00Z">
        <w:r w:rsidR="003B0199">
          <w:rPr>
            <w:rFonts w:ascii="TimesNewRomanPSMT" w:hAnsi="TimesNewRomanPSMT"/>
            <w:sz w:val="22"/>
            <w:szCs w:val="22"/>
          </w:rPr>
          <w:t>Alternatively,</w:t>
        </w:r>
      </w:ins>
      <w:ins w:id="913" w:author="Caitlin Page Casar" w:date="2019-06-05T13:05:00Z">
        <w:r w:rsidR="003B0199">
          <w:rPr>
            <w:rFonts w:ascii="TimesNewRomanPSMT" w:hAnsi="TimesNewRomanPSMT"/>
            <w:sz w:val="22"/>
            <w:szCs w:val="22"/>
          </w:rPr>
          <w:t xml:space="preserve"> pyrolusite </w:t>
        </w:r>
      </w:ins>
      <w:ins w:id="914" w:author="Caitlin Page Casar" w:date="2019-06-05T13:25:00Z">
        <w:r w:rsidR="00C37F9F">
          <w:rPr>
            <w:rFonts w:ascii="TimesNewRomanPSMT" w:hAnsi="TimesNewRomanPSMT"/>
            <w:sz w:val="22"/>
            <w:szCs w:val="22"/>
          </w:rPr>
          <w:t xml:space="preserve">selectivity may indicate that pyrolusite </w:t>
        </w:r>
      </w:ins>
      <w:ins w:id="915" w:author="Caitlin Page Casar" w:date="2019-06-05T13:26:00Z">
        <w:r w:rsidR="00C37F9F">
          <w:rPr>
            <w:rFonts w:ascii="TimesNewRomanPSMT" w:hAnsi="TimesNewRomanPSMT"/>
            <w:sz w:val="22"/>
            <w:szCs w:val="22"/>
          </w:rPr>
          <w:t>can be used as an</w:t>
        </w:r>
      </w:ins>
      <w:ins w:id="916" w:author="Caitlin Page Casar" w:date="2019-06-05T13:05:00Z">
        <w:r w:rsidR="003B0199">
          <w:rPr>
            <w:rFonts w:ascii="TimesNewRomanPSMT" w:hAnsi="TimesNewRomanPSMT"/>
            <w:sz w:val="22"/>
            <w:szCs w:val="22"/>
          </w:rPr>
          <w:t xml:space="preserve"> energy source </w:t>
        </w:r>
      </w:ins>
      <w:ins w:id="917" w:author="Caitlin Page Casar" w:date="2019-07-16T23:16:00Z">
        <w:r w:rsidR="00D42448">
          <w:rPr>
            <w:rFonts w:ascii="TimesNewRomanPSMT" w:hAnsi="TimesNewRomanPSMT"/>
            <w:sz w:val="22"/>
            <w:szCs w:val="22"/>
          </w:rPr>
          <w:t>by</w:t>
        </w:r>
      </w:ins>
      <w:ins w:id="918" w:author="Caitlin Page Casar" w:date="2019-06-05T13:05:00Z">
        <w:r w:rsidR="003B0199">
          <w:rPr>
            <w:rFonts w:ascii="TimesNewRomanPSMT" w:hAnsi="TimesNewRomanPSMT"/>
            <w:sz w:val="22"/>
            <w:szCs w:val="22"/>
          </w:rPr>
          <w:t xml:space="preserve"> these t</w:t>
        </w:r>
      </w:ins>
      <w:ins w:id="919" w:author="Caitlin Page Casar" w:date="2019-06-05T13:06:00Z">
        <w:r w:rsidR="003B0199">
          <w:rPr>
            <w:rFonts w:ascii="TimesNewRomanPSMT" w:hAnsi="TimesNewRomanPSMT"/>
            <w:sz w:val="22"/>
            <w:szCs w:val="22"/>
          </w:rPr>
          <w:t>axa. R</w:t>
        </w:r>
      </w:ins>
      <w:ins w:id="920" w:author="Caitlin Page Casar" w:date="2019-06-05T13:04:00Z">
        <w:r w:rsidR="003B0199">
          <w:rPr>
            <w:rFonts w:ascii="TimesNewRomanPSMT" w:hAnsi="TimesNewRomanPSMT"/>
            <w:sz w:val="22"/>
            <w:szCs w:val="22"/>
          </w:rPr>
          <w:t>elatives within the</w:t>
        </w:r>
      </w:ins>
      <w:ins w:id="921" w:author="Caitlin Page Casar" w:date="2019-06-05T10:52:00Z">
        <w:r w:rsidR="00753AFC">
          <w:rPr>
            <w:rFonts w:ascii="TimesNewRomanPSMT" w:hAnsi="TimesNewRomanPSMT"/>
            <w:sz w:val="22"/>
            <w:szCs w:val="22"/>
          </w:rPr>
          <w:t xml:space="preserve"> </w:t>
        </w:r>
        <w:proofErr w:type="spellStart"/>
        <w:r w:rsidR="00753AFC" w:rsidRPr="00753AFC">
          <w:rPr>
            <w:i/>
            <w:sz w:val="22"/>
            <w:szCs w:val="22"/>
            <w:rPrChange w:id="922" w:author="Caitlin Page Casar" w:date="2019-06-05T10:53:00Z">
              <w:rPr>
                <w:sz w:val="22"/>
                <w:szCs w:val="22"/>
              </w:rPr>
            </w:rPrChange>
          </w:rPr>
          <w:t>Desulfobulbaceae</w:t>
        </w:r>
        <w:proofErr w:type="spellEnd"/>
        <w:r w:rsidR="00753AFC">
          <w:rPr>
            <w:sz w:val="22"/>
            <w:szCs w:val="22"/>
          </w:rPr>
          <w:t xml:space="preserve"> </w:t>
        </w:r>
      </w:ins>
      <w:ins w:id="923" w:author="Caitlin Page Casar" w:date="2019-06-05T13:04:00Z">
        <w:r w:rsidR="003B0199">
          <w:rPr>
            <w:sz w:val="22"/>
            <w:szCs w:val="22"/>
          </w:rPr>
          <w:t>are capable of mineral reduction via</w:t>
        </w:r>
      </w:ins>
      <w:ins w:id="924" w:author="Caitlin Page Casar" w:date="2019-06-05T10:52:00Z">
        <w:r w:rsidR="00753AFC">
          <w:rPr>
            <w:sz w:val="22"/>
            <w:szCs w:val="22"/>
          </w:rPr>
          <w:t xml:space="preserve"> </w:t>
        </w:r>
      </w:ins>
      <w:ins w:id="925" w:author="Caitlin Page Casar" w:date="2019-06-05T10:54:00Z">
        <w:r w:rsidR="00753AFC">
          <w:rPr>
            <w:sz w:val="22"/>
            <w:szCs w:val="22"/>
          </w:rPr>
          <w:t>extracellular electron transport (EET)</w:t>
        </w:r>
      </w:ins>
      <w:ins w:id="926" w:author="Caitlin Page Casar" w:date="2019-06-05T10:52:00Z">
        <w:r w:rsidR="00753AFC">
          <w:rPr>
            <w:sz w:val="22"/>
            <w:szCs w:val="22"/>
          </w:rPr>
          <w:t xml:space="preserve"> </w:t>
        </w:r>
      </w:ins>
      <w:ins w:id="927" w:author="Caitlin Page Casar" w:date="2019-06-05T10:58:00Z">
        <w:r w:rsidR="00BE5D73">
          <w:rPr>
            <w:sz w:val="22"/>
            <w:szCs w:val="22"/>
          </w:rPr>
          <w:fldChar w:fldCharType="begin"/>
        </w:r>
      </w:ins>
      <w:ins w:id="928" w:author="Caitlin Page Casar" w:date="2019-06-05T10:59:00Z">
        <w:r w:rsidR="00BE5D73">
          <w:rPr>
            <w:sz w:val="22"/>
            <w:szCs w:val="22"/>
          </w:rPr>
          <w:instrText xml:space="preserve"> ADDIN ZOTERO_ITEM CSL_CITATION {"citationID":"1Dje6fRq","properties":{"formattedCitation":"(Pfeffer {\\i{}et al.}, 2012)","plainCitation":"(Pfeffer et al., 2012)","noteIndex":0},"citationItems":[{"id":33,"uris":["http://zotero.org/users/local/dsI5V9tJ/items/HSUX5GQ3"],"uri":["http://zotero.org/users/local/dsI5V9tJ/items/HSUX5GQ3"],"itemData":{"id":33,"type":"article-journal","title":"Filamentous bacteria transport electrons over centimetre distances","container-title":"Nature","page":"218-221","volume":"491","issue":"7423","source":"CrossRef","DOI":"10.1038/nature11586","ISSN":"0028-0836, 1476-4687","language":"en","author":[{"family":"Pfeffer","given":"Christian"},{"family":"Larsen","given":"Steffen"},{"family":"Song","given":"Jie"},{"family":"Dong","given":"Mingdong"},{"family":"Besenbacher","given":"Flemming"},{"family":"Meyer","given":"Rikke Louise"},{"family":"Kjeldsen","given":"Kasper Urup"},{"family":"Schreiber","given":"Lars"},{"family":"Gorby","given":"Yuri A."},{"family":"El-Naggar","given":"Mohamed Y."},{"family":"Leung","given":"Kar Man"},{"family":"Schramm","given":"Andreas"},{"family":"Risgaard-Petersen","given":"Nils"},{"family":"Nielsen","given":"Lars Peter"}],"issued":{"date-parts":[["2012",11]]}}}],"schema":"https://github.com/citation-style-language/schema/raw/master/csl-citation.json"} </w:instrText>
        </w:r>
      </w:ins>
      <w:r w:rsidR="00BE5D73">
        <w:rPr>
          <w:sz w:val="22"/>
          <w:szCs w:val="22"/>
        </w:rPr>
        <w:fldChar w:fldCharType="separate"/>
      </w:r>
      <w:ins w:id="929" w:author="Caitlin Page Casar" w:date="2019-06-05T10:59:00Z">
        <w:r w:rsidR="00BE5D73" w:rsidRPr="00BE5D73">
          <w:rPr>
            <w:sz w:val="22"/>
            <w:rPrChange w:id="930" w:author="Caitlin Page Casar" w:date="2019-06-05T10:59:00Z">
              <w:rPr/>
            </w:rPrChange>
          </w:rPr>
          <w:t xml:space="preserve">(Pfeffer </w:t>
        </w:r>
        <w:r w:rsidR="00BE5D73" w:rsidRPr="00BE5D73">
          <w:rPr>
            <w:i/>
            <w:iCs/>
            <w:sz w:val="22"/>
            <w:rPrChange w:id="931" w:author="Caitlin Page Casar" w:date="2019-06-05T10:59:00Z">
              <w:rPr>
                <w:i/>
                <w:iCs/>
              </w:rPr>
            </w:rPrChange>
          </w:rPr>
          <w:t>et al.</w:t>
        </w:r>
        <w:r w:rsidR="00BE5D73" w:rsidRPr="00BE5D73">
          <w:rPr>
            <w:sz w:val="22"/>
            <w:rPrChange w:id="932" w:author="Caitlin Page Casar" w:date="2019-06-05T10:59:00Z">
              <w:rPr/>
            </w:rPrChange>
          </w:rPr>
          <w:t>, 2012)</w:t>
        </w:r>
      </w:ins>
      <w:ins w:id="933" w:author="Caitlin Page Casar" w:date="2019-06-05T10:58:00Z">
        <w:r w:rsidR="00BE5D73">
          <w:rPr>
            <w:sz w:val="22"/>
            <w:szCs w:val="22"/>
          </w:rPr>
          <w:fldChar w:fldCharType="end"/>
        </w:r>
      </w:ins>
      <w:ins w:id="934" w:author="Caitlin Page Casar" w:date="2019-06-05T13:06:00Z">
        <w:r w:rsidR="003B0199">
          <w:rPr>
            <w:sz w:val="22"/>
            <w:szCs w:val="22"/>
          </w:rPr>
          <w:t xml:space="preserve">, and we </w:t>
        </w:r>
      </w:ins>
      <w:ins w:id="935" w:author="Caitlin Page Casar" w:date="2019-06-05T10:54:00Z">
        <w:r w:rsidR="00987828">
          <w:rPr>
            <w:sz w:val="22"/>
            <w:szCs w:val="22"/>
          </w:rPr>
          <w:t>observed d</w:t>
        </w:r>
      </w:ins>
      <w:ins w:id="936" w:author="Caitlin Page Casar" w:date="2019-06-05T10:53:00Z">
        <w:r w:rsidR="00753AFC">
          <w:rPr>
            <w:sz w:val="22"/>
            <w:szCs w:val="22"/>
          </w:rPr>
          <w:t xml:space="preserve">istinct </w:t>
        </w:r>
      </w:ins>
      <w:ins w:id="937" w:author="Caitlin Page Casar" w:date="2019-06-05T13:19:00Z">
        <w:r w:rsidR="0089439B">
          <w:rPr>
            <w:sz w:val="22"/>
            <w:szCs w:val="22"/>
          </w:rPr>
          <w:t>wire-like</w:t>
        </w:r>
      </w:ins>
      <w:ins w:id="938" w:author="Caitlin Page Casar" w:date="2019-06-05T10:53:00Z">
        <w:r w:rsidR="00753AFC">
          <w:rPr>
            <w:sz w:val="22"/>
            <w:szCs w:val="22"/>
          </w:rPr>
          <w:t xml:space="preserve"> structures </w:t>
        </w:r>
        <w:commentRangeStart w:id="939"/>
        <w:r w:rsidR="00753AFC">
          <w:rPr>
            <w:sz w:val="22"/>
            <w:szCs w:val="22"/>
          </w:rPr>
          <w:t xml:space="preserve">on pyrolusite </w:t>
        </w:r>
      </w:ins>
      <w:commentRangeEnd w:id="939"/>
      <w:ins w:id="940" w:author="Caitlin Page Casar" w:date="2019-07-16T23:17:00Z">
        <w:r w:rsidR="00D42448">
          <w:rPr>
            <w:rStyle w:val="CommentReference"/>
          </w:rPr>
          <w:commentReference w:id="939"/>
        </w:r>
      </w:ins>
      <w:ins w:id="941" w:author="Caitlin Page Casar" w:date="2019-06-05T10:53:00Z">
        <w:r w:rsidR="00753AFC">
          <w:rPr>
            <w:sz w:val="22"/>
            <w:szCs w:val="22"/>
          </w:rPr>
          <w:t xml:space="preserve">at D3 </w:t>
        </w:r>
      </w:ins>
      <w:ins w:id="942" w:author="Caitlin Page Casar" w:date="2019-06-05T13:07:00Z">
        <w:r w:rsidR="003B0199">
          <w:rPr>
            <w:sz w:val="22"/>
            <w:szCs w:val="22"/>
          </w:rPr>
          <w:t xml:space="preserve"> </w:t>
        </w:r>
        <w:r w:rsidR="003B0199">
          <w:rPr>
            <w:sz w:val="22"/>
            <w:szCs w:val="22"/>
          </w:rPr>
          <w:lastRenderedPageBreak/>
          <w:t>(</w:t>
        </w:r>
        <w:r w:rsidR="003B0199" w:rsidRPr="00830140">
          <w:rPr>
            <w:color w:val="FF0000"/>
            <w:sz w:val="22"/>
            <w:szCs w:val="22"/>
          </w:rPr>
          <w:t xml:space="preserve">Figure </w:t>
        </w:r>
      </w:ins>
      <w:commentRangeStart w:id="943"/>
      <w:ins w:id="944" w:author="Caitlin Page Casar" w:date="2019-06-05T13:23:00Z">
        <w:r w:rsidR="0043248C">
          <w:rPr>
            <w:color w:val="FF0000"/>
            <w:sz w:val="22"/>
            <w:szCs w:val="22"/>
          </w:rPr>
          <w:t>9</w:t>
        </w:r>
        <w:commentRangeEnd w:id="943"/>
        <w:r w:rsidR="0043248C">
          <w:rPr>
            <w:rStyle w:val="CommentReference"/>
          </w:rPr>
          <w:commentReference w:id="943"/>
        </w:r>
      </w:ins>
      <w:ins w:id="945" w:author="Caitlin Page Casar" w:date="2019-06-05T13:07:00Z">
        <w:r w:rsidR="003B0199">
          <w:rPr>
            <w:sz w:val="22"/>
            <w:szCs w:val="22"/>
          </w:rPr>
          <w:t xml:space="preserve">) </w:t>
        </w:r>
      </w:ins>
      <w:ins w:id="946" w:author="Caitlin Page Casar" w:date="2019-06-05T13:06:00Z">
        <w:r w:rsidR="003B0199">
          <w:rPr>
            <w:sz w:val="22"/>
            <w:szCs w:val="22"/>
          </w:rPr>
          <w:t xml:space="preserve">that are visually similar to </w:t>
        </w:r>
      </w:ins>
      <w:ins w:id="947" w:author="Caitlin Page Casar" w:date="2019-06-05T13:09:00Z">
        <w:r w:rsidR="003B0199">
          <w:rPr>
            <w:sz w:val="22"/>
            <w:szCs w:val="22"/>
          </w:rPr>
          <w:t>those produced by</w:t>
        </w:r>
      </w:ins>
      <w:ins w:id="948" w:author="Caitlin Page Casar" w:date="2019-06-05T13:06:00Z">
        <w:r w:rsidR="003B0199">
          <w:rPr>
            <w:sz w:val="22"/>
            <w:szCs w:val="22"/>
          </w:rPr>
          <w:t xml:space="preserve"> EET-ca</w:t>
        </w:r>
      </w:ins>
      <w:ins w:id="949" w:author="Caitlin Page Casar" w:date="2019-06-05T13:07:00Z">
        <w:r w:rsidR="003B0199">
          <w:rPr>
            <w:sz w:val="22"/>
            <w:szCs w:val="22"/>
          </w:rPr>
          <w:t>pable organisms described elsewhere</w:t>
        </w:r>
      </w:ins>
      <w:ins w:id="950" w:author="Caitlin Page Casar" w:date="2019-06-05T13:19:00Z">
        <w:r w:rsidR="0089439B">
          <w:rPr>
            <w:sz w:val="22"/>
            <w:szCs w:val="22"/>
          </w:rPr>
          <w:t xml:space="preserve"> </w:t>
        </w:r>
        <w:r w:rsidR="0089439B">
          <w:rPr>
            <w:sz w:val="22"/>
            <w:szCs w:val="22"/>
          </w:rPr>
          <w:fldChar w:fldCharType="begin"/>
        </w:r>
      </w:ins>
      <w:ins w:id="951" w:author="Caitlin Page Casar" w:date="2019-06-05T13:20:00Z">
        <w:r w:rsidR="0089439B">
          <w:rPr>
            <w:sz w:val="22"/>
            <w:szCs w:val="22"/>
          </w:rPr>
          <w:instrText xml:space="preserve"> ADDIN ZOTERO_ITEM CSL_CITATION {"citationID":"Tl2Z1ZtZ","properties":{"formattedCitation":"(Reguera {\\i{}et al.}, 2005)","plainCitation":"(Reguera et al., 2005)","noteIndex":0},"citationItems":[{"id":334,"uris":["http://zotero.org/users/local/dsI5V9tJ/items/RTVMIWEE"],"uri":["http://zotero.org/users/local/dsI5V9tJ/items/RTVMIWEE"],"itemData":{"id":334,"type":"article-journal","title":"Extracellular electron transfer via microbial nanowires","container-title":"Nature","page":"1098-1101","volume":"435","issue":"7045","source":"Crossref","DOI":"10.1038/nature03661","ISSN":"0028-0836, 1476-4687","language":"en","author":[{"family":"Reguera","given":"Gemma"},{"family":"McCarthy","given":"Kevin D."},{"family":"Mehta","given":"Teena"},{"family":"Nicoll","given":"Julie S."},{"family":"Tuominen","given":"Mark T."},{"family":"Lovley","given":"Derek R."}],"issued":{"date-parts":[["2005",6]]}}}],"schema":"https://github.com/citation-style-language/schema/raw/master/csl-citation.json"} </w:instrText>
        </w:r>
      </w:ins>
      <w:r w:rsidR="0089439B">
        <w:rPr>
          <w:sz w:val="22"/>
          <w:szCs w:val="22"/>
        </w:rPr>
        <w:fldChar w:fldCharType="separate"/>
      </w:r>
      <w:ins w:id="952" w:author="Caitlin Page Casar" w:date="2019-06-05T13:20:00Z">
        <w:r w:rsidR="0089439B" w:rsidRPr="0089439B">
          <w:rPr>
            <w:sz w:val="22"/>
            <w:rPrChange w:id="953" w:author="Caitlin Page Casar" w:date="2019-06-05T13:20:00Z">
              <w:rPr/>
            </w:rPrChange>
          </w:rPr>
          <w:t xml:space="preserve">(Reguera </w:t>
        </w:r>
        <w:r w:rsidR="0089439B" w:rsidRPr="0089439B">
          <w:rPr>
            <w:i/>
            <w:iCs/>
            <w:sz w:val="22"/>
            <w:rPrChange w:id="954" w:author="Caitlin Page Casar" w:date="2019-06-05T13:20:00Z">
              <w:rPr>
                <w:i/>
                <w:iCs/>
              </w:rPr>
            </w:rPrChange>
          </w:rPr>
          <w:t>et al.</w:t>
        </w:r>
        <w:r w:rsidR="0089439B" w:rsidRPr="0089439B">
          <w:rPr>
            <w:sz w:val="22"/>
            <w:rPrChange w:id="955" w:author="Caitlin Page Casar" w:date="2019-06-05T13:20:00Z">
              <w:rPr/>
            </w:rPrChange>
          </w:rPr>
          <w:t>, 2005)</w:t>
        </w:r>
      </w:ins>
      <w:ins w:id="956" w:author="Caitlin Page Casar" w:date="2019-06-05T13:19:00Z">
        <w:r w:rsidR="0089439B">
          <w:rPr>
            <w:sz w:val="22"/>
            <w:szCs w:val="22"/>
          </w:rPr>
          <w:fldChar w:fldCharType="end"/>
        </w:r>
      </w:ins>
      <w:ins w:id="957" w:author="Caitlin Page Casar" w:date="2019-06-05T13:07:00Z">
        <w:r w:rsidR="003B0199">
          <w:rPr>
            <w:sz w:val="22"/>
            <w:szCs w:val="22"/>
          </w:rPr>
          <w:t xml:space="preserve">. </w:t>
        </w:r>
      </w:ins>
    </w:p>
    <w:p w14:paraId="10608070" w14:textId="4229C126" w:rsidR="00E23E77" w:rsidRPr="00FC73CE" w:rsidDel="00E058AC" w:rsidRDefault="00E23E77">
      <w:pPr>
        <w:spacing w:before="120" w:line="276" w:lineRule="auto"/>
        <w:jc w:val="both"/>
        <w:rPr>
          <w:del w:id="958" w:author="Caitlin Page Casar" w:date="2019-06-04T21:18:00Z"/>
          <w:b/>
          <w:sz w:val="20"/>
          <w:szCs w:val="20"/>
        </w:rPr>
        <w:pPrChange w:id="959" w:author="Caitlin Page Casar" w:date="2019-06-04T21:32:00Z">
          <w:pPr>
            <w:pStyle w:val="ListParagraph"/>
            <w:numPr>
              <w:numId w:val="4"/>
            </w:numPr>
            <w:ind w:left="360" w:hanging="360"/>
          </w:pPr>
        </w:pPrChange>
      </w:pPr>
      <w:del w:id="960" w:author="Caitlin Page Casar" w:date="2019-06-04T21:18:00Z">
        <w:r w:rsidRPr="00FC73CE" w:rsidDel="00E058AC">
          <w:rPr>
            <w:b/>
            <w:sz w:val="20"/>
            <w:szCs w:val="20"/>
          </w:rPr>
          <w:delText>Alpha Diversity</w:delText>
        </w:r>
      </w:del>
    </w:p>
    <w:p w14:paraId="710DD690" w14:textId="45DD43F0" w:rsidR="00E23E77" w:rsidDel="00E058AC" w:rsidRDefault="00E23E77">
      <w:pPr>
        <w:spacing w:before="120" w:line="276" w:lineRule="auto"/>
        <w:jc w:val="both"/>
        <w:rPr>
          <w:del w:id="961" w:author="Caitlin Page Casar" w:date="2019-06-04T21:18:00Z"/>
          <w:sz w:val="20"/>
          <w:szCs w:val="20"/>
        </w:rPr>
        <w:pPrChange w:id="962" w:author="Caitlin Page Casar" w:date="2019-06-04T21:32:00Z">
          <w:pPr>
            <w:pStyle w:val="ListParagraph"/>
            <w:numPr>
              <w:ilvl w:val="1"/>
              <w:numId w:val="4"/>
            </w:numPr>
            <w:ind w:left="1080" w:hanging="360"/>
          </w:pPr>
        </w:pPrChange>
      </w:pPr>
      <w:del w:id="963" w:author="Caitlin Page Casar" w:date="2019-06-04T21:18:00Z">
        <w:r w:rsidDel="00E058AC">
          <w:rPr>
            <w:sz w:val="20"/>
            <w:szCs w:val="20"/>
          </w:rPr>
          <w:delText xml:space="preserve">Higher diversity in fluids vs. biofilms may indicate: </w:delText>
        </w:r>
      </w:del>
    </w:p>
    <w:p w14:paraId="3AED4853" w14:textId="6FBDC6A8" w:rsidR="00E23E77" w:rsidDel="00E058AC" w:rsidRDefault="00E23E77">
      <w:pPr>
        <w:spacing w:before="120" w:line="276" w:lineRule="auto"/>
        <w:jc w:val="both"/>
        <w:rPr>
          <w:del w:id="964" w:author="Caitlin Page Casar" w:date="2019-06-04T21:18:00Z"/>
          <w:sz w:val="20"/>
          <w:szCs w:val="20"/>
        </w:rPr>
        <w:pPrChange w:id="965" w:author="Caitlin Page Casar" w:date="2019-06-04T21:32:00Z">
          <w:pPr>
            <w:pStyle w:val="ListParagraph"/>
            <w:numPr>
              <w:ilvl w:val="2"/>
              <w:numId w:val="4"/>
            </w:numPr>
            <w:ind w:left="1800" w:hanging="360"/>
          </w:pPr>
        </w:pPrChange>
      </w:pPr>
      <w:del w:id="966" w:author="Caitlin Page Casar" w:date="2019-06-04T21:18:00Z">
        <w:r w:rsidDel="00E058AC">
          <w:rPr>
            <w:sz w:val="20"/>
            <w:szCs w:val="20"/>
          </w:rPr>
          <w:delText xml:space="preserve">only a subpopulation of fluid community may be capable of biofilm formation </w:delText>
        </w:r>
      </w:del>
    </w:p>
    <w:p w14:paraId="3BFC754A" w14:textId="149A568D" w:rsidR="00E23E77" w:rsidDel="00E058AC" w:rsidRDefault="00E23E77">
      <w:pPr>
        <w:spacing w:before="120" w:line="276" w:lineRule="auto"/>
        <w:jc w:val="both"/>
        <w:rPr>
          <w:del w:id="967" w:author="Caitlin Page Casar" w:date="2019-06-04T21:18:00Z"/>
          <w:sz w:val="20"/>
          <w:szCs w:val="20"/>
        </w:rPr>
        <w:pPrChange w:id="968" w:author="Caitlin Page Casar" w:date="2019-06-04T21:32:00Z">
          <w:pPr>
            <w:pStyle w:val="ListParagraph"/>
            <w:numPr>
              <w:ilvl w:val="2"/>
              <w:numId w:val="4"/>
            </w:numPr>
            <w:ind w:left="1800" w:hanging="360"/>
          </w:pPr>
        </w:pPrChange>
      </w:pPr>
      <w:del w:id="969" w:author="Caitlin Page Casar" w:date="2019-06-04T21:18:00Z">
        <w:r w:rsidDel="00E058AC">
          <w:rPr>
            <w:sz w:val="20"/>
            <w:szCs w:val="20"/>
          </w:rPr>
          <w:delText>competition for resources in fluid communities may drive biofilm formation in organisms capable of utilizing solid substrates for metabolisms</w:delText>
        </w:r>
      </w:del>
    </w:p>
    <w:p w14:paraId="5F2C6941" w14:textId="4E9DC933" w:rsidR="00E23E77" w:rsidRPr="00FC73CE" w:rsidDel="006817CD" w:rsidRDefault="00E23E77">
      <w:pPr>
        <w:spacing w:before="120" w:line="276" w:lineRule="auto"/>
        <w:jc w:val="both"/>
        <w:rPr>
          <w:del w:id="970" w:author="Caitlin Page Casar" w:date="2019-06-04T21:23:00Z"/>
          <w:b/>
          <w:sz w:val="20"/>
          <w:szCs w:val="20"/>
        </w:rPr>
        <w:pPrChange w:id="971" w:author="Caitlin Page Casar" w:date="2019-06-04T21:32:00Z">
          <w:pPr>
            <w:pStyle w:val="ListParagraph"/>
            <w:numPr>
              <w:numId w:val="4"/>
            </w:numPr>
            <w:ind w:left="360" w:hanging="360"/>
          </w:pPr>
        </w:pPrChange>
      </w:pPr>
      <w:del w:id="972" w:author="Caitlin Page Casar" w:date="2019-06-04T21:23:00Z">
        <w:r w:rsidRPr="00FC73CE" w:rsidDel="006817CD">
          <w:rPr>
            <w:b/>
            <w:sz w:val="20"/>
            <w:szCs w:val="20"/>
          </w:rPr>
          <w:delText xml:space="preserve">Beta Diversity </w:delText>
        </w:r>
      </w:del>
    </w:p>
    <w:p w14:paraId="45CEC67E" w14:textId="43438F35" w:rsidR="00E23E77" w:rsidRPr="00F14C8C" w:rsidDel="00E058AC" w:rsidRDefault="00E23E77">
      <w:pPr>
        <w:spacing w:before="120" w:line="276" w:lineRule="auto"/>
        <w:jc w:val="both"/>
        <w:rPr>
          <w:del w:id="973" w:author="Caitlin Page Casar" w:date="2019-06-04T21:19:00Z"/>
          <w:rFonts w:ascii="Calibri" w:hAnsi="Calibri" w:cs="Calibri"/>
          <w:b/>
        </w:rPr>
        <w:pPrChange w:id="974" w:author="Caitlin Page Casar" w:date="2019-06-04T21:32:00Z">
          <w:pPr>
            <w:pStyle w:val="ListParagraph"/>
            <w:numPr>
              <w:ilvl w:val="1"/>
              <w:numId w:val="4"/>
            </w:numPr>
            <w:ind w:left="1080" w:hanging="360"/>
          </w:pPr>
        </w:pPrChange>
      </w:pPr>
      <w:del w:id="975" w:author="Caitlin Page Casar" w:date="2019-06-04T21:19:00Z">
        <w:r w:rsidDel="00E058AC">
          <w:rPr>
            <w:sz w:val="20"/>
            <w:szCs w:val="20"/>
          </w:rPr>
          <w:delText xml:space="preserve">D1, 3, and 6 communities more similar within a site than between sites, indicating fluid geochemistry ultimately </w:delText>
        </w:r>
      </w:del>
      <w:del w:id="976" w:author="Caitlin Page Casar" w:date="2019-06-03T13:24:00Z">
        <w:r w:rsidDel="007E55AD">
          <w:rPr>
            <w:sz w:val="20"/>
            <w:szCs w:val="20"/>
          </w:rPr>
          <w:delText xml:space="preserve">controls </w:delText>
        </w:r>
      </w:del>
      <w:del w:id="977" w:author="Caitlin Page Casar" w:date="2019-06-04T21:19:00Z">
        <w:r w:rsidDel="00E058AC">
          <w:rPr>
            <w:sz w:val="20"/>
            <w:szCs w:val="20"/>
          </w:rPr>
          <w:delText xml:space="preserve">community composition </w:delText>
        </w:r>
      </w:del>
    </w:p>
    <w:p w14:paraId="28A1AE7C" w14:textId="7F3738D7" w:rsidR="00E23E77" w:rsidRPr="001A3114" w:rsidDel="006817CD" w:rsidRDefault="00E23E77">
      <w:pPr>
        <w:spacing w:before="120" w:line="276" w:lineRule="auto"/>
        <w:jc w:val="both"/>
        <w:rPr>
          <w:del w:id="978" w:author="Caitlin Page Casar" w:date="2019-06-04T21:23:00Z"/>
          <w:rFonts w:ascii="Calibri" w:hAnsi="Calibri" w:cs="Calibri"/>
          <w:b/>
        </w:rPr>
        <w:pPrChange w:id="979" w:author="Caitlin Page Casar" w:date="2019-06-04T21:32:00Z">
          <w:pPr>
            <w:pStyle w:val="ListParagraph"/>
            <w:numPr>
              <w:ilvl w:val="1"/>
              <w:numId w:val="4"/>
            </w:numPr>
            <w:ind w:left="1080" w:hanging="360"/>
          </w:pPr>
        </w:pPrChange>
      </w:pPr>
      <w:del w:id="980" w:author="Caitlin Page Casar" w:date="2019-06-04T21:23:00Z">
        <w:r w:rsidDel="006817CD">
          <w:rPr>
            <w:sz w:val="20"/>
            <w:szCs w:val="20"/>
          </w:rPr>
          <w:delText>In experiments with pyrolusite, high enrichments of Desulfobulbaceae and Thermodesulfovibrionia were observed, suggesting these taxa may derive enegy from pyrolusite reduction.</w:delText>
        </w:r>
      </w:del>
    </w:p>
    <w:p w14:paraId="5DAF954D" w14:textId="4B8B0301" w:rsidR="00E23E77" w:rsidRPr="0030190C" w:rsidDel="006817CD" w:rsidRDefault="00E23E77">
      <w:pPr>
        <w:spacing w:before="120" w:line="276" w:lineRule="auto"/>
        <w:jc w:val="both"/>
        <w:rPr>
          <w:del w:id="981" w:author="Caitlin Page Casar" w:date="2019-06-04T21:23:00Z"/>
          <w:rFonts w:ascii="Calibri" w:hAnsi="Calibri" w:cs="Calibri"/>
          <w:b/>
        </w:rPr>
        <w:pPrChange w:id="982" w:author="Caitlin Page Casar" w:date="2019-06-04T21:32:00Z">
          <w:pPr>
            <w:pStyle w:val="ListParagraph"/>
            <w:numPr>
              <w:ilvl w:val="1"/>
              <w:numId w:val="4"/>
            </w:numPr>
            <w:ind w:left="1080" w:hanging="360"/>
          </w:pPr>
        </w:pPrChange>
      </w:pPr>
      <w:del w:id="983" w:author="Caitlin Page Casar" w:date="2019-06-04T21:23:00Z">
        <w:r w:rsidDel="006817CD">
          <w:rPr>
            <w:sz w:val="20"/>
            <w:szCs w:val="20"/>
          </w:rPr>
          <w:delText>NMDS separation of D1,3,6 communities from ambient background controls - therefore no indication of contamination</w:delText>
        </w:r>
      </w:del>
    </w:p>
    <w:p w14:paraId="2D96E1C8" w14:textId="118293CB" w:rsidR="00E23E77" w:rsidRPr="00A775D0" w:rsidDel="008C7181" w:rsidRDefault="00E23E77">
      <w:pPr>
        <w:spacing w:before="120" w:line="276" w:lineRule="auto"/>
        <w:jc w:val="both"/>
        <w:rPr>
          <w:del w:id="984" w:author="Caitlin Page Casar" w:date="2019-06-04T21:32:00Z"/>
          <w:rFonts w:ascii="Calibri" w:hAnsi="Calibri" w:cs="Calibri"/>
          <w:b/>
        </w:rPr>
        <w:pPrChange w:id="985" w:author="Caitlin Page Casar" w:date="2019-06-04T21:32:00Z">
          <w:pPr/>
        </w:pPrChange>
      </w:pPr>
    </w:p>
    <w:p w14:paraId="472B9AF9" w14:textId="49635E12" w:rsidR="005A21B9" w:rsidDel="006817CD" w:rsidRDefault="005A21B9">
      <w:pPr>
        <w:spacing w:before="120" w:line="276" w:lineRule="auto"/>
        <w:jc w:val="both"/>
        <w:rPr>
          <w:del w:id="986" w:author="Caitlin Page Casar" w:date="2019-06-04T21:29:00Z"/>
          <w:rFonts w:ascii="TimesNewRomanPSMT" w:hAnsi="TimesNewRomanPSMT"/>
          <w:sz w:val="22"/>
          <w:szCs w:val="22"/>
        </w:rPr>
        <w:pPrChange w:id="987" w:author="Caitlin Page Casar" w:date="2019-06-04T21:32:00Z">
          <w:pPr>
            <w:pStyle w:val="NormalWeb"/>
            <w:spacing w:before="120" w:beforeAutospacing="0" w:after="0" w:afterAutospacing="0" w:line="276" w:lineRule="auto"/>
            <w:jc w:val="both"/>
          </w:pPr>
        </w:pPrChange>
      </w:pPr>
      <w:del w:id="988" w:author="Caitlin Page Casar" w:date="2019-06-04T21:29:00Z">
        <w:r w:rsidDel="006817CD">
          <w:rPr>
            <w:rFonts w:ascii="TimesNewRomanPSMT" w:hAnsi="TimesNewRomanPSMT"/>
            <w:sz w:val="22"/>
            <w:szCs w:val="22"/>
          </w:rPr>
          <w:delText>Hierarchical clustering dendrogram – distinct clades</w:delText>
        </w:r>
      </w:del>
    </w:p>
    <w:p w14:paraId="533EB8FA" w14:textId="27A99042" w:rsidR="005A21B9" w:rsidRDefault="005A21B9">
      <w:pPr>
        <w:spacing w:before="120" w:line="276" w:lineRule="auto"/>
        <w:jc w:val="both"/>
        <w:rPr>
          <w:rFonts w:ascii="TimesNewRomanPSMT" w:hAnsi="TimesNewRomanPSMT"/>
          <w:sz w:val="22"/>
          <w:szCs w:val="22"/>
        </w:rPr>
        <w:pPrChange w:id="989" w:author="Caitlin Page Casar" w:date="2019-06-04T21:32:00Z">
          <w:pPr>
            <w:pStyle w:val="NormalWeb"/>
            <w:spacing w:before="120" w:beforeAutospacing="0" w:after="0" w:afterAutospacing="0" w:line="276" w:lineRule="auto"/>
            <w:jc w:val="both"/>
          </w:pPr>
        </w:pPrChange>
      </w:pPr>
      <w:del w:id="990" w:author="Caitlin Page Casar" w:date="2019-06-04T21:32:00Z">
        <w:r w:rsidDel="008C7181">
          <w:rPr>
            <w:rFonts w:ascii="TimesNewRomanPSMT" w:hAnsi="TimesNewRomanPSMT"/>
            <w:sz w:val="22"/>
            <w:szCs w:val="22"/>
          </w:rPr>
          <w:delText xml:space="preserve">NMDS </w:delText>
        </w:r>
        <w:r w:rsidRPr="00FF273C" w:rsidDel="008C7181">
          <w:rPr>
            <w:rFonts w:ascii="TimesNewRomanPSMT" w:hAnsi="TimesNewRomanPSMT"/>
            <w:sz w:val="22"/>
            <w:szCs w:val="22"/>
          </w:rPr>
          <w:delText>of all fluid and experimental biofilm communities reveals that these trends are consistent across replicate samples, and there is no indication of contamination from ambient background communities</w:delText>
        </w:r>
      </w:del>
    </w:p>
    <w:p w14:paraId="3C756641"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0974C6D7" w14:textId="04539A3E" w:rsidR="00A775D0" w:rsidRPr="00A775D0" w:rsidRDefault="00A775D0" w:rsidP="00A775D0">
      <w:pPr>
        <w:rPr>
          <w:rFonts w:ascii="Calibri" w:hAnsi="Calibri" w:cs="Calibri"/>
          <w:b/>
        </w:rPr>
      </w:pPr>
      <w:r>
        <w:rPr>
          <w:rFonts w:ascii="Calibri" w:hAnsi="Calibri" w:cs="Calibri"/>
          <w:b/>
        </w:rPr>
        <w:t>4.3</w:t>
      </w:r>
      <w:r w:rsidRPr="006B4718">
        <w:rPr>
          <w:rFonts w:ascii="Calibri" w:hAnsi="Calibri" w:cs="Calibri"/>
          <w:b/>
        </w:rPr>
        <w:t xml:space="preserve"> | </w:t>
      </w:r>
      <w:r>
        <w:rPr>
          <w:rFonts w:ascii="Calibri" w:hAnsi="Calibri" w:cs="Calibri"/>
          <w:b/>
        </w:rPr>
        <w:t xml:space="preserve">Mineral-hosted </w:t>
      </w:r>
      <w:commentRangeStart w:id="991"/>
      <w:r>
        <w:rPr>
          <w:rFonts w:ascii="Calibri" w:hAnsi="Calibri" w:cs="Calibri"/>
          <w:b/>
        </w:rPr>
        <w:t>biomass</w:t>
      </w:r>
      <w:commentRangeEnd w:id="991"/>
      <w:r w:rsidR="006269DC">
        <w:rPr>
          <w:rStyle w:val="CommentReference"/>
        </w:rPr>
        <w:commentReference w:id="991"/>
      </w:r>
      <w:r>
        <w:rPr>
          <w:rFonts w:ascii="Calibri" w:hAnsi="Calibri" w:cs="Calibri"/>
          <w:b/>
        </w:rPr>
        <w:t xml:space="preserve"> </w:t>
      </w:r>
    </w:p>
    <w:p w14:paraId="14B985D1" w14:textId="40C00C6A" w:rsidR="00EF7120" w:rsidDel="00EF7120" w:rsidRDefault="00792520" w:rsidP="00EF7120">
      <w:pPr>
        <w:spacing w:before="120" w:line="276" w:lineRule="auto"/>
        <w:jc w:val="both"/>
        <w:rPr>
          <w:del w:id="992" w:author="Caitlin Page Casar" w:date="2019-06-04T21:59:00Z"/>
          <w:moveTo w:id="993" w:author="Caitlin Page Casar" w:date="2019-06-04T21:59:00Z"/>
          <w:rFonts w:ascii="TimesNewRomanPSMT" w:hAnsi="TimesNewRomanPSMT"/>
          <w:sz w:val="22"/>
          <w:szCs w:val="22"/>
        </w:rPr>
      </w:pPr>
      <w:ins w:id="994" w:author="Caitlin Page Casar" w:date="2019-06-04T21:40:00Z">
        <w:r>
          <w:rPr>
            <w:sz w:val="22"/>
            <w:szCs w:val="22"/>
          </w:rPr>
          <w:t>Cell densities in b</w:t>
        </w:r>
      </w:ins>
      <w:ins w:id="995" w:author="Caitlin Page Casar" w:date="2019-06-04T21:39:00Z">
        <w:r>
          <w:rPr>
            <w:sz w:val="22"/>
            <w:szCs w:val="22"/>
          </w:rPr>
          <w:t>i</w:t>
        </w:r>
      </w:ins>
      <w:ins w:id="996" w:author="Caitlin Page Casar" w:date="2019-06-04T21:40:00Z">
        <w:r>
          <w:rPr>
            <w:sz w:val="22"/>
            <w:szCs w:val="22"/>
          </w:rPr>
          <w:t xml:space="preserve">ofilm communities are 3-4 orders of magnitude greater than </w:t>
        </w:r>
      </w:ins>
      <w:ins w:id="997" w:author="Caitlin Page Casar" w:date="2019-06-04T21:41:00Z">
        <w:r>
          <w:rPr>
            <w:sz w:val="22"/>
            <w:szCs w:val="22"/>
          </w:rPr>
          <w:t xml:space="preserve">in respective </w:t>
        </w:r>
      </w:ins>
      <w:ins w:id="998" w:author="Caitlin Page Casar" w:date="2019-06-04T21:40:00Z">
        <w:r>
          <w:rPr>
            <w:sz w:val="22"/>
            <w:szCs w:val="22"/>
          </w:rPr>
          <w:t xml:space="preserve">fluid </w:t>
        </w:r>
      </w:ins>
      <w:ins w:id="999" w:author="Caitlin Page Casar" w:date="2019-06-04T21:41:00Z">
        <w:r>
          <w:rPr>
            <w:sz w:val="22"/>
            <w:szCs w:val="22"/>
          </w:rPr>
          <w:t xml:space="preserve">communities, consistent with </w:t>
        </w:r>
        <w:r w:rsidR="005B7C5B">
          <w:rPr>
            <w:sz w:val="22"/>
            <w:szCs w:val="22"/>
          </w:rPr>
          <w:t>previous ideas</w:t>
        </w:r>
      </w:ins>
      <w:ins w:id="1000" w:author="Caitlin Page Casar" w:date="2019-06-04T21:42:00Z">
        <w:r w:rsidR="005B7C5B">
          <w:rPr>
            <w:sz w:val="22"/>
            <w:szCs w:val="22"/>
          </w:rPr>
          <w:t xml:space="preserve"> that biofilms likely represent a much greater proportion of biomass in the subsurface than fluid communities</w:t>
        </w:r>
      </w:ins>
      <w:ins w:id="1001" w:author="Caitlin Page Casar" w:date="2019-06-05T10:30:00Z">
        <w:r w:rsidR="002A0394">
          <w:rPr>
            <w:sz w:val="22"/>
            <w:szCs w:val="22"/>
          </w:rPr>
          <w:t xml:space="preserve"> </w:t>
        </w:r>
      </w:ins>
      <w:ins w:id="1002" w:author="Caitlin Page Casar" w:date="2019-06-05T10:31:00Z">
        <w:r w:rsidR="002A0394">
          <w:rPr>
            <w:sz w:val="22"/>
            <w:szCs w:val="22"/>
          </w:rPr>
          <w:fldChar w:fldCharType="begin"/>
        </w:r>
        <w:r w:rsidR="002A0394">
          <w:rPr>
            <w:sz w:val="22"/>
            <w:szCs w:val="22"/>
          </w:rPr>
          <w:instrText xml:space="preserve"> ADDIN ZOTERO_ITEM CSL_CITATION {"citationID":"lff3beD7","properties":{"formattedCitation":"(Flemming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2A0394">
        <w:rPr>
          <w:sz w:val="22"/>
          <w:szCs w:val="22"/>
        </w:rPr>
        <w:fldChar w:fldCharType="separate"/>
      </w:r>
      <w:ins w:id="1003" w:author="Caitlin Page Casar" w:date="2019-06-05T10:31:00Z">
        <w:r w:rsidR="002A0394">
          <w:rPr>
            <w:noProof/>
            <w:sz w:val="22"/>
            <w:szCs w:val="22"/>
          </w:rPr>
          <w:t>(Flemming &amp; Wuertz, 2019)</w:t>
        </w:r>
        <w:r w:rsidR="002A0394">
          <w:rPr>
            <w:sz w:val="22"/>
            <w:szCs w:val="22"/>
          </w:rPr>
          <w:fldChar w:fldCharType="end"/>
        </w:r>
      </w:ins>
      <w:ins w:id="1004" w:author="Caitlin Page Casar" w:date="2019-06-04T21:42:00Z">
        <w:r w:rsidR="005B7C5B">
          <w:rPr>
            <w:sz w:val="22"/>
            <w:szCs w:val="22"/>
          </w:rPr>
          <w:t>.</w:t>
        </w:r>
      </w:ins>
      <w:ins w:id="1005" w:author="Caitlin Page Casar" w:date="2019-06-04T21:41:00Z">
        <w:r>
          <w:rPr>
            <w:sz w:val="22"/>
            <w:szCs w:val="22"/>
          </w:rPr>
          <w:t xml:space="preserve"> </w:t>
        </w:r>
      </w:ins>
      <w:ins w:id="1006" w:author="Caitlin Page Casar" w:date="2019-06-04T21:55:00Z">
        <w:r w:rsidR="009323C2">
          <w:rPr>
            <w:sz w:val="22"/>
            <w:szCs w:val="22"/>
          </w:rPr>
          <w:t xml:space="preserve">Our estimates for fluid cell densities </w:t>
        </w:r>
      </w:ins>
      <w:ins w:id="1007" w:author="Caitlin Page Casar" w:date="2019-06-05T13:21:00Z">
        <w:r w:rsidR="00C13555">
          <w:rPr>
            <w:sz w:val="22"/>
            <w:szCs w:val="22"/>
          </w:rPr>
          <w:t xml:space="preserve">per square centimeter </w:t>
        </w:r>
      </w:ins>
      <w:ins w:id="1008" w:author="Caitlin Page Casar" w:date="2019-06-04T21:55:00Z">
        <w:r w:rsidR="009323C2">
          <w:rPr>
            <w:sz w:val="22"/>
            <w:szCs w:val="22"/>
          </w:rPr>
          <w:t>are conservative</w:t>
        </w:r>
      </w:ins>
      <w:ins w:id="1009" w:author="Caitlin Page Casar" w:date="2019-06-05T13:21:00Z">
        <w:r w:rsidR="00C13555">
          <w:rPr>
            <w:sz w:val="22"/>
            <w:szCs w:val="22"/>
          </w:rPr>
          <w:t>ly high</w:t>
        </w:r>
      </w:ins>
      <w:ins w:id="1010" w:author="Caitlin Page Casar" w:date="2019-06-04T21:55:00Z">
        <w:r w:rsidR="009323C2">
          <w:rPr>
            <w:sz w:val="22"/>
            <w:szCs w:val="22"/>
          </w:rPr>
          <w:t xml:space="preserve"> given our assumptions of a 100</w:t>
        </w:r>
      </w:ins>
      <w:ins w:id="1011" w:author="Caitlin Page Casar" w:date="2019-06-04T21:57:00Z">
        <w:r w:rsidR="009323C2">
          <w:rPr>
            <w:sz w:val="22"/>
            <w:szCs w:val="22"/>
          </w:rPr>
          <w:t>μm</w:t>
        </w:r>
      </w:ins>
      <w:ins w:id="1012" w:author="Caitlin Page Casar" w:date="2019-06-04T21:55:00Z">
        <w:r w:rsidR="009323C2">
          <w:rPr>
            <w:sz w:val="22"/>
            <w:szCs w:val="22"/>
          </w:rPr>
          <w:t xml:space="preserve"> fracture width</w:t>
        </w:r>
      </w:ins>
      <w:ins w:id="1013" w:author="Caitlin Page Casar" w:date="2019-06-04T21:56:00Z">
        <w:r w:rsidR="009323C2">
          <w:rPr>
            <w:sz w:val="22"/>
            <w:szCs w:val="22"/>
          </w:rPr>
          <w:t xml:space="preserve">, where </w:t>
        </w:r>
      </w:ins>
      <w:ins w:id="1014" w:author="Caitlin Page Casar" w:date="2019-06-05T13:22:00Z">
        <w:r w:rsidR="00C13555">
          <w:rPr>
            <w:sz w:val="22"/>
            <w:szCs w:val="22"/>
          </w:rPr>
          <w:t>a</w:t>
        </w:r>
      </w:ins>
      <w:ins w:id="1015" w:author="Caitlin Page Casar" w:date="2019-06-04T21:56:00Z">
        <w:r w:rsidR="009323C2">
          <w:rPr>
            <w:sz w:val="22"/>
            <w:szCs w:val="22"/>
          </w:rPr>
          <w:t xml:space="preserve"> width of 4-30</w:t>
        </w:r>
      </w:ins>
      <w:ins w:id="1016" w:author="Caitlin Page Casar" w:date="2019-06-04T21:58:00Z">
        <w:r w:rsidR="009323C2">
          <w:rPr>
            <w:sz w:val="22"/>
            <w:szCs w:val="22"/>
          </w:rPr>
          <w:t>μm</w:t>
        </w:r>
      </w:ins>
      <w:ins w:id="1017" w:author="Caitlin Page Casar" w:date="2019-06-04T21:56:00Z">
        <w:r w:rsidR="009323C2">
          <w:rPr>
            <w:sz w:val="22"/>
            <w:szCs w:val="22"/>
          </w:rPr>
          <w:t xml:space="preserve"> may be more realistic </w:t>
        </w:r>
        <w:r w:rsidR="009323C2">
          <w:rPr>
            <w:sz w:val="22"/>
            <w:szCs w:val="22"/>
          </w:rPr>
          <w:fldChar w:fldCharType="begin"/>
        </w:r>
        <w:r w:rsidR="009323C2">
          <w:rPr>
            <w:sz w:val="22"/>
            <w:szCs w:val="22"/>
          </w:rPr>
          <w:instrText xml:space="preserve"> ADDIN ZOTERO_ITEM CSL_CITATION {"citationID":"47F6I6QX","properties":{"formattedCitation":"(Murdoch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ins>
      <w:r w:rsidR="009323C2">
        <w:rPr>
          <w:sz w:val="22"/>
          <w:szCs w:val="22"/>
        </w:rPr>
        <w:fldChar w:fldCharType="separate"/>
      </w:r>
      <w:ins w:id="1018" w:author="Caitlin Page Casar" w:date="2019-06-04T21:56:00Z">
        <w:r w:rsidR="009323C2" w:rsidRPr="009323C2">
          <w:rPr>
            <w:sz w:val="22"/>
            <w:rPrChange w:id="1019" w:author="Caitlin Page Casar" w:date="2019-06-04T21:56:00Z">
              <w:rPr/>
            </w:rPrChange>
          </w:rPr>
          <w:t xml:space="preserve">(Murdoch </w:t>
        </w:r>
        <w:r w:rsidR="009323C2" w:rsidRPr="009323C2">
          <w:rPr>
            <w:i/>
            <w:iCs/>
            <w:sz w:val="22"/>
            <w:rPrChange w:id="1020" w:author="Caitlin Page Casar" w:date="2019-06-04T21:56:00Z">
              <w:rPr>
                <w:i/>
                <w:iCs/>
              </w:rPr>
            </w:rPrChange>
          </w:rPr>
          <w:t>et al.</w:t>
        </w:r>
        <w:r w:rsidR="009323C2" w:rsidRPr="009323C2">
          <w:rPr>
            <w:sz w:val="22"/>
            <w:rPrChange w:id="1021" w:author="Caitlin Page Casar" w:date="2019-06-04T21:56:00Z">
              <w:rPr/>
            </w:rPrChange>
          </w:rPr>
          <w:t>, 2012)</w:t>
        </w:r>
        <w:r w:rsidR="009323C2">
          <w:rPr>
            <w:sz w:val="22"/>
            <w:szCs w:val="22"/>
          </w:rPr>
          <w:fldChar w:fldCharType="end"/>
        </w:r>
        <w:r w:rsidR="009323C2">
          <w:rPr>
            <w:sz w:val="22"/>
            <w:szCs w:val="22"/>
          </w:rPr>
          <w:t xml:space="preserve">. </w:t>
        </w:r>
      </w:ins>
      <w:moveToRangeStart w:id="1022" w:author="Caitlin Page Casar" w:date="2019-06-04T22:00:00Z" w:name="move10578023"/>
      <w:moveTo w:id="1023" w:author="Caitlin Page Casar" w:date="2019-06-04T22:00:00Z">
        <w:r w:rsidR="00EF7120" w:rsidRPr="00FF273C">
          <w:rPr>
            <w:rFonts w:ascii="TimesNewRomanPSMT" w:hAnsi="TimesNewRomanPSMT"/>
            <w:sz w:val="22"/>
            <w:szCs w:val="22"/>
          </w:rPr>
          <w:t xml:space="preserve">Cell densities estimated from internal and parallel control glass slides were highest in DeMMO1 experiments, and these biofilms shared the same cell morphologies, suggesting that glass promoted the colonization of a common taxa across these experiments. </w:t>
        </w:r>
      </w:moveTo>
      <w:moveToRangeStart w:id="1024" w:author="Caitlin Page Casar" w:date="2019-06-04T21:59:00Z" w:name="move10577961"/>
      <w:moveToRangeEnd w:id="1022"/>
      <w:moveTo w:id="1025" w:author="Caitlin Page Casar" w:date="2019-06-04T21:59:00Z">
        <w:del w:id="1026" w:author="Caitlin Page Casar" w:date="2019-06-04T21:59:00Z">
          <w:r w:rsidR="00EF7120" w:rsidRPr="00FF273C" w:rsidDel="00EF7120">
            <w:rPr>
              <w:rFonts w:ascii="TimesNewRomanPSMT" w:hAnsi="TimesNewRomanPSMT"/>
              <w:sz w:val="22"/>
              <w:szCs w:val="22"/>
            </w:rPr>
            <w:delText>However, cell</w:delText>
          </w:r>
        </w:del>
      </w:moveTo>
      <w:ins w:id="1027" w:author="Caitlin Page Casar" w:date="2019-06-04T22:00:00Z">
        <w:r w:rsidR="00EF7120">
          <w:rPr>
            <w:rFonts w:ascii="TimesNewRomanPSMT" w:hAnsi="TimesNewRomanPSMT"/>
            <w:sz w:val="22"/>
            <w:szCs w:val="22"/>
          </w:rPr>
          <w:t>However, c</w:t>
        </w:r>
      </w:ins>
      <w:ins w:id="1028" w:author="Caitlin Page Casar" w:date="2019-06-04T21:59:00Z">
        <w:r w:rsidR="00EF7120">
          <w:rPr>
            <w:rFonts w:ascii="TimesNewRomanPSMT" w:hAnsi="TimesNewRomanPSMT"/>
            <w:sz w:val="22"/>
            <w:szCs w:val="22"/>
          </w:rPr>
          <w:t>ell</w:t>
        </w:r>
      </w:ins>
      <w:moveTo w:id="1029" w:author="Caitlin Page Casar" w:date="2019-06-04T21:59:00Z">
        <w:r w:rsidR="00EF7120" w:rsidRPr="00FF273C">
          <w:rPr>
            <w:rFonts w:ascii="TimesNewRomanPSMT" w:hAnsi="TimesNewRomanPSMT"/>
            <w:sz w:val="22"/>
            <w:szCs w:val="22"/>
          </w:rPr>
          <w:t xml:space="preserve"> morphologies were distinct between most controls and minerals (i.e. in all pyrolusite experiments at all sites), suggesting taxonomic selection for mineral surface colonization</w:t>
        </w:r>
      </w:moveTo>
      <w:ins w:id="1030" w:author="Caitlin Page Casar" w:date="2019-06-04T21:59:00Z">
        <w:r w:rsidR="00EF7120">
          <w:rPr>
            <w:rFonts w:ascii="TimesNewRomanPSMT" w:hAnsi="TimesNewRomanPSMT"/>
            <w:sz w:val="22"/>
            <w:szCs w:val="22"/>
          </w:rPr>
          <w:t xml:space="preserve">. </w:t>
        </w:r>
      </w:ins>
      <w:moveTo w:id="1031" w:author="Caitlin Page Casar" w:date="2019-06-04T21:59:00Z">
        <w:del w:id="1032" w:author="Caitlin Page Casar" w:date="2019-06-04T21:59:00Z">
          <w:r w:rsidR="00EF7120" w:rsidRPr="00FF273C" w:rsidDel="00EF7120">
            <w:rPr>
              <w:rFonts w:ascii="TimesNewRomanPSMT" w:hAnsi="TimesNewRomanPSMT"/>
              <w:sz w:val="22"/>
              <w:szCs w:val="22"/>
            </w:rPr>
            <w:delText xml:space="preserve"> (Figure x). </w:delText>
          </w:r>
        </w:del>
      </w:moveTo>
    </w:p>
    <w:moveToRangeEnd w:id="1024"/>
    <w:p w14:paraId="13BD82CC" w14:textId="038C56FD" w:rsidR="00792520" w:rsidRDefault="005B7C5B" w:rsidP="00792520">
      <w:pPr>
        <w:spacing w:before="120" w:line="276" w:lineRule="auto"/>
        <w:jc w:val="both"/>
        <w:rPr>
          <w:ins w:id="1033" w:author="Caitlin Page Casar" w:date="2019-06-05T16:35:00Z"/>
          <w:sz w:val="22"/>
          <w:szCs w:val="22"/>
        </w:rPr>
      </w:pPr>
      <w:ins w:id="1034" w:author="Caitlin Page Casar" w:date="2019-06-04T21:44:00Z">
        <w:r>
          <w:rPr>
            <w:sz w:val="22"/>
            <w:szCs w:val="22"/>
          </w:rPr>
          <w:t xml:space="preserve">Further, generally higher cell densities on minerals vs. </w:t>
        </w:r>
      </w:ins>
      <w:ins w:id="1035" w:author="Caitlin Page Casar" w:date="2019-06-04T21:45:00Z">
        <w:r>
          <w:rPr>
            <w:sz w:val="22"/>
            <w:szCs w:val="22"/>
          </w:rPr>
          <w:t xml:space="preserve">respective internal controls suggest that </w:t>
        </w:r>
      </w:ins>
      <w:ins w:id="1036" w:author="Caitlin Page Casar" w:date="2019-06-04T21:46:00Z">
        <w:r>
          <w:rPr>
            <w:sz w:val="22"/>
            <w:szCs w:val="22"/>
          </w:rPr>
          <w:t xml:space="preserve">minerals </w:t>
        </w:r>
      </w:ins>
      <w:ins w:id="1037" w:author="Caitlin Page Casar" w:date="2019-06-04T22:00:00Z">
        <w:r w:rsidR="00EF7120">
          <w:rPr>
            <w:sz w:val="22"/>
            <w:szCs w:val="22"/>
          </w:rPr>
          <w:t>enhance biomass</w:t>
        </w:r>
      </w:ins>
      <w:ins w:id="1038" w:author="Caitlin Page Casar" w:date="2019-06-04T21:47:00Z">
        <w:r>
          <w:rPr>
            <w:sz w:val="22"/>
            <w:szCs w:val="22"/>
          </w:rPr>
          <w:t>. There are several reasons why minerals could</w:t>
        </w:r>
      </w:ins>
      <w:ins w:id="1039" w:author="Caitlin Page Casar" w:date="2019-06-04T21:48:00Z">
        <w:r>
          <w:rPr>
            <w:sz w:val="22"/>
            <w:szCs w:val="22"/>
          </w:rPr>
          <w:t xml:space="preserve"> promote biofilm formation: charge, energy source, conditioning films enhanced by mineral defects…Minerals rich in iron and manga</w:t>
        </w:r>
      </w:ins>
      <w:ins w:id="1040" w:author="Caitlin Page Casar" w:date="2019-06-04T21:49:00Z">
        <w:r>
          <w:rPr>
            <w:sz w:val="22"/>
            <w:szCs w:val="22"/>
          </w:rPr>
          <w:t xml:space="preserve">nese promoted higher densities than calcite and muscovite, suggesting </w:t>
        </w:r>
        <w:commentRangeStart w:id="1041"/>
        <w:r>
          <w:rPr>
            <w:sz w:val="22"/>
            <w:szCs w:val="22"/>
          </w:rPr>
          <w:t>potential microbial metal cycling</w:t>
        </w:r>
      </w:ins>
      <w:commentRangeEnd w:id="1041"/>
      <w:ins w:id="1042" w:author="Caitlin Page Casar" w:date="2019-07-16T23:25:00Z">
        <w:r w:rsidR="00D42448">
          <w:rPr>
            <w:rStyle w:val="CommentReference"/>
          </w:rPr>
          <w:commentReference w:id="1041"/>
        </w:r>
      </w:ins>
      <w:ins w:id="1043" w:author="Caitlin Page Casar" w:date="2019-06-04T21:49:00Z">
        <w:r>
          <w:rPr>
            <w:sz w:val="22"/>
            <w:szCs w:val="22"/>
          </w:rPr>
          <w:t xml:space="preserve">. </w:t>
        </w:r>
      </w:ins>
    </w:p>
    <w:p w14:paraId="19966C46" w14:textId="70A65355" w:rsidR="00E23E77" w:rsidRPr="005654B9" w:rsidDel="006269DC" w:rsidRDefault="00E23E77" w:rsidP="00E23E77">
      <w:pPr>
        <w:pStyle w:val="ListParagraph"/>
        <w:numPr>
          <w:ilvl w:val="0"/>
          <w:numId w:val="4"/>
        </w:numPr>
        <w:rPr>
          <w:del w:id="1044" w:author="Caitlin Page Casar" w:date="2019-06-04T22:05:00Z"/>
          <w:rFonts w:ascii="Calibri" w:hAnsi="Calibri" w:cs="Calibri"/>
          <w:b/>
        </w:rPr>
      </w:pPr>
      <w:del w:id="1045" w:author="Caitlin Page Casar" w:date="2019-06-04T22:05:00Z">
        <w:r w:rsidRPr="00FC73CE" w:rsidDel="006269DC">
          <w:rPr>
            <w:b/>
            <w:sz w:val="20"/>
            <w:szCs w:val="20"/>
          </w:rPr>
          <w:delText xml:space="preserve">Biofilm cell density estimates </w:delText>
        </w:r>
      </w:del>
    </w:p>
    <w:p w14:paraId="3AC47F7D" w14:textId="43C6A5D1" w:rsidR="00E23E77" w:rsidRPr="003B0322" w:rsidDel="005B7C5B" w:rsidRDefault="00E23E77" w:rsidP="00E23E77">
      <w:pPr>
        <w:pStyle w:val="ListParagraph"/>
        <w:numPr>
          <w:ilvl w:val="1"/>
          <w:numId w:val="4"/>
        </w:numPr>
        <w:rPr>
          <w:del w:id="1046" w:author="Caitlin Page Casar" w:date="2019-06-04T21:49:00Z"/>
          <w:b/>
          <w:sz w:val="20"/>
          <w:szCs w:val="20"/>
        </w:rPr>
      </w:pPr>
      <w:del w:id="1047" w:author="Caitlin Page Casar" w:date="2019-06-04T21:49:00Z">
        <w:r w:rsidDel="005B7C5B">
          <w:rPr>
            <w:sz w:val="20"/>
            <w:szCs w:val="20"/>
          </w:rPr>
          <w:delText xml:space="preserve">Higher cell densities on parallel controls vs. minerals suggests that in most cases, minerals promote biofilm formation, which may indicate that the minerals provide a source of energy for members of the biofilms. Minerals rich in iron and manganese promoted higher densities than calcite and muscovite, suggesting potential iron and manganese metabolisms. </w:delText>
        </w:r>
      </w:del>
    </w:p>
    <w:p w14:paraId="1F5BB1E2" w14:textId="7B8CB930" w:rsidR="00E23E77" w:rsidRPr="00EE79B7" w:rsidDel="005B7C5B" w:rsidRDefault="00E23E77" w:rsidP="00E23E77">
      <w:pPr>
        <w:pStyle w:val="ListParagraph"/>
        <w:numPr>
          <w:ilvl w:val="1"/>
          <w:numId w:val="4"/>
        </w:numPr>
        <w:rPr>
          <w:del w:id="1048" w:author="Caitlin Page Casar" w:date="2019-06-04T21:50:00Z"/>
          <w:b/>
          <w:sz w:val="20"/>
          <w:szCs w:val="20"/>
        </w:rPr>
      </w:pPr>
      <w:del w:id="1049" w:author="Caitlin Page Casar" w:date="2019-06-04T21:50:00Z">
        <w:r w:rsidDel="005B7C5B">
          <w:rPr>
            <w:sz w:val="20"/>
            <w:szCs w:val="20"/>
          </w:rPr>
          <w:delText>Communities colonizing DeMMO1 pyrite and magnetite internal controls (glass) were more dense than their mineral counterparts. Mineral dissolution may provide aqueous Fe2+, a phase that may be preferred by these communities. Alternatively, a temporal shift in fluid conditions may explain this observation, given that on average cell densities were higher in DeMMO1 experiments during August 2017 than November 2017.</w:delText>
        </w:r>
      </w:del>
    </w:p>
    <w:p w14:paraId="1BC3EBEB" w14:textId="2394586D" w:rsidR="00E23E77" w:rsidRPr="0044211A" w:rsidDel="00792520" w:rsidRDefault="00E23E77" w:rsidP="00E23E77">
      <w:pPr>
        <w:pStyle w:val="ListParagraph"/>
        <w:numPr>
          <w:ilvl w:val="1"/>
          <w:numId w:val="4"/>
        </w:numPr>
        <w:rPr>
          <w:del w:id="1050" w:author="Caitlin Page Casar" w:date="2019-06-04T21:39:00Z"/>
          <w:b/>
          <w:sz w:val="20"/>
          <w:szCs w:val="20"/>
        </w:rPr>
      </w:pPr>
      <w:del w:id="1051" w:author="Caitlin Page Casar" w:date="2019-06-04T21:39:00Z">
        <w:r w:rsidDel="00792520">
          <w:rPr>
            <w:sz w:val="20"/>
            <w:szCs w:val="20"/>
          </w:rPr>
          <w:delText>Consistent cell morphologies across glass-colonizing biofilms vs. heterogenous morphologies across minerals suggests minerals promotes colonization of distinct subpopulations</w:delText>
        </w:r>
      </w:del>
    </w:p>
    <w:p w14:paraId="463E4E6B" w14:textId="049FEC53" w:rsidR="00E23E77" w:rsidRPr="00AB6B5C" w:rsidDel="006269DC" w:rsidRDefault="00E23E77" w:rsidP="00E23E77">
      <w:pPr>
        <w:pStyle w:val="ListParagraph"/>
        <w:numPr>
          <w:ilvl w:val="1"/>
          <w:numId w:val="4"/>
        </w:numPr>
        <w:rPr>
          <w:del w:id="1052" w:author="Caitlin Page Casar" w:date="2019-06-04T22:05:00Z"/>
          <w:b/>
          <w:sz w:val="20"/>
          <w:szCs w:val="20"/>
        </w:rPr>
      </w:pPr>
      <w:del w:id="1053" w:author="Caitlin Page Casar" w:date="2019-06-04T22:05:00Z">
        <w:r w:rsidRPr="004E76A5" w:rsidDel="006269DC">
          <w:rPr>
            <w:sz w:val="20"/>
            <w:szCs w:val="20"/>
          </w:rPr>
          <w:delText xml:space="preserve">Wanger </w:delText>
        </w:r>
        <w:r w:rsidDel="006269DC">
          <w:rPr>
            <w:sz w:val="20"/>
            <w:szCs w:val="20"/>
          </w:rPr>
          <w:delText>et al. 2006 suggested potentially long timescales for biofilm development/cell doubling time in SA gold mine, our data show that biofilms and dense EPS can form rapidly where energy-rich substrates are available</w:delText>
        </w:r>
      </w:del>
    </w:p>
    <w:p w14:paraId="5F53339D" w14:textId="4E935A88" w:rsidR="00E23E77" w:rsidRPr="00E451E7" w:rsidDel="00792520" w:rsidRDefault="00E23E77" w:rsidP="00E23E77">
      <w:pPr>
        <w:pStyle w:val="ListParagraph"/>
        <w:numPr>
          <w:ilvl w:val="1"/>
          <w:numId w:val="4"/>
        </w:numPr>
        <w:rPr>
          <w:del w:id="1054" w:author="Caitlin Page Casar" w:date="2019-06-04T21:39:00Z"/>
          <w:b/>
          <w:sz w:val="20"/>
          <w:szCs w:val="20"/>
        </w:rPr>
      </w:pPr>
      <w:del w:id="1055" w:author="Caitlin Page Casar" w:date="2019-06-04T21:39:00Z">
        <w:r w:rsidDel="00792520">
          <w:rPr>
            <w:sz w:val="20"/>
            <w:szCs w:val="20"/>
          </w:rPr>
          <w:delText xml:space="preserve">Possible extrapolation of densities based on percent mineral composition from Caddey 1991, could compare to densities estimated from native rock experiments </w:delText>
        </w:r>
      </w:del>
    </w:p>
    <w:p w14:paraId="58B98D38" w14:textId="523B0D0B" w:rsidR="00816D53" w:rsidRPr="00AB6B5C" w:rsidDel="006269DC" w:rsidRDefault="00E23E77" w:rsidP="00E23E77">
      <w:pPr>
        <w:pStyle w:val="ListParagraph"/>
        <w:numPr>
          <w:ilvl w:val="1"/>
          <w:numId w:val="4"/>
        </w:numPr>
        <w:rPr>
          <w:del w:id="1056" w:author="Caitlin Page Casar" w:date="2019-06-04T22:05:00Z"/>
          <w:b/>
          <w:sz w:val="20"/>
          <w:szCs w:val="20"/>
        </w:rPr>
      </w:pPr>
      <w:del w:id="1057" w:author="Caitlin Page Casar" w:date="2019-06-04T21:55:00Z">
        <w:r w:rsidDel="009323C2">
          <w:rPr>
            <w:sz w:val="20"/>
            <w:szCs w:val="20"/>
          </w:rPr>
          <w:delText xml:space="preserve">Biogenic structures observed in SEM images may play a role in EET </w:delText>
        </w:r>
      </w:del>
    </w:p>
    <w:p w14:paraId="433D1689" w14:textId="77777777" w:rsidR="00E23E77" w:rsidDel="00EF7120" w:rsidRDefault="00E23E77" w:rsidP="00A775D0">
      <w:pPr>
        <w:spacing w:before="120" w:line="276" w:lineRule="auto"/>
        <w:jc w:val="both"/>
        <w:rPr>
          <w:del w:id="1058" w:author="Caitlin Page Casar" w:date="2019-06-04T22:01:00Z"/>
          <w:rFonts w:ascii="TimesNewRomanPSMT" w:hAnsi="TimesNewRomanPSMT"/>
          <w:sz w:val="22"/>
          <w:szCs w:val="22"/>
        </w:rPr>
      </w:pPr>
    </w:p>
    <w:p w14:paraId="1CC60B60" w14:textId="14404D0B" w:rsidR="00A775D0" w:rsidDel="00EF7120" w:rsidRDefault="00A775D0" w:rsidP="00A775D0">
      <w:pPr>
        <w:spacing w:before="120" w:line="276" w:lineRule="auto"/>
        <w:jc w:val="both"/>
        <w:rPr>
          <w:del w:id="1059" w:author="Caitlin Page Casar" w:date="2019-06-04T22:01:00Z"/>
          <w:rFonts w:ascii="TimesNewRomanPSMT" w:hAnsi="TimesNewRomanPSMT"/>
          <w:sz w:val="22"/>
          <w:szCs w:val="22"/>
        </w:rPr>
      </w:pPr>
      <w:del w:id="1060" w:author="Caitlin Page Casar" w:date="2019-06-04T22:01:00Z">
        <w:r w:rsidRPr="00FF273C" w:rsidDel="00EF7120">
          <w:rPr>
            <w:rFonts w:ascii="TimesNewRomanPSMT" w:hAnsi="TimesNewRomanPSMT"/>
            <w:sz w:val="22"/>
            <w:szCs w:val="22"/>
          </w:rPr>
          <w:delText xml:space="preserve">Cell density estimates from SEM images indicate that pyrolusite was most well colonized out of all mineral types, whereas calcite, a mineral with no iron or manganese, was least colonized. </w:delText>
        </w:r>
      </w:del>
      <w:moveFromRangeStart w:id="1061" w:author="Caitlin Page Casar" w:date="2019-06-04T22:00:00Z" w:name="move10578023"/>
      <w:moveFrom w:id="1062" w:author="Caitlin Page Casar" w:date="2019-06-04T22:00:00Z">
        <w:del w:id="1063" w:author="Caitlin Page Casar" w:date="2019-06-04T22:01:00Z">
          <w:r w:rsidRPr="00FF273C" w:rsidDel="00EF7120">
            <w:rPr>
              <w:rFonts w:ascii="TimesNewRomanPSMT" w:hAnsi="TimesNewRomanPSMT"/>
              <w:sz w:val="22"/>
              <w:szCs w:val="22"/>
            </w:rPr>
            <w:delText xml:space="preserve">Cell densities estimated from internal and parallel control glass slides were highest in DeMMO1 experiments, and these biofilms shared the same cell morphologies, suggesting that glass promoted the colonization of a common taxa across these experiments. </w:delText>
          </w:r>
        </w:del>
      </w:moveFrom>
      <w:moveFromRangeStart w:id="1064" w:author="Caitlin Page Casar" w:date="2019-06-04T21:59:00Z" w:name="move10577961"/>
      <w:moveFromRangeEnd w:id="1061"/>
      <w:moveFrom w:id="1065" w:author="Caitlin Page Casar" w:date="2019-06-04T21:59:00Z">
        <w:del w:id="1066" w:author="Caitlin Page Casar" w:date="2019-06-04T22:01:00Z">
          <w:r w:rsidRPr="00FF273C" w:rsidDel="00EF7120">
            <w:rPr>
              <w:rFonts w:ascii="TimesNewRomanPSMT" w:hAnsi="TimesNewRomanPSMT"/>
              <w:sz w:val="22"/>
              <w:szCs w:val="22"/>
            </w:rPr>
            <w:delText xml:space="preserve">However, cell morphologies were distinct between most controls and minerals (i.e. in all pyrolusite experiments at all sites), suggesting taxonomic selection for mineral surface colonization (Figure x). </w:delText>
          </w:r>
        </w:del>
      </w:moveFrom>
      <w:moveFromRangeEnd w:id="1064"/>
    </w:p>
    <w:p w14:paraId="5FC3CEBC" w14:textId="1D6CC77B" w:rsidR="009F4BA0" w:rsidDel="006B5131" w:rsidRDefault="009F4BA0" w:rsidP="009F4BA0">
      <w:pPr>
        <w:pStyle w:val="NormalWeb"/>
        <w:spacing w:before="120" w:beforeAutospacing="0" w:after="0" w:afterAutospacing="0"/>
        <w:jc w:val="both"/>
        <w:rPr>
          <w:moveFrom w:id="1067" w:author="Caitlin Page Casar" w:date="2019-06-03T15:31:00Z"/>
          <w:rFonts w:ascii="TimesNewRomanPSMT" w:hAnsi="TimesNewRomanPSMT"/>
          <w:color w:val="7F7F7F" w:themeColor="text1" w:themeTint="80"/>
          <w:sz w:val="18"/>
          <w:szCs w:val="18"/>
        </w:rPr>
      </w:pPr>
      <w:moveFromRangeStart w:id="1068" w:author="Caitlin Page Casar" w:date="2019-06-03T15:31:00Z" w:name="move9435466"/>
      <w:moveFrom w:id="1069" w:author="Caitlin Page Casar" w:date="2019-06-03T15:31:00Z">
        <w:r w:rsidDel="006B5131">
          <w:rPr>
            <w:rFonts w:ascii="TimesNewRomanPSMT" w:hAnsi="TimesNewRomanPSMT"/>
            <w:noProof/>
            <w:color w:val="7F7F7F" w:themeColor="text1" w:themeTint="80"/>
            <w:sz w:val="18"/>
            <w:szCs w:val="18"/>
          </w:rPr>
          <w:drawing>
            <wp:inline distT="0" distB="0" distL="0" distR="0" wp14:anchorId="04E057A9" wp14:editId="2D8FB474">
              <wp:extent cx="3123903" cy="2414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sidDel="006B5131">
          <w:rPr>
            <w:rFonts w:ascii="TimesNewRomanPSMT" w:hAnsi="TimesNewRomanPSMT"/>
            <w:noProof/>
            <w:color w:val="7F7F7F" w:themeColor="text1" w:themeTint="80"/>
            <w:sz w:val="18"/>
            <w:szCs w:val="18"/>
          </w:rPr>
          <w:drawing>
            <wp:inline distT="0" distB="0" distL="0" distR="0" wp14:anchorId="7D0A999B" wp14:editId="1AB3DCDA">
              <wp:extent cx="2509838" cy="2342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From>
    </w:p>
    <w:p w14:paraId="2C29EF08" w14:textId="38087242" w:rsidR="009F4BA0" w:rsidRPr="009F4BA0" w:rsidDel="006B5131" w:rsidRDefault="009F4BA0" w:rsidP="009F4BA0">
      <w:pPr>
        <w:pStyle w:val="NormalWeb"/>
        <w:spacing w:before="120" w:beforeAutospacing="0" w:after="0" w:afterAutospacing="0"/>
        <w:jc w:val="both"/>
        <w:rPr>
          <w:moveFrom w:id="1070" w:author="Caitlin Page Casar" w:date="2019-06-03T15:31:00Z"/>
          <w:rFonts w:ascii="TimesNewRomanPSMT" w:hAnsi="TimesNewRomanPSMT"/>
          <w:color w:val="7F7F7F" w:themeColor="text1" w:themeTint="80"/>
          <w:sz w:val="18"/>
          <w:szCs w:val="18"/>
        </w:rPr>
      </w:pPr>
      <w:moveFrom w:id="1071" w:author="Caitlin Page Casar" w:date="2019-06-03T15:31:00Z">
        <w:r w:rsidRPr="008B298C" w:rsidDel="006B5131">
          <w:rPr>
            <w:rFonts w:ascii="TimesNewRomanPSMT" w:hAnsi="TimesNewRomanPSMT"/>
            <w:b/>
            <w:color w:val="7F7F7F" w:themeColor="text1" w:themeTint="80"/>
            <w:sz w:val="18"/>
            <w:szCs w:val="18"/>
          </w:rPr>
          <w:t xml:space="preserve">Figure </w:t>
        </w:r>
        <w:r w:rsidDel="006B5131">
          <w:rPr>
            <w:rFonts w:ascii="TimesNewRomanPSMT" w:hAnsi="TimesNewRomanPSMT"/>
            <w:b/>
            <w:color w:val="7F7F7F" w:themeColor="text1" w:themeTint="80"/>
            <w:sz w:val="18"/>
            <w:szCs w:val="18"/>
          </w:rPr>
          <w:t>x</w:t>
        </w:r>
        <w:r w:rsidRPr="008B298C" w:rsidDel="006B5131">
          <w:rPr>
            <w:rFonts w:ascii="TimesNewRomanPSMT" w:hAnsi="TimesNewRomanPSMT"/>
            <w:b/>
            <w:color w:val="7F7F7F" w:themeColor="text1" w:themeTint="80"/>
            <w:sz w:val="18"/>
            <w:szCs w:val="18"/>
          </w:rPr>
          <w:t>.</w:t>
        </w:r>
        <w:r w:rsidRPr="008B298C" w:rsidDel="006B5131">
          <w:rPr>
            <w:rFonts w:ascii="TimesNewRomanPSMT" w:hAnsi="TimesNewRomanPSMT"/>
            <w:color w:val="7F7F7F" w:themeColor="text1" w:themeTint="80"/>
            <w:sz w:val="18"/>
            <w:szCs w:val="18"/>
          </w:rPr>
          <w:t xml:space="preserve"> </w:t>
        </w:r>
        <w:r w:rsidDel="006B5131">
          <w:rPr>
            <w:rFonts w:ascii="TimesNewRomanPSMT" w:hAnsi="TimesNewRomanPSMT"/>
            <w:color w:val="7F7F7F" w:themeColor="text1" w:themeTint="80"/>
            <w:sz w:val="18"/>
            <w:szCs w:val="18"/>
          </w:rPr>
          <w:t xml:space="preserve">Left: </w:t>
        </w:r>
        <w:r w:rsidRPr="008B298C" w:rsidDel="006B5131">
          <w:rPr>
            <w:rFonts w:ascii="TimesNewRomanPSMT" w:hAnsi="TimesNewRomanPSMT"/>
            <w:color w:val="7F7F7F" w:themeColor="text1" w:themeTint="80"/>
            <w:sz w:val="18"/>
            <w:szCs w:val="18"/>
          </w:rPr>
          <w:t xml:space="preserve">Cell densities </w:t>
        </w:r>
        <w:r w:rsidDel="006B5131">
          <w:rPr>
            <w:rFonts w:ascii="TimesNewRomanPSMT" w:hAnsi="TimesNewRomanPSMT"/>
            <w:color w:val="7F7F7F" w:themeColor="text1" w:themeTint="80"/>
            <w:sz w:val="18"/>
            <w:szCs w:val="18"/>
          </w:rPr>
          <w:t>vs. sampling date for each site. Right: Cell densities vs. site over all sampling dates.</w:t>
        </w:r>
      </w:moveFrom>
    </w:p>
    <w:moveFromRangeEnd w:id="1068"/>
    <w:p w14:paraId="5833D79B" w14:textId="77777777" w:rsidR="00D20053" w:rsidRDefault="00D20053" w:rsidP="00067A57">
      <w:pPr>
        <w:rPr>
          <w:rFonts w:ascii="Calibri" w:hAnsi="Calibri" w:cs="Calibri"/>
          <w:b/>
        </w:rPr>
      </w:pPr>
    </w:p>
    <w:p w14:paraId="4A5937D8" w14:textId="3A359E37" w:rsidR="00067A57" w:rsidDel="005B1577" w:rsidRDefault="00773B25" w:rsidP="00067A57">
      <w:pPr>
        <w:rPr>
          <w:del w:id="1072" w:author="Caitlin Page Casar" w:date="2019-06-04T22:01:00Z"/>
          <w:rFonts w:ascii="Calibri" w:hAnsi="Calibri" w:cs="Calibri"/>
          <w:b/>
        </w:rPr>
      </w:pPr>
      <w:r w:rsidRPr="006B4718">
        <w:rPr>
          <w:rFonts w:ascii="Calibri" w:hAnsi="Calibri" w:cs="Calibri"/>
          <w:b/>
        </w:rPr>
        <w:t>4 | CONCLUSIONS</w:t>
      </w:r>
    </w:p>
    <w:p w14:paraId="3B1C1FB5" w14:textId="6CA7E526" w:rsidR="00E23E77" w:rsidRPr="00F025D6" w:rsidDel="005B1577" w:rsidRDefault="00E23E77" w:rsidP="00E23E77">
      <w:pPr>
        <w:pStyle w:val="ListParagraph"/>
        <w:numPr>
          <w:ilvl w:val="0"/>
          <w:numId w:val="4"/>
        </w:numPr>
        <w:rPr>
          <w:del w:id="1073" w:author="Caitlin Page Casar" w:date="2019-06-04T22:01:00Z"/>
          <w:b/>
          <w:sz w:val="20"/>
          <w:szCs w:val="20"/>
        </w:rPr>
      </w:pPr>
      <w:del w:id="1074" w:author="Caitlin Page Casar" w:date="2019-06-04T22:01:00Z">
        <w:r w:rsidDel="005B1577">
          <w:rPr>
            <w:sz w:val="20"/>
            <w:szCs w:val="20"/>
          </w:rPr>
          <w:delText xml:space="preserve">All data taken together suggest pyrolusite is very favorable electron acceptor at DeMMO, especially when coupled to organic carbon, elemental sulfur, or methane, which promotes the growth of Thermodesulfovibrionia and Desulfobulbaceae in dense biofilm communities. </w:delText>
        </w:r>
      </w:del>
    </w:p>
    <w:p w14:paraId="360363E5" w14:textId="77777777" w:rsidR="00E23E77" w:rsidRDefault="00E23E77" w:rsidP="00067A57">
      <w:pPr>
        <w:rPr>
          <w:rFonts w:ascii="Calibri" w:hAnsi="Calibri" w:cs="Calibri"/>
          <w:b/>
        </w:rPr>
      </w:pPr>
    </w:p>
    <w:p w14:paraId="2868B69F" w14:textId="053CF4A2" w:rsidR="001904D5" w:rsidDel="005B1577" w:rsidRDefault="00147DB2" w:rsidP="00F770A6">
      <w:pPr>
        <w:spacing w:before="120" w:line="276" w:lineRule="auto"/>
        <w:jc w:val="both"/>
        <w:rPr>
          <w:del w:id="1075" w:author="Caitlin Page Casar" w:date="2019-06-04T22:01:00Z"/>
          <w:rFonts w:ascii="TimesNewRomanPSMT" w:hAnsi="TimesNewRomanPSMT"/>
          <w:sz w:val="22"/>
          <w:szCs w:val="22"/>
        </w:rPr>
      </w:pPr>
      <w:ins w:id="1076" w:author="Caitlin Page Casar" w:date="2019-06-05T10:44:00Z">
        <w:r>
          <w:rPr>
            <w:rFonts w:ascii="TimesNewRomanPSMT" w:hAnsi="TimesNewRomanPSMT"/>
            <w:sz w:val="22"/>
            <w:szCs w:val="22"/>
          </w:rPr>
          <w:t xml:space="preserve">We successfully utilized </w:t>
        </w:r>
        <w:r w:rsidRPr="00147DB2">
          <w:rPr>
            <w:rFonts w:ascii="TimesNewRomanPSMT" w:hAnsi="TimesNewRomanPSMT"/>
            <w:i/>
            <w:sz w:val="22"/>
            <w:szCs w:val="22"/>
            <w:rPrChange w:id="1077" w:author="Caitlin Page Casar" w:date="2019-06-05T10:46:00Z">
              <w:rPr>
                <w:rFonts w:ascii="TimesNewRomanPSMT" w:hAnsi="TimesNewRomanPSMT"/>
                <w:sz w:val="22"/>
                <w:szCs w:val="22"/>
              </w:rPr>
            </w:rPrChange>
          </w:rPr>
          <w:t>in situ</w:t>
        </w:r>
        <w:r>
          <w:rPr>
            <w:rFonts w:ascii="TimesNewRomanPSMT" w:hAnsi="TimesNewRomanPSMT"/>
            <w:sz w:val="22"/>
            <w:szCs w:val="22"/>
          </w:rPr>
          <w:t xml:space="preserve"> cultivation experiments to explore the role of minerals in driving di</w:t>
        </w:r>
      </w:ins>
      <w:ins w:id="1078" w:author="Caitlin Page Casar" w:date="2019-06-05T10:45:00Z">
        <w:r>
          <w:rPr>
            <w:rFonts w:ascii="TimesNewRomanPSMT" w:hAnsi="TimesNewRomanPSMT"/>
            <w:sz w:val="22"/>
            <w:szCs w:val="22"/>
          </w:rPr>
          <w:t xml:space="preserve">fferences in diversity and biomass between fluid and mineral-hosted microbial communities in a continental deep subsurface system. </w:t>
        </w:r>
      </w:ins>
      <w:ins w:id="1079" w:author="Caitlin Page Casar" w:date="2019-06-05T10:46:00Z">
        <w:r>
          <w:rPr>
            <w:rFonts w:ascii="TimesNewRomanPSMT" w:hAnsi="TimesNewRomanPSMT"/>
            <w:sz w:val="22"/>
            <w:szCs w:val="22"/>
          </w:rPr>
          <w:t>Here,</w:t>
        </w:r>
      </w:ins>
      <w:ins w:id="1080" w:author="Caitlin Page Casar" w:date="2019-06-05T10:42:00Z">
        <w:r>
          <w:rPr>
            <w:rFonts w:ascii="TimesNewRomanPSMT" w:hAnsi="TimesNewRomanPSMT"/>
            <w:sz w:val="22"/>
            <w:szCs w:val="22"/>
          </w:rPr>
          <w:t xml:space="preserve"> variety of minerals are available as energy sources </w:t>
        </w:r>
      </w:ins>
      <w:ins w:id="1081" w:author="Caitlin Page Casar" w:date="2019-06-05T10:43:00Z">
        <w:r>
          <w:rPr>
            <w:rFonts w:ascii="TimesNewRomanPSMT" w:hAnsi="TimesNewRomanPSMT"/>
            <w:sz w:val="22"/>
            <w:szCs w:val="22"/>
          </w:rPr>
          <w:t>for microbial metabolisms</w:t>
        </w:r>
      </w:ins>
      <w:ins w:id="1082" w:author="Caitlin Page Casar" w:date="2019-06-05T10:47:00Z">
        <w:r>
          <w:rPr>
            <w:rFonts w:ascii="TimesNewRomanPSMT" w:hAnsi="TimesNewRomanPSMT"/>
            <w:sz w:val="22"/>
            <w:szCs w:val="22"/>
          </w:rPr>
          <w:t>; however, minerals may only be accessible to specialist taxa</w:t>
        </w:r>
      </w:ins>
      <w:ins w:id="1083" w:author="Caitlin Page Casar" w:date="2019-06-05T10:42:00Z">
        <w:r>
          <w:rPr>
            <w:rFonts w:ascii="TimesNewRomanPSMT" w:hAnsi="TimesNewRomanPSMT"/>
            <w:sz w:val="22"/>
            <w:szCs w:val="22"/>
          </w:rPr>
          <w:t xml:space="preserve">. </w:t>
        </w:r>
      </w:ins>
      <w:ins w:id="1084" w:author="Caitlin Page Casar" w:date="2019-06-05T10:43:00Z">
        <w:r>
          <w:rPr>
            <w:rFonts w:ascii="TimesNewRomanPSMT" w:hAnsi="TimesNewRomanPSMT"/>
            <w:sz w:val="22"/>
            <w:szCs w:val="22"/>
          </w:rPr>
          <w:t xml:space="preserve">Our findings </w:t>
        </w:r>
      </w:ins>
      <w:ins w:id="1085" w:author="Caitlin Page Casar" w:date="2019-06-05T10:35:00Z">
        <w:r w:rsidR="002A0394">
          <w:rPr>
            <w:rFonts w:ascii="TimesNewRomanPSMT" w:hAnsi="TimesNewRomanPSMT"/>
            <w:sz w:val="22"/>
            <w:szCs w:val="22"/>
          </w:rPr>
          <w:t xml:space="preserve">suggest minerals are </w:t>
        </w:r>
      </w:ins>
      <w:ins w:id="1086" w:author="Caitlin Page Casar" w:date="2019-06-05T10:36:00Z">
        <w:r w:rsidR="002A0394">
          <w:rPr>
            <w:rFonts w:ascii="TimesNewRomanPSMT" w:hAnsi="TimesNewRomanPSMT"/>
            <w:sz w:val="22"/>
            <w:szCs w:val="22"/>
          </w:rPr>
          <w:t>selectively colonized by a subset of the microbiome</w:t>
        </w:r>
      </w:ins>
      <w:ins w:id="1087" w:author="Caitlin Page Casar" w:date="2019-06-05T10:37:00Z">
        <w:r w:rsidR="002A0394">
          <w:rPr>
            <w:rFonts w:ascii="TimesNewRomanPSMT" w:hAnsi="TimesNewRomanPSMT"/>
            <w:sz w:val="22"/>
            <w:szCs w:val="22"/>
          </w:rPr>
          <w:t xml:space="preserve"> comprised of proportionally greater biomass than the fluid communities</w:t>
        </w:r>
      </w:ins>
      <w:ins w:id="1088" w:author="Caitlin Page Casar" w:date="2019-06-05T10:36:00Z">
        <w:r w:rsidR="002A0394">
          <w:rPr>
            <w:rFonts w:ascii="TimesNewRomanPSMT" w:hAnsi="TimesNewRomanPSMT"/>
            <w:sz w:val="22"/>
            <w:szCs w:val="22"/>
          </w:rPr>
          <w:t xml:space="preserve">. </w:t>
        </w:r>
      </w:ins>
      <w:ins w:id="1089" w:author="Caitlin Page Casar" w:date="2019-06-05T10:35:00Z">
        <w:r w:rsidR="002A0394">
          <w:rPr>
            <w:rFonts w:ascii="TimesNewRomanPSMT" w:hAnsi="TimesNewRomanPSMT"/>
            <w:sz w:val="22"/>
            <w:szCs w:val="22"/>
          </w:rPr>
          <w:t>Thus, biofilm formation on mineral surfaces may be a competitive advantage in this system</w:t>
        </w:r>
      </w:ins>
      <w:ins w:id="1090" w:author="Caitlin Page Casar" w:date="2019-07-16T23:28:00Z">
        <w:r w:rsidR="00D7347F">
          <w:rPr>
            <w:rFonts w:ascii="TimesNewRomanPSMT" w:hAnsi="TimesNewRomanPSMT"/>
            <w:sz w:val="22"/>
            <w:szCs w:val="22"/>
          </w:rPr>
          <w:t xml:space="preserve"> and drive differences in bio</w:t>
        </w:r>
      </w:ins>
      <w:ins w:id="1091" w:author="Caitlin Page Casar" w:date="2019-07-16T23:29:00Z">
        <w:r w:rsidR="00D7347F">
          <w:rPr>
            <w:rFonts w:ascii="TimesNewRomanPSMT" w:hAnsi="TimesNewRomanPSMT"/>
            <w:sz w:val="22"/>
            <w:szCs w:val="22"/>
          </w:rPr>
          <w:t>diversity and biomass between fluid and biofilm communities</w:t>
        </w:r>
      </w:ins>
      <w:ins w:id="1092" w:author="Caitlin Page Casar" w:date="2019-06-05T10:35:00Z">
        <w:r w:rsidR="002A0394">
          <w:rPr>
            <w:rFonts w:ascii="TimesNewRomanPSMT" w:hAnsi="TimesNewRomanPSMT"/>
            <w:sz w:val="22"/>
            <w:szCs w:val="22"/>
          </w:rPr>
          <w:t xml:space="preserve">. </w:t>
        </w:r>
      </w:ins>
      <w:del w:id="1093" w:author="Caitlin Page Casar" w:date="2019-06-04T22:04:00Z">
        <w:r w:rsidR="001904D5" w:rsidRPr="00FF273C" w:rsidDel="0016674F">
          <w:rPr>
            <w:rFonts w:ascii="TimesNewRomanPSMT" w:hAnsi="TimesNewRomanPSMT"/>
            <w:sz w:val="22"/>
            <w:szCs w:val="22"/>
          </w:rPr>
          <w:delText xml:space="preserve">Together, </w:delText>
        </w:r>
      </w:del>
      <w:del w:id="1094" w:author="Caitlin Page Casar" w:date="2019-06-04T22:03:00Z">
        <w:r w:rsidR="001904D5" w:rsidRPr="00FF273C" w:rsidDel="0016674F">
          <w:rPr>
            <w:rFonts w:ascii="TimesNewRomanPSMT" w:hAnsi="TimesNewRomanPSMT"/>
            <w:sz w:val="22"/>
            <w:szCs w:val="22"/>
          </w:rPr>
          <w:delText>taxonomic and cell density/morphology data</w:delText>
        </w:r>
      </w:del>
      <w:del w:id="1095" w:author="Caitlin Page Casar" w:date="2019-06-04T22:02:00Z">
        <w:r w:rsidR="001904D5" w:rsidRPr="00FF273C" w:rsidDel="0016674F">
          <w:rPr>
            <w:rFonts w:ascii="TimesNewRomanPSMT" w:hAnsi="TimesNewRomanPSMT"/>
            <w:sz w:val="22"/>
            <w:szCs w:val="22"/>
          </w:rPr>
          <w:delText>, along with the observation of biofilms on experiments with native rock,</w:delText>
        </w:r>
      </w:del>
      <w:del w:id="1096" w:author="Caitlin Page Casar" w:date="2019-06-04T22:03:00Z">
        <w:r w:rsidR="001904D5" w:rsidRPr="00FF273C" w:rsidDel="0016674F">
          <w:rPr>
            <w:rFonts w:ascii="TimesNewRomanPSMT" w:hAnsi="TimesNewRomanPSMT"/>
            <w:sz w:val="22"/>
            <w:szCs w:val="22"/>
          </w:rPr>
          <w:delText xml:space="preserve"> </w:delText>
        </w:r>
      </w:del>
      <w:ins w:id="1097" w:author="Caitlin Page Casar" w:date="2019-06-04T22:04:00Z">
        <w:r w:rsidR="0016674F">
          <w:rPr>
            <w:rFonts w:ascii="TimesNewRomanPSMT" w:hAnsi="TimesNewRomanPSMT"/>
            <w:sz w:val="22"/>
            <w:szCs w:val="22"/>
          </w:rPr>
          <w:t xml:space="preserve">Taken together, our findings </w:t>
        </w:r>
      </w:ins>
      <w:r w:rsidR="001904D5" w:rsidRPr="00FF273C">
        <w:rPr>
          <w:rFonts w:ascii="TimesNewRomanPSMT" w:hAnsi="TimesNewRomanPSMT"/>
          <w:sz w:val="22"/>
          <w:szCs w:val="22"/>
        </w:rPr>
        <w:t xml:space="preserve">suggest the capacity for a </w:t>
      </w:r>
      <w:ins w:id="1098" w:author="Caitlin Page Casar" w:date="2019-06-04T22:02:00Z">
        <w:r w:rsidR="0016674F">
          <w:rPr>
            <w:rFonts w:ascii="TimesNewRomanPSMT" w:hAnsi="TimesNewRomanPSMT"/>
            <w:sz w:val="22"/>
            <w:szCs w:val="22"/>
          </w:rPr>
          <w:t xml:space="preserve">taxonomically distinct </w:t>
        </w:r>
      </w:ins>
      <w:r w:rsidR="001904D5" w:rsidRPr="00FF273C">
        <w:rPr>
          <w:rFonts w:ascii="TimesNewRomanPSMT" w:hAnsi="TimesNewRomanPSMT"/>
          <w:sz w:val="22"/>
          <w:szCs w:val="22"/>
        </w:rPr>
        <w:t xml:space="preserve">mineral-hosted deep subsurface biosphere of significant biomass at </w:t>
      </w:r>
      <w:commentRangeStart w:id="1099"/>
      <w:proofErr w:type="spellStart"/>
      <w:r w:rsidR="001904D5" w:rsidRPr="00FF273C">
        <w:rPr>
          <w:rFonts w:ascii="TimesNewRomanPSMT" w:hAnsi="TimesNewRomanPSMT"/>
          <w:sz w:val="22"/>
          <w:szCs w:val="22"/>
        </w:rPr>
        <w:t>DeMMO</w:t>
      </w:r>
      <w:commentRangeEnd w:id="1099"/>
      <w:proofErr w:type="spellEnd"/>
      <w:r w:rsidR="00753AFC">
        <w:rPr>
          <w:rStyle w:val="CommentReference"/>
        </w:rPr>
        <w:commentReference w:id="1099"/>
      </w:r>
      <w:ins w:id="1100" w:author="Caitlin Page Casar" w:date="2019-06-05T10:50:00Z">
        <w:r w:rsidR="00753AFC">
          <w:rPr>
            <w:rFonts w:ascii="TimesNewRomanPSMT" w:hAnsi="TimesNewRomanPSMT"/>
            <w:sz w:val="22"/>
            <w:szCs w:val="22"/>
          </w:rPr>
          <w:t>.</w:t>
        </w:r>
      </w:ins>
      <w:del w:id="1101" w:author="Caitlin Page Casar" w:date="2019-06-05T10:50:00Z">
        <w:r w:rsidR="001904D5" w:rsidRPr="00FF273C" w:rsidDel="00753AFC">
          <w:rPr>
            <w:rFonts w:ascii="TimesNewRomanPSMT" w:hAnsi="TimesNewRomanPSMT"/>
            <w:sz w:val="22"/>
            <w:szCs w:val="22"/>
          </w:rPr>
          <w:delText>, especially where iron and manganese-bearing minerals are present.</w:delText>
        </w:r>
      </w:del>
    </w:p>
    <w:p w14:paraId="66126784" w14:textId="77777777" w:rsidR="00E23E77" w:rsidRPr="00FF273C" w:rsidRDefault="00E23E77" w:rsidP="00F770A6">
      <w:pPr>
        <w:spacing w:before="120" w:line="276" w:lineRule="auto"/>
        <w:jc w:val="both"/>
        <w:rPr>
          <w:rFonts w:ascii="TimesNewRomanPSMT" w:hAnsi="TimesNewRomanPSMT"/>
          <w:sz w:val="22"/>
          <w:szCs w:val="22"/>
        </w:rPr>
      </w:pPr>
    </w:p>
    <w:p w14:paraId="2143624B" w14:textId="77777777" w:rsidR="00CB3AED" w:rsidRPr="006B4718" w:rsidRDefault="00CB3AED" w:rsidP="0099771D">
      <w:pPr>
        <w:jc w:val="both"/>
        <w:rPr>
          <w:rFonts w:ascii="Calibri" w:hAnsi="Calibri" w:cs="Calibri"/>
          <w:b/>
        </w:rPr>
      </w:pPr>
    </w:p>
    <w:p w14:paraId="6A9BD085" w14:textId="77777777" w:rsidR="00532490" w:rsidRDefault="00532490" w:rsidP="00532490">
      <w:pPr>
        <w:rPr>
          <w:rFonts w:ascii="Calibri" w:hAnsi="Calibri" w:cs="Calibri"/>
          <w:b/>
        </w:rPr>
      </w:pPr>
      <w:r>
        <w:rPr>
          <w:rFonts w:ascii="Calibri" w:hAnsi="Calibri" w:cs="Calibri"/>
          <w:b/>
        </w:rPr>
        <w:t>ACKNOWLEDGEMENTS</w:t>
      </w:r>
    </w:p>
    <w:p w14:paraId="769B7EAA" w14:textId="77777777" w:rsidR="00532490" w:rsidRPr="00F03C69" w:rsidRDefault="00532490" w:rsidP="00532490">
      <w:pPr>
        <w:pStyle w:val="ListParagraph"/>
        <w:numPr>
          <w:ilvl w:val="0"/>
          <w:numId w:val="4"/>
        </w:numPr>
        <w:rPr>
          <w:sz w:val="20"/>
          <w:szCs w:val="20"/>
        </w:rPr>
      </w:pPr>
      <w:r w:rsidRPr="00F03C69">
        <w:rPr>
          <w:sz w:val="20"/>
          <w:szCs w:val="20"/>
        </w:rPr>
        <w:t xml:space="preserve">This work was supported by NASA Headquarters under the NASA Earth and Space Science Fellowship Program – </w:t>
      </w:r>
      <w:r>
        <w:rPr>
          <w:sz w:val="20"/>
          <w:szCs w:val="20"/>
        </w:rPr>
        <w:t>“</w:t>
      </w:r>
      <w:r w:rsidRPr="00F03C69">
        <w:rPr>
          <w:sz w:val="20"/>
          <w:szCs w:val="20"/>
        </w:rPr>
        <w:t xml:space="preserve">Grant </w:t>
      </w:r>
      <w:r w:rsidRPr="00F03C69">
        <w:rPr>
          <w:color w:val="222222"/>
          <w:sz w:val="20"/>
          <w:szCs w:val="20"/>
          <w:shd w:val="clear" w:color="auto" w:fill="FFFFFF"/>
        </w:rPr>
        <w:t>80NSSC18K1267”</w:t>
      </w:r>
      <w:r>
        <w:rPr>
          <w:color w:val="222222"/>
          <w:sz w:val="20"/>
          <w:szCs w:val="20"/>
          <w:shd w:val="clear" w:color="auto" w:fill="FFFFFF"/>
        </w:rPr>
        <w:t xml:space="preserve"> and </w:t>
      </w:r>
      <w:commentRangeStart w:id="1102"/>
      <w:r>
        <w:rPr>
          <w:color w:val="222222"/>
          <w:sz w:val="20"/>
          <w:szCs w:val="20"/>
          <w:shd w:val="clear" w:color="auto" w:fill="FFFFFF"/>
        </w:rPr>
        <w:t xml:space="preserve">Exobiology Grant “…” </w:t>
      </w:r>
      <w:commentRangeEnd w:id="1102"/>
      <w:r>
        <w:rPr>
          <w:rStyle w:val="CommentReference"/>
        </w:rPr>
        <w:commentReference w:id="1102"/>
      </w:r>
      <w:r>
        <w:rPr>
          <w:color w:val="222222"/>
          <w:sz w:val="20"/>
          <w:szCs w:val="20"/>
          <w:shd w:val="clear" w:color="auto" w:fill="FFFFFF"/>
        </w:rPr>
        <w:t xml:space="preserve">and Northwestern University. </w:t>
      </w:r>
    </w:p>
    <w:p w14:paraId="465745BB" w14:textId="77777777" w:rsidR="00532490" w:rsidRPr="00F03C69" w:rsidRDefault="00532490" w:rsidP="00532490">
      <w:pPr>
        <w:pStyle w:val="ListParagraph"/>
        <w:numPr>
          <w:ilvl w:val="0"/>
          <w:numId w:val="4"/>
        </w:numPr>
        <w:rPr>
          <w:rFonts w:ascii="Calibri" w:hAnsi="Calibri" w:cs="Calibri"/>
          <w:sz w:val="20"/>
          <w:szCs w:val="20"/>
        </w:rPr>
      </w:pPr>
      <w:r w:rsidRPr="00F03C69">
        <w:rPr>
          <w:sz w:val="20"/>
          <w:szCs w:val="20"/>
        </w:rPr>
        <w:t>Undergrads: Bethany</w:t>
      </w:r>
      <w:r>
        <w:rPr>
          <w:sz w:val="20"/>
          <w:szCs w:val="20"/>
        </w:rPr>
        <w:t xml:space="preserve"> </w:t>
      </w:r>
      <w:proofErr w:type="spellStart"/>
      <w:r>
        <w:rPr>
          <w:sz w:val="20"/>
          <w:szCs w:val="20"/>
        </w:rPr>
        <w:t>Ketchem</w:t>
      </w:r>
      <w:proofErr w:type="spellEnd"/>
      <w:r>
        <w:rPr>
          <w:sz w:val="20"/>
          <w:szCs w:val="20"/>
        </w:rPr>
        <w:t xml:space="preserve">, Annamarie </w:t>
      </w:r>
      <w:proofErr w:type="spellStart"/>
      <w:r>
        <w:rPr>
          <w:sz w:val="20"/>
          <w:szCs w:val="20"/>
        </w:rPr>
        <w:t>Jedziniak</w:t>
      </w:r>
      <w:proofErr w:type="spellEnd"/>
    </w:p>
    <w:p w14:paraId="1D1AE815" w14:textId="77777777" w:rsidR="00532490" w:rsidRPr="00F03C69" w:rsidRDefault="00532490" w:rsidP="00532490">
      <w:pPr>
        <w:pStyle w:val="ListParagraph"/>
        <w:numPr>
          <w:ilvl w:val="0"/>
          <w:numId w:val="4"/>
        </w:numPr>
        <w:rPr>
          <w:rFonts w:ascii="Calibri" w:hAnsi="Calibri" w:cs="Calibri"/>
          <w:sz w:val="20"/>
          <w:szCs w:val="20"/>
        </w:rPr>
      </w:pPr>
      <w:r>
        <w:rPr>
          <w:sz w:val="20"/>
          <w:szCs w:val="20"/>
        </w:rPr>
        <w:t>SURF staff: Tom Regan</w:t>
      </w:r>
    </w:p>
    <w:p w14:paraId="2C463C9B" w14:textId="349424D4" w:rsidR="00532490" w:rsidRPr="007020A1" w:rsidRDefault="00532490" w:rsidP="00532490">
      <w:pPr>
        <w:pStyle w:val="ListParagraph"/>
        <w:numPr>
          <w:ilvl w:val="0"/>
          <w:numId w:val="4"/>
        </w:numPr>
        <w:rPr>
          <w:ins w:id="1103" w:author="Caitlin Page Casar" w:date="2019-06-03T15:33:00Z"/>
          <w:sz w:val="20"/>
          <w:szCs w:val="20"/>
          <w:rPrChange w:id="1104" w:author="Caitlin Page Casar" w:date="2019-06-03T15:33:00Z">
            <w:rPr>
              <w:ins w:id="1105" w:author="Caitlin Page Casar" w:date="2019-06-03T15:33:00Z"/>
              <w:color w:val="000000"/>
              <w:sz w:val="20"/>
              <w:szCs w:val="20"/>
              <w:shd w:val="clear" w:color="auto" w:fill="FFFFFF"/>
            </w:rPr>
          </w:rPrChange>
        </w:rPr>
      </w:pPr>
      <w:r w:rsidRPr="00F03C69">
        <w:rPr>
          <w:color w:val="000000"/>
          <w:sz w:val="20"/>
          <w:szCs w:val="20"/>
          <w:shd w:val="clear" w:color="auto" w:fill="FFFFFF"/>
        </w:rPr>
        <w:t>This work made use of the EPIC facility of Northwestern University’s NU</w:t>
      </w:r>
      <w:r w:rsidRPr="00F03C69">
        <w:rPr>
          <w:rStyle w:val="Emphasis"/>
          <w:color w:val="000000"/>
          <w:sz w:val="20"/>
          <w:szCs w:val="20"/>
          <w:bdr w:val="none" w:sz="0" w:space="0" w:color="auto" w:frame="1"/>
          <w:shd w:val="clear" w:color="auto" w:fill="FFFFFF"/>
        </w:rPr>
        <w:t>ANCE</w:t>
      </w:r>
      <w:r w:rsidRPr="00F03C69">
        <w:rPr>
          <w:color w:val="000000"/>
          <w:sz w:val="20"/>
          <w:szCs w:val="20"/>
          <w:shd w:val="clear" w:color="auto" w:fill="FFFFFF"/>
        </w:rPr>
        <w:t> Center, which has received support from the Soft and Hybrid Nanotechnology Experimental (</w:t>
      </w:r>
      <w:proofErr w:type="spellStart"/>
      <w:r w:rsidRPr="00F03C69">
        <w:rPr>
          <w:color w:val="000000"/>
          <w:sz w:val="20"/>
          <w:szCs w:val="20"/>
          <w:shd w:val="clear" w:color="auto" w:fill="FFFFFF"/>
        </w:rPr>
        <w:t>SHyNE</w:t>
      </w:r>
      <w:proofErr w:type="spellEnd"/>
      <w:r w:rsidRPr="00F03C69">
        <w:rPr>
          <w:color w:val="000000"/>
          <w:sz w:val="20"/>
          <w:szCs w:val="20"/>
          <w:shd w:val="clear" w:color="auto" w:fill="FFFFFF"/>
        </w:rPr>
        <w:t>) Resource (NSF ECCS-1542205); the MRSEC program (NSF DMR-1720139) at the Materials Research Center; the International Institute for Nanotechnology (IIN); the Keck Foundation; and the State of Illinois, through the IIN.</w:t>
      </w:r>
    </w:p>
    <w:p w14:paraId="3255B062" w14:textId="4120D910" w:rsidR="007020A1" w:rsidRPr="00F03C69" w:rsidRDefault="007020A1" w:rsidP="00532490">
      <w:pPr>
        <w:pStyle w:val="ListParagraph"/>
        <w:numPr>
          <w:ilvl w:val="0"/>
          <w:numId w:val="4"/>
        </w:numPr>
        <w:rPr>
          <w:sz w:val="20"/>
          <w:szCs w:val="20"/>
        </w:rPr>
      </w:pPr>
      <w:ins w:id="1106" w:author="Caitlin Page Casar" w:date="2019-06-03T15:33:00Z">
        <w:r>
          <w:rPr>
            <w:color w:val="000000"/>
            <w:sz w:val="20"/>
            <w:szCs w:val="20"/>
            <w:shd w:val="clear" w:color="auto" w:fill="FFFFFF"/>
          </w:rPr>
          <w:t xml:space="preserve">Annette Rowe, Karla </w:t>
        </w:r>
        <w:proofErr w:type="spellStart"/>
        <w:r>
          <w:rPr>
            <w:color w:val="000000"/>
            <w:sz w:val="20"/>
            <w:szCs w:val="20"/>
            <w:shd w:val="clear" w:color="auto" w:fill="FFFFFF"/>
          </w:rPr>
          <w:t>Abuyen</w:t>
        </w:r>
        <w:proofErr w:type="spellEnd"/>
        <w:r>
          <w:rPr>
            <w:color w:val="000000"/>
            <w:sz w:val="20"/>
            <w:szCs w:val="20"/>
            <w:shd w:val="clear" w:color="auto" w:fill="FFFFFF"/>
          </w:rPr>
          <w:t xml:space="preserve">, Jan Amend, Haley </w:t>
        </w:r>
        <w:proofErr w:type="spellStart"/>
        <w:r>
          <w:rPr>
            <w:color w:val="000000"/>
            <w:sz w:val="20"/>
            <w:szCs w:val="20"/>
            <w:shd w:val="clear" w:color="auto" w:fill="FFFFFF"/>
          </w:rPr>
          <w:t>Sapers</w:t>
        </w:r>
      </w:ins>
      <w:commentRangeStart w:id="1107"/>
      <w:commentRangeEnd w:id="1107"/>
      <w:proofErr w:type="spellEnd"/>
      <w:ins w:id="1108" w:author="Caitlin Page Casar" w:date="2019-06-03T15:34:00Z">
        <w:r>
          <w:rPr>
            <w:rStyle w:val="CommentReference"/>
          </w:rPr>
          <w:commentReference w:id="1107"/>
        </w:r>
        <w:r>
          <w:rPr>
            <w:color w:val="000000"/>
            <w:sz w:val="20"/>
            <w:szCs w:val="20"/>
            <w:shd w:val="clear" w:color="auto" w:fill="FFFFFF"/>
          </w:rPr>
          <w:t xml:space="preserve">, Lily </w:t>
        </w:r>
        <w:proofErr w:type="spellStart"/>
        <w:r>
          <w:rPr>
            <w:color w:val="000000"/>
            <w:sz w:val="20"/>
            <w:szCs w:val="20"/>
            <w:shd w:val="clear" w:color="auto" w:fill="FFFFFF"/>
          </w:rPr>
          <w:t>Momper</w:t>
        </w:r>
        <w:proofErr w:type="spellEnd"/>
        <w:r>
          <w:rPr>
            <w:color w:val="000000"/>
            <w:sz w:val="20"/>
            <w:szCs w:val="20"/>
            <w:shd w:val="clear" w:color="auto" w:fill="FFFFFF"/>
          </w:rPr>
          <w:t xml:space="preserve"> </w:t>
        </w:r>
      </w:ins>
    </w:p>
    <w:p w14:paraId="5AC5A019" w14:textId="77777777" w:rsidR="00532490" w:rsidRDefault="00532490" w:rsidP="00067A57">
      <w:pPr>
        <w:rPr>
          <w:rFonts w:ascii="Calibri" w:hAnsi="Calibri" w:cs="Calibri"/>
          <w:b/>
        </w:rPr>
      </w:pPr>
    </w:p>
    <w:p w14:paraId="0D79AC94" w14:textId="6275C2F8" w:rsidR="00773B25" w:rsidRDefault="00773B25" w:rsidP="00067A57">
      <w:pPr>
        <w:rPr>
          <w:rFonts w:ascii="Calibri" w:hAnsi="Calibri" w:cs="Calibri"/>
          <w:b/>
        </w:rPr>
      </w:pPr>
      <w:r w:rsidRPr="006B4718">
        <w:rPr>
          <w:rFonts w:ascii="Calibri" w:hAnsi="Calibri" w:cs="Calibri"/>
          <w:b/>
        </w:rPr>
        <w:t>References</w:t>
      </w:r>
    </w:p>
    <w:p w14:paraId="7E910C49" w14:textId="77777777" w:rsidR="00CB3AED" w:rsidRDefault="00CB3AED" w:rsidP="00067A57">
      <w:pPr>
        <w:rPr>
          <w:rFonts w:ascii="Calibri" w:hAnsi="Calibri" w:cs="Calibri"/>
          <w:b/>
        </w:rPr>
      </w:pPr>
    </w:p>
    <w:p w14:paraId="586CF4A7" w14:textId="65343DC9" w:rsidR="0028384A" w:rsidRPr="00B50F16" w:rsidRDefault="00261B10" w:rsidP="0028384A">
      <w:pPr>
        <w:rPr>
          <w:sz w:val="20"/>
          <w:szCs w:val="20"/>
        </w:rPr>
      </w:pPr>
      <w:proofErr w:type="spellStart"/>
      <w:r w:rsidRPr="00261B10">
        <w:rPr>
          <w:color w:val="222222"/>
          <w:sz w:val="20"/>
          <w:szCs w:val="20"/>
          <w:shd w:val="clear" w:color="auto" w:fill="FFFFFF"/>
        </w:rPr>
        <w:t>Bethke</w:t>
      </w:r>
      <w:proofErr w:type="spellEnd"/>
      <w:r w:rsidRPr="00261B10">
        <w:rPr>
          <w:color w:val="222222"/>
          <w:sz w:val="20"/>
          <w:szCs w:val="20"/>
          <w:shd w:val="clear" w:color="auto" w:fill="FFFFFF"/>
        </w:rPr>
        <w:t>, C., &amp; Yeakel, S. (2009). </w:t>
      </w:r>
      <w:r w:rsidRPr="00261B10">
        <w:rPr>
          <w:i/>
          <w:iCs/>
          <w:color w:val="222222"/>
          <w:sz w:val="20"/>
          <w:szCs w:val="20"/>
          <w:shd w:val="clear" w:color="auto" w:fill="FFFFFF"/>
        </w:rPr>
        <w:t>Geochemist's Workbench: Release 8.0 Reaction Modeling Guide</w:t>
      </w:r>
      <w:r w:rsidRPr="00261B10">
        <w:rPr>
          <w:color w:val="222222"/>
          <w:sz w:val="20"/>
          <w:szCs w:val="20"/>
          <w:shd w:val="clear" w:color="auto" w:fill="FFFFFF"/>
        </w:rPr>
        <w:t xml:space="preserve">. </w:t>
      </w:r>
      <w:proofErr w:type="spellStart"/>
      <w:r w:rsidRPr="00261B10">
        <w:rPr>
          <w:color w:val="222222"/>
          <w:sz w:val="20"/>
          <w:szCs w:val="20"/>
          <w:shd w:val="clear" w:color="auto" w:fill="FFFFFF"/>
        </w:rPr>
        <w:t>RockWare</w:t>
      </w:r>
      <w:proofErr w:type="spellEnd"/>
      <w:r w:rsidRPr="00261B10">
        <w:rPr>
          <w:color w:val="222222"/>
          <w:sz w:val="20"/>
          <w:szCs w:val="20"/>
          <w:shd w:val="clear" w:color="auto" w:fill="FFFFFF"/>
        </w:rPr>
        <w:t xml:space="preserve"> Incorporated.</w:t>
      </w:r>
    </w:p>
    <w:p w14:paraId="48FA3D62" w14:textId="230DD6FD" w:rsidR="004E2355" w:rsidRPr="007F0B55" w:rsidRDefault="004E2355" w:rsidP="00B52196">
      <w:pPr>
        <w:rPr>
          <w:sz w:val="20"/>
          <w:szCs w:val="20"/>
        </w:rPr>
      </w:pPr>
      <w:proofErr w:type="spellStart"/>
      <w:r w:rsidRPr="007F0B55">
        <w:rPr>
          <w:bCs/>
          <w:sz w:val="20"/>
          <w:szCs w:val="20"/>
        </w:rPr>
        <w:t>Flemming</w:t>
      </w:r>
      <w:proofErr w:type="spellEnd"/>
      <w:r w:rsidRPr="007F0B55">
        <w:rPr>
          <w:bCs/>
          <w:sz w:val="20"/>
          <w:szCs w:val="20"/>
        </w:rPr>
        <w:t xml:space="preserve">, H. C. and </w:t>
      </w:r>
      <w:proofErr w:type="spellStart"/>
      <w:r w:rsidRPr="007F0B55">
        <w:rPr>
          <w:bCs/>
          <w:sz w:val="20"/>
          <w:szCs w:val="20"/>
        </w:rPr>
        <w:t>Wuertz</w:t>
      </w:r>
      <w:proofErr w:type="spellEnd"/>
      <w:r w:rsidRPr="007F0B55">
        <w:rPr>
          <w:bCs/>
          <w:sz w:val="20"/>
          <w:szCs w:val="20"/>
        </w:rPr>
        <w:t xml:space="preserve">, S. (2019) </w:t>
      </w:r>
      <w:r w:rsidRPr="007F0B55">
        <w:rPr>
          <w:bCs/>
          <w:i/>
          <w:sz w:val="20"/>
          <w:szCs w:val="20"/>
        </w:rPr>
        <w:t xml:space="preserve">Nat. Rev. </w:t>
      </w:r>
      <w:proofErr w:type="spellStart"/>
      <w:r w:rsidRPr="007F0B55">
        <w:rPr>
          <w:bCs/>
          <w:i/>
          <w:sz w:val="20"/>
          <w:szCs w:val="20"/>
        </w:rPr>
        <w:t>Microbio</w:t>
      </w:r>
      <w:proofErr w:type="spellEnd"/>
      <w:r w:rsidRPr="007F0B55">
        <w:rPr>
          <w:bCs/>
          <w:i/>
          <w:sz w:val="20"/>
          <w:szCs w:val="20"/>
        </w:rPr>
        <w:t>.</w:t>
      </w:r>
      <w:r w:rsidRPr="007F0B55">
        <w:rPr>
          <w:bCs/>
          <w:sz w:val="20"/>
          <w:szCs w:val="20"/>
        </w:rPr>
        <w:t>, 1.</w:t>
      </w:r>
    </w:p>
    <w:p w14:paraId="3FFEBD98" w14:textId="612E5B54" w:rsidR="00C46231" w:rsidRDefault="00C46231" w:rsidP="00C46231">
      <w:pPr>
        <w:jc w:val="both"/>
        <w:rPr>
          <w:sz w:val="20"/>
          <w:szCs w:val="20"/>
        </w:rPr>
      </w:pPr>
      <w:proofErr w:type="spellStart"/>
      <w:r w:rsidRPr="00C46231">
        <w:rPr>
          <w:sz w:val="20"/>
          <w:szCs w:val="20"/>
        </w:rPr>
        <w:lastRenderedPageBreak/>
        <w:t>Jari</w:t>
      </w:r>
      <w:proofErr w:type="spellEnd"/>
      <w:r w:rsidRPr="00C46231">
        <w:rPr>
          <w:sz w:val="20"/>
          <w:szCs w:val="20"/>
        </w:rPr>
        <w:t xml:space="preserve"> </w:t>
      </w:r>
      <w:proofErr w:type="spellStart"/>
      <w:r w:rsidRPr="00C46231">
        <w:rPr>
          <w:sz w:val="20"/>
          <w:szCs w:val="20"/>
        </w:rPr>
        <w:t>Oksanen</w:t>
      </w:r>
      <w:proofErr w:type="spellEnd"/>
      <w:r w:rsidRPr="00C46231">
        <w:rPr>
          <w:sz w:val="20"/>
          <w:szCs w:val="20"/>
        </w:rPr>
        <w:t xml:space="preserve">, F. Guillaume Blanchet, Michael Friendly, Roeland </w:t>
      </w:r>
      <w:proofErr w:type="spellStart"/>
      <w:r w:rsidRPr="00C46231">
        <w:rPr>
          <w:sz w:val="20"/>
          <w:szCs w:val="20"/>
        </w:rPr>
        <w:t>Kindt</w:t>
      </w:r>
      <w:proofErr w:type="spellEnd"/>
      <w:r w:rsidRPr="00C46231">
        <w:rPr>
          <w:sz w:val="20"/>
          <w:szCs w:val="20"/>
        </w:rPr>
        <w:t>, Pierre</w:t>
      </w:r>
      <w:r>
        <w:rPr>
          <w:sz w:val="20"/>
          <w:szCs w:val="20"/>
        </w:rPr>
        <w:t xml:space="preserve"> </w:t>
      </w:r>
      <w:r w:rsidRPr="00C46231">
        <w:rPr>
          <w:sz w:val="20"/>
          <w:szCs w:val="20"/>
        </w:rPr>
        <w:t>Legendre, Dan McGlinn, Peter R. Minchin, R. B. O'Hara, Gavin L. Simpson, Peter</w:t>
      </w:r>
      <w:r>
        <w:rPr>
          <w:sz w:val="20"/>
          <w:szCs w:val="20"/>
        </w:rPr>
        <w:t xml:space="preserve"> </w:t>
      </w:r>
      <w:proofErr w:type="spellStart"/>
      <w:r w:rsidRPr="00C46231">
        <w:rPr>
          <w:sz w:val="20"/>
          <w:szCs w:val="20"/>
        </w:rPr>
        <w:t>Solymos</w:t>
      </w:r>
      <w:proofErr w:type="spellEnd"/>
      <w:r w:rsidRPr="00C46231">
        <w:rPr>
          <w:sz w:val="20"/>
          <w:szCs w:val="20"/>
        </w:rPr>
        <w:t xml:space="preserve">, M. Henry H. Stevens, Eduard </w:t>
      </w:r>
      <w:proofErr w:type="spellStart"/>
      <w:r w:rsidRPr="00C46231">
        <w:rPr>
          <w:sz w:val="20"/>
          <w:szCs w:val="20"/>
        </w:rPr>
        <w:t>Szoecs</w:t>
      </w:r>
      <w:proofErr w:type="spellEnd"/>
      <w:r w:rsidRPr="00C46231">
        <w:rPr>
          <w:sz w:val="20"/>
          <w:szCs w:val="20"/>
        </w:rPr>
        <w:t xml:space="preserve"> and Helene Wagner (2019). vegan: Community Ecology Package. R package version 2.5-4.</w:t>
      </w:r>
      <w:r>
        <w:rPr>
          <w:sz w:val="20"/>
          <w:szCs w:val="20"/>
        </w:rPr>
        <w:t xml:space="preserve"> </w:t>
      </w:r>
      <w:hyperlink r:id="rId27" w:history="1">
        <w:r w:rsidRPr="00DC5D33">
          <w:rPr>
            <w:rStyle w:val="Hyperlink"/>
            <w:sz w:val="20"/>
            <w:szCs w:val="20"/>
          </w:rPr>
          <w:t>https://CRAN.R-project.org/package=vegan</w:t>
        </w:r>
      </w:hyperlink>
    </w:p>
    <w:p w14:paraId="272D64FB" w14:textId="77777777" w:rsidR="00C46231" w:rsidRDefault="00C46231" w:rsidP="00C46231">
      <w:pPr>
        <w:jc w:val="both"/>
        <w:rPr>
          <w:sz w:val="20"/>
          <w:szCs w:val="20"/>
        </w:rPr>
      </w:pPr>
    </w:p>
    <w:p w14:paraId="66E93F43" w14:textId="4A728A38" w:rsidR="00CB0C22" w:rsidRPr="00B50F16" w:rsidRDefault="00B52196" w:rsidP="00C46231">
      <w:pPr>
        <w:jc w:val="both"/>
        <w:rPr>
          <w:sz w:val="20"/>
          <w:szCs w:val="20"/>
        </w:rPr>
      </w:pPr>
      <w:proofErr w:type="spellStart"/>
      <w:r w:rsidRPr="007F0B55">
        <w:rPr>
          <w:sz w:val="20"/>
          <w:szCs w:val="20"/>
        </w:rPr>
        <w:t>Osburn</w:t>
      </w:r>
      <w:proofErr w:type="spellEnd"/>
      <w:r w:rsidR="000E08F7" w:rsidRPr="007F0B55">
        <w:rPr>
          <w:sz w:val="20"/>
          <w:szCs w:val="20"/>
        </w:rPr>
        <w:t xml:space="preserve"> et al. 2019. </w:t>
      </w:r>
      <w:r w:rsidRPr="007F0B55">
        <w:rPr>
          <w:sz w:val="20"/>
          <w:szCs w:val="20"/>
        </w:rPr>
        <w:t>Long-term aqueous geochemical stability of the Deep Mine Microbial Observatory (</w:t>
      </w:r>
      <w:proofErr w:type="spellStart"/>
      <w:r w:rsidRPr="007F0B55">
        <w:rPr>
          <w:sz w:val="20"/>
          <w:szCs w:val="20"/>
        </w:rPr>
        <w:t>DeMMO</w:t>
      </w:r>
      <w:proofErr w:type="spellEnd"/>
      <w:r w:rsidRPr="007F0B55">
        <w:rPr>
          <w:sz w:val="20"/>
          <w:szCs w:val="20"/>
        </w:rPr>
        <w:t>), South Dakota USA.</w:t>
      </w:r>
      <w:r w:rsidR="000E08F7" w:rsidRPr="007F0B55">
        <w:rPr>
          <w:sz w:val="20"/>
          <w:szCs w:val="20"/>
        </w:rPr>
        <w:t xml:space="preserve"> Frontiers in Earth Science. </w:t>
      </w:r>
    </w:p>
    <w:p w14:paraId="31B8CA70" w14:textId="193AF8D7" w:rsidR="00CB0C22" w:rsidRDefault="00CB0C22" w:rsidP="00CB0C22">
      <w:pPr>
        <w:rPr>
          <w:rFonts w:ascii="Calibri" w:hAnsi="Calibri" w:cs="Calibri"/>
        </w:rPr>
      </w:pPr>
    </w:p>
    <w:p w14:paraId="066914E5" w14:textId="724FE6BF" w:rsidR="00CB0C22" w:rsidRPr="00CB0C22" w:rsidRDefault="00CB0C22" w:rsidP="00CB0C22">
      <w:pPr>
        <w:rPr>
          <w:rFonts w:ascii="Calibri" w:hAnsi="Calibri" w:cs="Calibri"/>
          <w:b/>
        </w:rPr>
      </w:pPr>
      <w:r w:rsidRPr="00CB0C22">
        <w:rPr>
          <w:rFonts w:ascii="Calibri" w:hAnsi="Calibri" w:cs="Calibri"/>
          <w:b/>
        </w:rPr>
        <w:t>Supplemental</w:t>
      </w:r>
    </w:p>
    <w:p w14:paraId="7E54323B" w14:textId="4B895F1E" w:rsidR="00CB0C22" w:rsidRPr="00B50F16" w:rsidRDefault="00B50F16" w:rsidP="00CB0C22">
      <w:pPr>
        <w:pStyle w:val="ListParagraph"/>
        <w:numPr>
          <w:ilvl w:val="0"/>
          <w:numId w:val="2"/>
        </w:numPr>
        <w:spacing w:before="120" w:line="276" w:lineRule="auto"/>
        <w:jc w:val="both"/>
        <w:rPr>
          <w:rFonts w:ascii="TimesNewRomanPSMT" w:hAnsi="TimesNewRomanPSMT"/>
          <w:sz w:val="22"/>
          <w:szCs w:val="22"/>
        </w:rPr>
      </w:pPr>
      <w:r>
        <w:rPr>
          <w:rFonts w:ascii="TimesNewRomanPSMT" w:hAnsi="TimesNewRomanPSMT"/>
          <w:sz w:val="22"/>
          <w:szCs w:val="22"/>
        </w:rPr>
        <w:t xml:space="preserve">The OTU table and code used to perform statistical analyses and figs can be found at </w:t>
      </w:r>
      <w:commentRangeStart w:id="1109"/>
      <w:r>
        <w:rPr>
          <w:rFonts w:ascii="TimesNewRomanPSMT" w:hAnsi="TimesNewRomanPSMT"/>
          <w:sz w:val="22"/>
          <w:szCs w:val="22"/>
        </w:rPr>
        <w:t>DOI: …</w:t>
      </w:r>
      <w:commentRangeEnd w:id="1109"/>
      <w:r>
        <w:rPr>
          <w:rStyle w:val="CommentReference"/>
        </w:rPr>
        <w:commentReference w:id="1109"/>
      </w:r>
      <w:ins w:id="1110" w:author="Caitlin Page Casar" w:date="2019-06-03T15:32:00Z">
        <w:r w:rsidR="007020A1">
          <w:rPr>
            <w:rFonts w:ascii="TimesNewRomanPSMT" w:hAnsi="TimesNewRomanPSMT"/>
            <w:sz w:val="22"/>
            <w:szCs w:val="22"/>
          </w:rPr>
          <w:t xml:space="preserve">, </w:t>
        </w:r>
        <w:proofErr w:type="spellStart"/>
        <w:r w:rsidR="007020A1">
          <w:rPr>
            <w:rFonts w:ascii="TimesNewRomanPSMT" w:hAnsi="TimesNewRomanPSMT"/>
            <w:sz w:val="22"/>
            <w:szCs w:val="22"/>
          </w:rPr>
          <w:t>github</w:t>
        </w:r>
        <w:proofErr w:type="spellEnd"/>
        <w:r w:rsidR="007020A1">
          <w:rPr>
            <w:rFonts w:ascii="TimesNewRomanPSMT" w:hAnsi="TimesNewRomanPSMT"/>
            <w:sz w:val="22"/>
            <w:szCs w:val="22"/>
          </w:rPr>
          <w:t xml:space="preserve"> repo link  </w:t>
        </w:r>
      </w:ins>
    </w:p>
    <w:p w14:paraId="01A97FBF" w14:textId="5E966A8C" w:rsidR="008F0CEE" w:rsidRDefault="008F0CEE" w:rsidP="00CB0C22">
      <w:pPr>
        <w:rPr>
          <w:rFonts w:ascii="Calibri" w:hAnsi="Calibri" w:cs="Calibri"/>
        </w:rPr>
      </w:pPr>
    </w:p>
    <w:p w14:paraId="4C8FFC2C" w14:textId="740A18A2" w:rsidR="00382EA3" w:rsidRPr="00CC1CD4" w:rsidRDefault="00F84A27" w:rsidP="00382EA3">
      <w:pPr>
        <w:pStyle w:val="NormalWeb"/>
        <w:spacing w:before="120" w:beforeAutospacing="0" w:after="0" w:afterAutospacing="0"/>
        <w:jc w:val="both"/>
        <w:rPr>
          <w:moveTo w:id="1111" w:author="Caitlin Page Casar" w:date="2019-06-29T12:48:00Z"/>
          <w:rFonts w:ascii="TimesNewRomanPSMT" w:hAnsi="TimesNewRomanPSMT"/>
        </w:rPr>
      </w:pPr>
      <w:r>
        <w:rPr>
          <w:rFonts w:ascii="Calibri" w:hAnsi="Calibri" w:cs="Calibri"/>
          <w:b/>
          <w:noProof/>
          <w:sz w:val="22"/>
          <w:szCs w:val="22"/>
        </w:rPr>
        <w:softHyphen/>
      </w:r>
      <w:ins w:id="1112" w:author="Caitlin Page Casar" w:date="2019-06-29T12:48:00Z">
        <w:r w:rsidR="00382EA3" w:rsidRPr="00382EA3">
          <w:rPr>
            <w:rFonts w:ascii="TimesNewRomanPSMT" w:hAnsi="TimesNewRomanPSMT"/>
          </w:rPr>
          <w:t xml:space="preserve"> </w:t>
        </w:r>
      </w:ins>
      <w:moveToRangeStart w:id="1113" w:author="Caitlin Page Casar" w:date="2019-06-29T12:48:00Z" w:name="move12704929"/>
    </w:p>
    <w:p w14:paraId="4ACA0B76" w14:textId="77777777" w:rsidR="00382EA3" w:rsidRPr="00BA5F61" w:rsidRDefault="00382EA3" w:rsidP="00382EA3">
      <w:pPr>
        <w:pStyle w:val="NormalWeb"/>
        <w:spacing w:before="0" w:beforeAutospacing="0" w:after="0" w:afterAutospacing="0"/>
        <w:rPr>
          <w:moveTo w:id="1114" w:author="Caitlin Page Casar" w:date="2019-06-29T12:48:00Z"/>
          <w:sz w:val="16"/>
          <w:szCs w:val="16"/>
        </w:rPr>
      </w:pPr>
      <w:moveTo w:id="1115" w:author="Caitlin Page Casar" w:date="2019-06-29T12:48:00Z">
        <w:r w:rsidRPr="00BA5F61">
          <w:rPr>
            <w:b/>
            <w:sz w:val="16"/>
            <w:szCs w:val="16"/>
          </w:rPr>
          <w:t>Table 1.</w:t>
        </w:r>
        <w:r w:rsidRPr="00BA5F61">
          <w:rPr>
            <w:sz w:val="16"/>
            <w:szCs w:val="16"/>
          </w:rPr>
          <w:t xml:space="preserve"> </w:t>
        </w:r>
        <w:r w:rsidRPr="00BA5F61">
          <w:rPr>
            <w:rFonts w:ascii="TimesNewRomanPSMT" w:hAnsi="TimesNewRomanPSMT"/>
            <w:sz w:val="16"/>
            <w:szCs w:val="16"/>
          </w:rPr>
          <w:t xml:space="preserve">Averaged fracture fluid geochemistry measured at three </w:t>
        </w:r>
        <w:proofErr w:type="spellStart"/>
        <w:r w:rsidRPr="00BA5F61">
          <w:rPr>
            <w:rFonts w:ascii="TimesNewRomanPSMT" w:hAnsi="TimesNewRomanPSMT"/>
            <w:sz w:val="16"/>
            <w:szCs w:val="16"/>
          </w:rPr>
          <w:t>DeMMO</w:t>
        </w:r>
        <w:proofErr w:type="spellEnd"/>
        <w:r w:rsidRPr="00BA5F61">
          <w:rPr>
            <w:rFonts w:ascii="TimesNewRomanPSMT" w:hAnsi="TimesNewRomanPSMT"/>
            <w:sz w:val="16"/>
            <w:szCs w:val="16"/>
          </w:rPr>
          <w:t xml:space="preserve"> sites between Dec. 2015 - Sep. 2018. </w:t>
        </w:r>
      </w:moveTo>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382EA3" w14:paraId="5F15813A" w14:textId="77777777" w:rsidTr="004F705E">
        <w:tc>
          <w:tcPr>
            <w:tcW w:w="474" w:type="dxa"/>
          </w:tcPr>
          <w:p w14:paraId="442681C9" w14:textId="77777777" w:rsidR="00382EA3" w:rsidRPr="00BF3695" w:rsidRDefault="00382EA3" w:rsidP="004F705E">
            <w:pPr>
              <w:pStyle w:val="ListParagraph"/>
              <w:ind w:left="0"/>
              <w:jc w:val="both"/>
              <w:rPr>
                <w:moveTo w:id="1116" w:author="Caitlin Page Casar" w:date="2019-06-29T12:48:00Z"/>
                <w:b/>
                <w:sz w:val="16"/>
                <w:szCs w:val="16"/>
              </w:rPr>
            </w:pPr>
            <w:moveTo w:id="1117" w:author="Caitlin Page Casar" w:date="2019-06-29T12:48:00Z">
              <w:r w:rsidRPr="00BF3695">
                <w:rPr>
                  <w:b/>
                  <w:sz w:val="16"/>
                  <w:szCs w:val="16"/>
                </w:rPr>
                <w:t>Site</w:t>
              </w:r>
            </w:moveTo>
          </w:p>
        </w:tc>
        <w:tc>
          <w:tcPr>
            <w:tcW w:w="634" w:type="dxa"/>
          </w:tcPr>
          <w:p w14:paraId="144DE6A5" w14:textId="77777777" w:rsidR="00382EA3" w:rsidRPr="00BF3695" w:rsidRDefault="00382EA3" w:rsidP="004F705E">
            <w:pPr>
              <w:pStyle w:val="ListParagraph"/>
              <w:ind w:left="0"/>
              <w:jc w:val="both"/>
              <w:rPr>
                <w:moveTo w:id="1118" w:author="Caitlin Page Casar" w:date="2019-06-29T12:48:00Z"/>
                <w:b/>
                <w:sz w:val="16"/>
                <w:szCs w:val="16"/>
              </w:rPr>
            </w:pPr>
            <w:moveTo w:id="1119" w:author="Caitlin Page Casar" w:date="2019-06-29T12:48:00Z">
              <w:r w:rsidRPr="00BF3695">
                <w:rPr>
                  <w:b/>
                  <w:sz w:val="16"/>
                  <w:szCs w:val="16"/>
                </w:rPr>
                <w:t>Depth</w:t>
              </w:r>
            </w:moveTo>
          </w:p>
          <w:p w14:paraId="0B960DA1" w14:textId="77777777" w:rsidR="00382EA3" w:rsidRPr="00BF3695" w:rsidRDefault="00382EA3" w:rsidP="004F705E">
            <w:pPr>
              <w:pStyle w:val="ListParagraph"/>
              <w:ind w:left="0"/>
              <w:jc w:val="both"/>
              <w:rPr>
                <w:moveTo w:id="1120" w:author="Caitlin Page Casar" w:date="2019-06-29T12:48:00Z"/>
                <w:b/>
                <w:sz w:val="16"/>
                <w:szCs w:val="16"/>
              </w:rPr>
            </w:pPr>
            <w:moveTo w:id="1121" w:author="Caitlin Page Casar" w:date="2019-06-29T12:48:00Z">
              <w:r w:rsidRPr="00BF3695">
                <w:rPr>
                  <w:b/>
                  <w:sz w:val="16"/>
                  <w:szCs w:val="16"/>
                </w:rPr>
                <w:t>ft</w:t>
              </w:r>
            </w:moveTo>
          </w:p>
        </w:tc>
        <w:tc>
          <w:tcPr>
            <w:tcW w:w="616" w:type="dxa"/>
          </w:tcPr>
          <w:p w14:paraId="16958A1F" w14:textId="77777777" w:rsidR="00382EA3" w:rsidRPr="00BF3695" w:rsidRDefault="00382EA3" w:rsidP="004F705E">
            <w:pPr>
              <w:pStyle w:val="ListParagraph"/>
              <w:ind w:left="0"/>
              <w:jc w:val="both"/>
              <w:rPr>
                <w:moveTo w:id="1122" w:author="Caitlin Page Casar" w:date="2019-06-29T12:48:00Z"/>
                <w:b/>
                <w:sz w:val="16"/>
                <w:szCs w:val="16"/>
              </w:rPr>
            </w:pPr>
            <w:moveTo w:id="1123" w:author="Caitlin Page Casar" w:date="2019-06-29T12:48:00Z">
              <w:r w:rsidRPr="00BF3695">
                <w:rPr>
                  <w:b/>
                  <w:sz w:val="16"/>
                  <w:szCs w:val="16"/>
                </w:rPr>
                <w:t>Temp</w:t>
              </w:r>
            </w:moveTo>
          </w:p>
          <w:p w14:paraId="01E07652" w14:textId="77777777" w:rsidR="00382EA3" w:rsidRPr="00BF3695" w:rsidRDefault="00382EA3" w:rsidP="004F705E">
            <w:pPr>
              <w:pStyle w:val="ListParagraph"/>
              <w:ind w:left="0"/>
              <w:jc w:val="both"/>
              <w:rPr>
                <w:moveTo w:id="1124" w:author="Caitlin Page Casar" w:date="2019-06-29T12:48:00Z"/>
                <w:b/>
                <w:sz w:val="16"/>
                <w:szCs w:val="16"/>
              </w:rPr>
            </w:pPr>
            <w:moveTo w:id="1125" w:author="Caitlin Page Casar" w:date="2019-06-29T12:48:00Z">
              <w:r w:rsidRPr="00BF3695">
                <w:rPr>
                  <w:b/>
                  <w:sz w:val="16"/>
                  <w:szCs w:val="16"/>
                </w:rPr>
                <w:t>C</w:t>
              </w:r>
              <w:r w:rsidRPr="00BF3695">
                <w:rPr>
                  <w:b/>
                  <w:sz w:val="16"/>
                  <w:szCs w:val="16"/>
                  <w:vertAlign w:val="superscript"/>
                </w:rPr>
                <w:t>o</w:t>
              </w:r>
            </w:moveTo>
          </w:p>
        </w:tc>
        <w:tc>
          <w:tcPr>
            <w:tcW w:w="701" w:type="dxa"/>
          </w:tcPr>
          <w:p w14:paraId="1B27DDF7" w14:textId="77777777" w:rsidR="00382EA3" w:rsidRPr="00BF3695" w:rsidRDefault="00382EA3" w:rsidP="004F705E">
            <w:pPr>
              <w:pStyle w:val="ListParagraph"/>
              <w:ind w:left="0"/>
              <w:jc w:val="both"/>
              <w:rPr>
                <w:moveTo w:id="1126" w:author="Caitlin Page Casar" w:date="2019-06-29T12:48:00Z"/>
                <w:b/>
                <w:sz w:val="16"/>
                <w:szCs w:val="16"/>
              </w:rPr>
            </w:pPr>
            <w:moveTo w:id="1127" w:author="Caitlin Page Casar" w:date="2019-06-29T12:48:00Z">
              <w:r w:rsidRPr="00BF3695">
                <w:rPr>
                  <w:b/>
                  <w:sz w:val="16"/>
                  <w:szCs w:val="16"/>
                </w:rPr>
                <w:t>ORP</w:t>
              </w:r>
            </w:moveTo>
          </w:p>
        </w:tc>
        <w:tc>
          <w:tcPr>
            <w:tcW w:w="430" w:type="dxa"/>
          </w:tcPr>
          <w:p w14:paraId="637B0CB8" w14:textId="77777777" w:rsidR="00382EA3" w:rsidRPr="00BF3695" w:rsidRDefault="00382EA3" w:rsidP="004F705E">
            <w:pPr>
              <w:pStyle w:val="ListParagraph"/>
              <w:ind w:left="0"/>
              <w:jc w:val="both"/>
              <w:rPr>
                <w:moveTo w:id="1128" w:author="Caitlin Page Casar" w:date="2019-06-29T12:48:00Z"/>
                <w:b/>
                <w:sz w:val="16"/>
                <w:szCs w:val="16"/>
              </w:rPr>
            </w:pPr>
            <w:moveTo w:id="1129" w:author="Caitlin Page Casar" w:date="2019-06-29T12:48:00Z">
              <w:r w:rsidRPr="00BF3695">
                <w:rPr>
                  <w:b/>
                  <w:sz w:val="16"/>
                  <w:szCs w:val="16"/>
                </w:rPr>
                <w:t>pH</w:t>
              </w:r>
            </w:moveTo>
          </w:p>
        </w:tc>
        <w:tc>
          <w:tcPr>
            <w:tcW w:w="560" w:type="dxa"/>
          </w:tcPr>
          <w:p w14:paraId="02A3E456" w14:textId="77777777" w:rsidR="00382EA3" w:rsidRPr="00BF3695" w:rsidRDefault="00382EA3" w:rsidP="004F705E">
            <w:pPr>
              <w:pStyle w:val="ListParagraph"/>
              <w:ind w:left="0"/>
              <w:jc w:val="both"/>
              <w:rPr>
                <w:moveTo w:id="1130" w:author="Caitlin Page Casar" w:date="2019-06-29T12:48:00Z"/>
                <w:b/>
                <w:sz w:val="16"/>
                <w:szCs w:val="16"/>
              </w:rPr>
            </w:pPr>
            <w:moveTo w:id="1131" w:author="Caitlin Page Casar" w:date="2019-06-29T12:48:00Z">
              <w:r w:rsidRPr="00BF3695">
                <w:rPr>
                  <w:b/>
                  <w:sz w:val="16"/>
                  <w:szCs w:val="16"/>
                </w:rPr>
                <w:t>H2</w:t>
              </w:r>
            </w:moveTo>
          </w:p>
          <w:p w14:paraId="647B6386" w14:textId="77777777" w:rsidR="00382EA3" w:rsidRPr="00BF3695" w:rsidRDefault="00382EA3" w:rsidP="004F705E">
            <w:pPr>
              <w:pStyle w:val="ListParagraph"/>
              <w:ind w:left="0"/>
              <w:jc w:val="both"/>
              <w:rPr>
                <w:moveTo w:id="1132" w:author="Caitlin Page Casar" w:date="2019-06-29T12:48:00Z"/>
                <w:b/>
                <w:sz w:val="16"/>
                <w:szCs w:val="16"/>
              </w:rPr>
            </w:pPr>
            <w:proofErr w:type="spellStart"/>
            <w:moveTo w:id="1133" w:author="Caitlin Page Casar" w:date="2019-06-29T12:48:00Z">
              <w:r>
                <w:rPr>
                  <w:b/>
                  <w:sz w:val="16"/>
                  <w:szCs w:val="16"/>
                </w:rPr>
                <w:t>nM</w:t>
              </w:r>
              <w:proofErr w:type="spellEnd"/>
            </w:moveTo>
          </w:p>
        </w:tc>
        <w:tc>
          <w:tcPr>
            <w:tcW w:w="576" w:type="dxa"/>
          </w:tcPr>
          <w:p w14:paraId="6CA5F2EE" w14:textId="77777777" w:rsidR="00382EA3" w:rsidRDefault="00382EA3" w:rsidP="004F705E">
            <w:pPr>
              <w:pStyle w:val="ListParagraph"/>
              <w:ind w:left="0"/>
              <w:jc w:val="both"/>
              <w:rPr>
                <w:moveTo w:id="1134" w:author="Caitlin Page Casar" w:date="2019-06-29T12:48:00Z"/>
                <w:b/>
                <w:sz w:val="16"/>
                <w:szCs w:val="16"/>
              </w:rPr>
            </w:pPr>
            <w:moveTo w:id="1135" w:author="Caitlin Page Casar" w:date="2019-06-29T12:48:00Z">
              <w:r>
                <w:rPr>
                  <w:b/>
                  <w:sz w:val="16"/>
                  <w:szCs w:val="16"/>
                </w:rPr>
                <w:t>CO</w:t>
              </w:r>
            </w:moveTo>
          </w:p>
          <w:p w14:paraId="356590D8" w14:textId="77777777" w:rsidR="00382EA3" w:rsidRPr="00BF3695" w:rsidRDefault="00382EA3" w:rsidP="004F705E">
            <w:pPr>
              <w:pStyle w:val="ListParagraph"/>
              <w:ind w:left="0"/>
              <w:jc w:val="both"/>
              <w:rPr>
                <w:moveTo w:id="1136" w:author="Caitlin Page Casar" w:date="2019-06-29T12:48:00Z"/>
                <w:b/>
                <w:sz w:val="16"/>
                <w:szCs w:val="16"/>
              </w:rPr>
            </w:pPr>
            <w:proofErr w:type="spellStart"/>
            <w:moveTo w:id="1137" w:author="Caitlin Page Casar" w:date="2019-06-29T12:48:00Z">
              <w:r>
                <w:rPr>
                  <w:b/>
                  <w:sz w:val="16"/>
                  <w:szCs w:val="16"/>
                </w:rPr>
                <w:t>nM</w:t>
              </w:r>
              <w:proofErr w:type="spellEnd"/>
            </w:moveTo>
          </w:p>
        </w:tc>
        <w:tc>
          <w:tcPr>
            <w:tcW w:w="576" w:type="dxa"/>
          </w:tcPr>
          <w:p w14:paraId="14727607" w14:textId="77777777" w:rsidR="00382EA3" w:rsidRPr="00BF3695" w:rsidRDefault="00382EA3" w:rsidP="004F705E">
            <w:pPr>
              <w:pStyle w:val="ListParagraph"/>
              <w:ind w:left="0"/>
              <w:jc w:val="both"/>
              <w:rPr>
                <w:moveTo w:id="1138" w:author="Caitlin Page Casar" w:date="2019-06-29T12:48:00Z"/>
                <w:b/>
                <w:sz w:val="16"/>
                <w:szCs w:val="16"/>
              </w:rPr>
            </w:pPr>
            <w:moveTo w:id="1139" w:author="Caitlin Page Casar" w:date="2019-06-29T12:48:00Z">
              <w:r w:rsidRPr="00BF3695">
                <w:rPr>
                  <w:b/>
                  <w:sz w:val="16"/>
                  <w:szCs w:val="16"/>
                </w:rPr>
                <w:t>CH4</w:t>
              </w:r>
            </w:moveTo>
          </w:p>
          <w:p w14:paraId="0626AFEE" w14:textId="77777777" w:rsidR="00382EA3" w:rsidRPr="00BF3695" w:rsidRDefault="00382EA3" w:rsidP="004F705E">
            <w:pPr>
              <w:pStyle w:val="ListParagraph"/>
              <w:ind w:left="0"/>
              <w:jc w:val="both"/>
              <w:rPr>
                <w:moveTo w:id="1140" w:author="Caitlin Page Casar" w:date="2019-06-29T12:48:00Z"/>
                <w:b/>
                <w:sz w:val="16"/>
                <w:szCs w:val="16"/>
              </w:rPr>
            </w:pPr>
            <w:proofErr w:type="spellStart"/>
            <w:moveTo w:id="1141" w:author="Caitlin Page Casar" w:date="2019-06-29T12:48:00Z">
              <w:r>
                <w:rPr>
                  <w:b/>
                  <w:sz w:val="16"/>
                  <w:szCs w:val="16"/>
                </w:rPr>
                <w:t>nM</w:t>
              </w:r>
              <w:proofErr w:type="spellEnd"/>
            </w:moveTo>
          </w:p>
        </w:tc>
        <w:tc>
          <w:tcPr>
            <w:tcW w:w="594" w:type="dxa"/>
          </w:tcPr>
          <w:p w14:paraId="1537F895" w14:textId="77777777" w:rsidR="00382EA3" w:rsidRDefault="00382EA3" w:rsidP="004F705E">
            <w:pPr>
              <w:pStyle w:val="ListParagraph"/>
              <w:ind w:left="0"/>
              <w:jc w:val="both"/>
              <w:rPr>
                <w:moveTo w:id="1142" w:author="Caitlin Page Casar" w:date="2019-06-29T12:48:00Z"/>
                <w:b/>
                <w:sz w:val="16"/>
                <w:szCs w:val="16"/>
                <w:vertAlign w:val="superscript"/>
              </w:rPr>
            </w:pPr>
            <w:moveTo w:id="1143" w:author="Caitlin Page Casar" w:date="2019-06-29T12:48:00Z">
              <w:r w:rsidRPr="00BF3695">
                <w:rPr>
                  <w:b/>
                  <w:sz w:val="16"/>
                  <w:szCs w:val="16"/>
                </w:rPr>
                <w:t>Fe</w:t>
              </w:r>
              <w:r w:rsidRPr="00BF3695">
                <w:rPr>
                  <w:b/>
                  <w:sz w:val="16"/>
                  <w:szCs w:val="16"/>
                  <w:vertAlign w:val="superscript"/>
                </w:rPr>
                <w:t>2+</w:t>
              </w:r>
            </w:moveTo>
          </w:p>
          <w:p w14:paraId="1F482BAC" w14:textId="77777777" w:rsidR="00382EA3" w:rsidRPr="00AE0201" w:rsidRDefault="00382EA3" w:rsidP="004F705E">
            <w:pPr>
              <w:pStyle w:val="ListParagraph"/>
              <w:ind w:left="0"/>
              <w:jc w:val="both"/>
              <w:rPr>
                <w:moveTo w:id="1144" w:author="Caitlin Page Casar" w:date="2019-06-29T12:48:00Z"/>
                <w:b/>
                <w:sz w:val="16"/>
                <w:szCs w:val="16"/>
              </w:rPr>
            </w:pPr>
            <w:moveTo w:id="1145" w:author="Caitlin Page Casar" w:date="2019-06-29T12:48:00Z">
              <w:r>
                <w:rPr>
                  <w:b/>
                  <w:sz w:val="16"/>
                  <w:szCs w:val="16"/>
                </w:rPr>
                <w:t>mg/L</w:t>
              </w:r>
            </w:moveTo>
          </w:p>
        </w:tc>
        <w:tc>
          <w:tcPr>
            <w:tcW w:w="758" w:type="dxa"/>
          </w:tcPr>
          <w:p w14:paraId="2EC01A29" w14:textId="77777777" w:rsidR="00382EA3" w:rsidRDefault="00382EA3" w:rsidP="004F705E">
            <w:pPr>
              <w:pStyle w:val="ListParagraph"/>
              <w:ind w:left="0"/>
              <w:jc w:val="both"/>
              <w:rPr>
                <w:moveTo w:id="1146" w:author="Caitlin Page Casar" w:date="2019-06-29T12:48:00Z"/>
                <w:b/>
                <w:sz w:val="16"/>
                <w:szCs w:val="16"/>
                <w:vertAlign w:val="superscript"/>
              </w:rPr>
            </w:pPr>
            <w:moveTo w:id="1147" w:author="Caitlin Page Casar" w:date="2019-06-29T12:48:00Z">
              <w:r w:rsidRPr="00BF3695">
                <w:rPr>
                  <w:b/>
                  <w:sz w:val="16"/>
                  <w:szCs w:val="16"/>
                </w:rPr>
                <w:t>NH</w:t>
              </w:r>
              <w:r w:rsidRPr="00BF3695">
                <w:rPr>
                  <w:b/>
                  <w:sz w:val="16"/>
                  <w:szCs w:val="16"/>
                  <w:vertAlign w:val="subscript"/>
                </w:rPr>
                <w:t>4</w:t>
              </w:r>
              <w:r w:rsidRPr="00BF3695">
                <w:rPr>
                  <w:b/>
                  <w:sz w:val="16"/>
                  <w:szCs w:val="16"/>
                  <w:vertAlign w:val="superscript"/>
                </w:rPr>
                <w:t>+</w:t>
              </w:r>
            </w:moveTo>
          </w:p>
          <w:p w14:paraId="1AB864F9" w14:textId="77777777" w:rsidR="00382EA3" w:rsidRPr="00AE0201" w:rsidRDefault="00382EA3" w:rsidP="004F705E">
            <w:pPr>
              <w:pStyle w:val="ListParagraph"/>
              <w:ind w:left="0"/>
              <w:jc w:val="both"/>
              <w:rPr>
                <w:moveTo w:id="1148" w:author="Caitlin Page Casar" w:date="2019-06-29T12:48:00Z"/>
                <w:b/>
                <w:sz w:val="16"/>
                <w:szCs w:val="16"/>
              </w:rPr>
            </w:pPr>
            <w:moveTo w:id="1149" w:author="Caitlin Page Casar" w:date="2019-06-29T12:48:00Z">
              <w:r>
                <w:rPr>
                  <w:b/>
                  <w:sz w:val="16"/>
                  <w:szCs w:val="16"/>
                </w:rPr>
                <w:t>mg/L</w:t>
              </w:r>
            </w:moveTo>
          </w:p>
        </w:tc>
        <w:tc>
          <w:tcPr>
            <w:tcW w:w="581" w:type="dxa"/>
          </w:tcPr>
          <w:p w14:paraId="2F066246" w14:textId="77777777" w:rsidR="00382EA3" w:rsidRDefault="00382EA3" w:rsidP="004F705E">
            <w:pPr>
              <w:pStyle w:val="ListParagraph"/>
              <w:ind w:left="0"/>
              <w:jc w:val="both"/>
              <w:rPr>
                <w:moveTo w:id="1150" w:author="Caitlin Page Casar" w:date="2019-06-29T12:48:00Z"/>
                <w:b/>
                <w:sz w:val="16"/>
                <w:szCs w:val="16"/>
                <w:vertAlign w:val="superscript"/>
              </w:rPr>
            </w:pPr>
            <w:moveTo w:id="1151" w:author="Caitlin Page Casar" w:date="2019-06-29T12:48:00Z">
              <w:r w:rsidRPr="00BF3695">
                <w:rPr>
                  <w:b/>
                  <w:sz w:val="16"/>
                  <w:szCs w:val="16"/>
                </w:rPr>
                <w:t>NO</w:t>
              </w:r>
              <w:r w:rsidRPr="00BF3695">
                <w:rPr>
                  <w:b/>
                  <w:sz w:val="16"/>
                  <w:szCs w:val="16"/>
                  <w:vertAlign w:val="subscript"/>
                </w:rPr>
                <w:t>3</w:t>
              </w:r>
              <w:r w:rsidRPr="00BF3695">
                <w:rPr>
                  <w:b/>
                  <w:sz w:val="16"/>
                  <w:szCs w:val="16"/>
                  <w:vertAlign w:val="superscript"/>
                </w:rPr>
                <w:t>-</w:t>
              </w:r>
            </w:moveTo>
          </w:p>
          <w:p w14:paraId="22F4EBA7" w14:textId="77777777" w:rsidR="00382EA3" w:rsidRPr="00BF3695" w:rsidRDefault="00382EA3" w:rsidP="004F705E">
            <w:pPr>
              <w:pStyle w:val="ListParagraph"/>
              <w:ind w:left="0"/>
              <w:jc w:val="both"/>
              <w:rPr>
                <w:moveTo w:id="1152" w:author="Caitlin Page Casar" w:date="2019-06-29T12:48:00Z"/>
                <w:b/>
                <w:sz w:val="16"/>
                <w:szCs w:val="16"/>
              </w:rPr>
            </w:pPr>
            <w:moveTo w:id="1153" w:author="Caitlin Page Casar" w:date="2019-06-29T12:48:00Z">
              <w:r>
                <w:rPr>
                  <w:b/>
                  <w:sz w:val="16"/>
                  <w:szCs w:val="16"/>
                </w:rPr>
                <w:t>mg/L</w:t>
              </w:r>
            </w:moveTo>
          </w:p>
        </w:tc>
        <w:tc>
          <w:tcPr>
            <w:tcW w:w="656" w:type="dxa"/>
          </w:tcPr>
          <w:p w14:paraId="29011F70" w14:textId="77777777" w:rsidR="00382EA3" w:rsidRDefault="00382EA3" w:rsidP="004F705E">
            <w:pPr>
              <w:pStyle w:val="ListParagraph"/>
              <w:ind w:left="0"/>
              <w:jc w:val="both"/>
              <w:rPr>
                <w:moveTo w:id="1154" w:author="Caitlin Page Casar" w:date="2019-06-29T12:48:00Z"/>
                <w:b/>
                <w:sz w:val="16"/>
                <w:szCs w:val="16"/>
                <w:vertAlign w:val="superscript"/>
              </w:rPr>
            </w:pPr>
            <w:moveTo w:id="1155" w:author="Caitlin Page Casar" w:date="2019-06-29T12:48:00Z">
              <w:r w:rsidRPr="00BF3695">
                <w:rPr>
                  <w:b/>
                  <w:sz w:val="16"/>
                  <w:szCs w:val="16"/>
                </w:rPr>
                <w:t>SO</w:t>
              </w:r>
              <w:r w:rsidRPr="00BF3695">
                <w:rPr>
                  <w:b/>
                  <w:sz w:val="16"/>
                  <w:szCs w:val="16"/>
                  <w:vertAlign w:val="subscript"/>
                </w:rPr>
                <w:t>4</w:t>
              </w:r>
              <w:r w:rsidRPr="00BF3695">
                <w:rPr>
                  <w:b/>
                  <w:sz w:val="16"/>
                  <w:szCs w:val="16"/>
                  <w:vertAlign w:val="superscript"/>
                </w:rPr>
                <w:t>2-</w:t>
              </w:r>
            </w:moveTo>
          </w:p>
          <w:p w14:paraId="2B1FE740" w14:textId="77777777" w:rsidR="00382EA3" w:rsidRPr="00BF3695" w:rsidRDefault="00382EA3" w:rsidP="004F705E">
            <w:pPr>
              <w:pStyle w:val="ListParagraph"/>
              <w:ind w:left="0"/>
              <w:jc w:val="both"/>
              <w:rPr>
                <w:moveTo w:id="1156" w:author="Caitlin Page Casar" w:date="2019-06-29T12:48:00Z"/>
                <w:b/>
                <w:sz w:val="16"/>
                <w:szCs w:val="16"/>
              </w:rPr>
            </w:pPr>
            <w:moveTo w:id="1157" w:author="Caitlin Page Casar" w:date="2019-06-29T12:48:00Z">
              <w:r>
                <w:rPr>
                  <w:b/>
                  <w:sz w:val="16"/>
                  <w:szCs w:val="16"/>
                </w:rPr>
                <w:t>mg/L</w:t>
              </w:r>
            </w:moveTo>
          </w:p>
        </w:tc>
        <w:tc>
          <w:tcPr>
            <w:tcW w:w="538" w:type="dxa"/>
          </w:tcPr>
          <w:p w14:paraId="01F75ABF" w14:textId="77777777" w:rsidR="00382EA3" w:rsidRPr="00BA5F61" w:rsidRDefault="00382EA3" w:rsidP="004F705E">
            <w:pPr>
              <w:pStyle w:val="ListParagraph"/>
              <w:ind w:left="0"/>
              <w:jc w:val="both"/>
              <w:rPr>
                <w:moveTo w:id="1158" w:author="Caitlin Page Casar" w:date="2019-06-29T12:48:00Z"/>
                <w:b/>
                <w:sz w:val="16"/>
                <w:szCs w:val="16"/>
                <w:vertAlign w:val="superscript"/>
              </w:rPr>
            </w:pPr>
            <w:moveTo w:id="1159" w:author="Caitlin Page Casar" w:date="2019-06-29T12:48:00Z">
              <w:r w:rsidRPr="00BF3695">
                <w:rPr>
                  <w:b/>
                  <w:sz w:val="16"/>
                  <w:szCs w:val="16"/>
                </w:rPr>
                <w:t>S2</w:t>
              </w:r>
              <w:r w:rsidRPr="00BF3695">
                <w:rPr>
                  <w:b/>
                  <w:sz w:val="16"/>
                  <w:szCs w:val="16"/>
                  <w:vertAlign w:val="superscript"/>
                </w:rPr>
                <w:t>-</w:t>
              </w:r>
              <w:r>
                <w:rPr>
                  <w:rFonts w:ascii="TimesNewRomanPS" w:hAnsi="TimesNewRomanPS"/>
                  <w:b/>
                  <w:bCs/>
                  <w:sz w:val="16"/>
                  <w:szCs w:val="16"/>
                </w:rPr>
                <w:t>μ</w:t>
              </w:r>
              <w:r>
                <w:rPr>
                  <w:b/>
                  <w:sz w:val="16"/>
                  <w:szCs w:val="16"/>
                </w:rPr>
                <w:t>g/L</w:t>
              </w:r>
            </w:moveTo>
          </w:p>
        </w:tc>
        <w:tc>
          <w:tcPr>
            <w:tcW w:w="581" w:type="dxa"/>
          </w:tcPr>
          <w:p w14:paraId="0960F25C" w14:textId="77777777" w:rsidR="00382EA3" w:rsidRDefault="00382EA3" w:rsidP="004F705E">
            <w:pPr>
              <w:pStyle w:val="ListParagraph"/>
              <w:ind w:left="0"/>
              <w:jc w:val="both"/>
              <w:rPr>
                <w:moveTo w:id="1160" w:author="Caitlin Page Casar" w:date="2019-06-29T12:48:00Z"/>
                <w:b/>
                <w:sz w:val="16"/>
                <w:szCs w:val="16"/>
              </w:rPr>
            </w:pPr>
            <w:moveTo w:id="1161" w:author="Caitlin Page Casar" w:date="2019-06-29T12:48:00Z">
              <w:r w:rsidRPr="00BF3695">
                <w:rPr>
                  <w:b/>
                  <w:sz w:val="16"/>
                  <w:szCs w:val="16"/>
                </w:rPr>
                <w:t>DOC</w:t>
              </w:r>
            </w:moveTo>
          </w:p>
          <w:p w14:paraId="673E63E7" w14:textId="77777777" w:rsidR="00382EA3" w:rsidRPr="00BF3695" w:rsidRDefault="00382EA3" w:rsidP="004F705E">
            <w:pPr>
              <w:pStyle w:val="ListParagraph"/>
              <w:ind w:left="0"/>
              <w:jc w:val="both"/>
              <w:rPr>
                <w:moveTo w:id="1162" w:author="Caitlin Page Casar" w:date="2019-06-29T12:48:00Z"/>
                <w:b/>
                <w:sz w:val="16"/>
                <w:szCs w:val="16"/>
              </w:rPr>
            </w:pPr>
            <w:moveTo w:id="1163" w:author="Caitlin Page Casar" w:date="2019-06-29T12:48:00Z">
              <w:r>
                <w:rPr>
                  <w:b/>
                  <w:sz w:val="16"/>
                  <w:szCs w:val="16"/>
                </w:rPr>
                <w:t>mg/L</w:t>
              </w:r>
            </w:moveTo>
          </w:p>
        </w:tc>
        <w:tc>
          <w:tcPr>
            <w:tcW w:w="510" w:type="dxa"/>
          </w:tcPr>
          <w:p w14:paraId="5F8B7364" w14:textId="77777777" w:rsidR="00382EA3" w:rsidRDefault="00382EA3" w:rsidP="004F705E">
            <w:pPr>
              <w:pStyle w:val="ListParagraph"/>
              <w:ind w:left="0"/>
              <w:jc w:val="both"/>
              <w:rPr>
                <w:moveTo w:id="1164" w:author="Caitlin Page Casar" w:date="2019-06-29T12:48:00Z"/>
                <w:b/>
                <w:sz w:val="16"/>
                <w:szCs w:val="16"/>
              </w:rPr>
            </w:pPr>
            <w:moveTo w:id="1165" w:author="Caitlin Page Casar" w:date="2019-06-29T12:48:00Z">
              <w:r w:rsidRPr="00BF3695">
                <w:rPr>
                  <w:b/>
                  <w:sz w:val="16"/>
                  <w:szCs w:val="16"/>
                </w:rPr>
                <w:t>DIC</w:t>
              </w:r>
            </w:moveTo>
          </w:p>
          <w:p w14:paraId="03D6B61F" w14:textId="77777777" w:rsidR="00382EA3" w:rsidRPr="00BF3695" w:rsidRDefault="00382EA3" w:rsidP="004F705E">
            <w:pPr>
              <w:pStyle w:val="ListParagraph"/>
              <w:ind w:left="0"/>
              <w:jc w:val="both"/>
              <w:rPr>
                <w:moveTo w:id="1166" w:author="Caitlin Page Casar" w:date="2019-06-29T12:48:00Z"/>
                <w:b/>
                <w:sz w:val="16"/>
                <w:szCs w:val="16"/>
              </w:rPr>
            </w:pPr>
            <w:proofErr w:type="spellStart"/>
            <w:moveTo w:id="1167" w:author="Caitlin Page Casar" w:date="2019-06-29T12:48:00Z">
              <w:r>
                <w:rPr>
                  <w:b/>
                  <w:sz w:val="16"/>
                  <w:szCs w:val="16"/>
                </w:rPr>
                <w:t>mM</w:t>
              </w:r>
              <w:proofErr w:type="spellEnd"/>
            </w:moveTo>
          </w:p>
        </w:tc>
      </w:tr>
      <w:tr w:rsidR="00382EA3" w:rsidRPr="00BF3695" w14:paraId="05FEDAA3" w14:textId="77777777" w:rsidTr="004F705E">
        <w:trPr>
          <w:trHeight w:val="233"/>
        </w:trPr>
        <w:tc>
          <w:tcPr>
            <w:tcW w:w="474" w:type="dxa"/>
          </w:tcPr>
          <w:p w14:paraId="570B703A" w14:textId="77777777" w:rsidR="00382EA3" w:rsidRPr="00BF3695" w:rsidRDefault="00382EA3" w:rsidP="004F705E">
            <w:pPr>
              <w:pStyle w:val="ListParagraph"/>
              <w:ind w:left="0"/>
              <w:jc w:val="both"/>
              <w:rPr>
                <w:moveTo w:id="1168" w:author="Caitlin Page Casar" w:date="2019-06-29T12:48:00Z"/>
                <w:sz w:val="16"/>
                <w:szCs w:val="16"/>
              </w:rPr>
            </w:pPr>
            <w:moveTo w:id="1169" w:author="Caitlin Page Casar" w:date="2019-06-29T12:48:00Z">
              <w:r w:rsidRPr="00BF3695">
                <w:rPr>
                  <w:sz w:val="16"/>
                  <w:szCs w:val="16"/>
                </w:rPr>
                <w:t>D1</w:t>
              </w:r>
            </w:moveTo>
          </w:p>
        </w:tc>
        <w:tc>
          <w:tcPr>
            <w:tcW w:w="634" w:type="dxa"/>
          </w:tcPr>
          <w:p w14:paraId="6CDD38F5" w14:textId="77777777" w:rsidR="00382EA3" w:rsidRPr="00BF3695" w:rsidRDefault="00382EA3" w:rsidP="004F705E">
            <w:pPr>
              <w:pStyle w:val="ListParagraph"/>
              <w:ind w:left="0"/>
              <w:jc w:val="both"/>
              <w:rPr>
                <w:moveTo w:id="1170" w:author="Caitlin Page Casar" w:date="2019-06-29T12:48:00Z"/>
                <w:sz w:val="16"/>
                <w:szCs w:val="16"/>
              </w:rPr>
            </w:pPr>
            <w:moveTo w:id="1171" w:author="Caitlin Page Casar" w:date="2019-06-29T12:48:00Z">
              <w:r w:rsidRPr="00BF3695">
                <w:rPr>
                  <w:sz w:val="16"/>
                  <w:szCs w:val="16"/>
                </w:rPr>
                <w:t xml:space="preserve">800 </w:t>
              </w:r>
            </w:moveTo>
          </w:p>
        </w:tc>
        <w:tc>
          <w:tcPr>
            <w:tcW w:w="616" w:type="dxa"/>
          </w:tcPr>
          <w:p w14:paraId="7DDF11AD" w14:textId="77777777" w:rsidR="00382EA3" w:rsidRPr="00BF3695" w:rsidRDefault="00382EA3" w:rsidP="004F705E">
            <w:pPr>
              <w:pStyle w:val="ListParagraph"/>
              <w:ind w:left="0"/>
              <w:jc w:val="both"/>
              <w:rPr>
                <w:moveTo w:id="1172" w:author="Caitlin Page Casar" w:date="2019-06-29T12:48:00Z"/>
                <w:sz w:val="16"/>
                <w:szCs w:val="16"/>
              </w:rPr>
            </w:pPr>
            <w:moveTo w:id="1173" w:author="Caitlin Page Casar" w:date="2019-06-29T12:48:00Z">
              <w:r w:rsidRPr="00BF3695">
                <w:rPr>
                  <w:sz w:val="16"/>
                  <w:szCs w:val="16"/>
                </w:rPr>
                <w:t>10.3</w:t>
              </w:r>
            </w:moveTo>
          </w:p>
        </w:tc>
        <w:tc>
          <w:tcPr>
            <w:tcW w:w="701" w:type="dxa"/>
          </w:tcPr>
          <w:p w14:paraId="71B611A8" w14:textId="77777777" w:rsidR="00382EA3" w:rsidRPr="00BF3695" w:rsidRDefault="00382EA3" w:rsidP="004F705E">
            <w:pPr>
              <w:pStyle w:val="ListParagraph"/>
              <w:ind w:left="0"/>
              <w:jc w:val="both"/>
              <w:rPr>
                <w:moveTo w:id="1174" w:author="Caitlin Page Casar" w:date="2019-06-29T12:48:00Z"/>
                <w:sz w:val="16"/>
                <w:szCs w:val="16"/>
              </w:rPr>
            </w:pPr>
            <w:moveTo w:id="1175" w:author="Caitlin Page Casar" w:date="2019-06-29T12:48:00Z">
              <w:r w:rsidRPr="00BF3695">
                <w:rPr>
                  <w:sz w:val="16"/>
                  <w:szCs w:val="16"/>
                </w:rPr>
                <w:t>-</w:t>
              </w:r>
              <w:r>
                <w:rPr>
                  <w:sz w:val="16"/>
                  <w:szCs w:val="16"/>
                </w:rPr>
                <w:t>86.8</w:t>
              </w:r>
            </w:moveTo>
          </w:p>
        </w:tc>
        <w:tc>
          <w:tcPr>
            <w:tcW w:w="430" w:type="dxa"/>
          </w:tcPr>
          <w:p w14:paraId="70D044F4" w14:textId="77777777" w:rsidR="00382EA3" w:rsidRPr="00BF3695" w:rsidRDefault="00382EA3" w:rsidP="004F705E">
            <w:pPr>
              <w:pStyle w:val="ListParagraph"/>
              <w:ind w:left="0"/>
              <w:jc w:val="both"/>
              <w:rPr>
                <w:moveTo w:id="1176" w:author="Caitlin Page Casar" w:date="2019-06-29T12:48:00Z"/>
                <w:sz w:val="16"/>
                <w:szCs w:val="16"/>
              </w:rPr>
            </w:pPr>
            <w:moveTo w:id="1177" w:author="Caitlin Page Casar" w:date="2019-06-29T12:48:00Z">
              <w:r w:rsidRPr="00BF3695">
                <w:rPr>
                  <w:sz w:val="16"/>
                  <w:szCs w:val="16"/>
                </w:rPr>
                <w:t>7.</w:t>
              </w:r>
              <w:r>
                <w:rPr>
                  <w:sz w:val="16"/>
                  <w:szCs w:val="16"/>
                </w:rPr>
                <w:t>2</w:t>
              </w:r>
            </w:moveTo>
          </w:p>
        </w:tc>
        <w:tc>
          <w:tcPr>
            <w:tcW w:w="560" w:type="dxa"/>
          </w:tcPr>
          <w:p w14:paraId="00F22647" w14:textId="77777777" w:rsidR="00382EA3" w:rsidRPr="00BF3695" w:rsidRDefault="00382EA3" w:rsidP="004F705E">
            <w:pPr>
              <w:jc w:val="both"/>
              <w:rPr>
                <w:moveTo w:id="1178" w:author="Caitlin Page Casar" w:date="2019-06-29T12:48:00Z"/>
                <w:sz w:val="16"/>
                <w:szCs w:val="16"/>
              </w:rPr>
            </w:pPr>
            <w:moveTo w:id="1179" w:author="Caitlin Page Casar" w:date="2019-06-29T12:48:00Z">
              <w:r w:rsidRPr="00BF3695">
                <w:rPr>
                  <w:sz w:val="16"/>
                  <w:szCs w:val="16"/>
                </w:rPr>
                <w:t>0.1</w:t>
              </w:r>
              <w:r>
                <w:rPr>
                  <w:sz w:val="16"/>
                  <w:szCs w:val="16"/>
                </w:rPr>
                <w:t>2</w:t>
              </w:r>
            </w:moveTo>
          </w:p>
        </w:tc>
        <w:tc>
          <w:tcPr>
            <w:tcW w:w="576" w:type="dxa"/>
          </w:tcPr>
          <w:p w14:paraId="64B318FB" w14:textId="77777777" w:rsidR="00382EA3" w:rsidRPr="00BF3695" w:rsidRDefault="00382EA3" w:rsidP="004F705E">
            <w:pPr>
              <w:jc w:val="both"/>
              <w:rPr>
                <w:moveTo w:id="1180" w:author="Caitlin Page Casar" w:date="2019-06-29T12:48:00Z"/>
                <w:sz w:val="16"/>
                <w:szCs w:val="16"/>
              </w:rPr>
            </w:pPr>
            <w:moveTo w:id="1181" w:author="Caitlin Page Casar" w:date="2019-06-29T12:48:00Z">
              <w:r>
                <w:rPr>
                  <w:sz w:val="16"/>
                  <w:szCs w:val="16"/>
                </w:rPr>
                <w:t>0.2</w:t>
              </w:r>
            </w:moveTo>
          </w:p>
        </w:tc>
        <w:tc>
          <w:tcPr>
            <w:tcW w:w="576" w:type="dxa"/>
          </w:tcPr>
          <w:p w14:paraId="45D22EF3" w14:textId="77777777" w:rsidR="00382EA3" w:rsidRPr="00BF3695" w:rsidRDefault="00382EA3" w:rsidP="004F705E">
            <w:pPr>
              <w:jc w:val="both"/>
              <w:rPr>
                <w:moveTo w:id="1182" w:author="Caitlin Page Casar" w:date="2019-06-29T12:48:00Z"/>
                <w:sz w:val="16"/>
                <w:szCs w:val="16"/>
              </w:rPr>
            </w:pPr>
            <w:moveTo w:id="1183" w:author="Caitlin Page Casar" w:date="2019-06-29T12:48:00Z">
              <w:r w:rsidRPr="00BF3695">
                <w:rPr>
                  <w:sz w:val="16"/>
                  <w:szCs w:val="16"/>
                </w:rPr>
                <w:t>0.</w:t>
              </w:r>
              <w:r>
                <w:rPr>
                  <w:sz w:val="16"/>
                  <w:szCs w:val="16"/>
                </w:rPr>
                <w:t>48</w:t>
              </w:r>
            </w:moveTo>
          </w:p>
        </w:tc>
        <w:tc>
          <w:tcPr>
            <w:tcW w:w="594" w:type="dxa"/>
          </w:tcPr>
          <w:p w14:paraId="2B5FF672" w14:textId="77777777" w:rsidR="00382EA3" w:rsidRPr="00BF3695" w:rsidRDefault="00382EA3" w:rsidP="004F705E">
            <w:pPr>
              <w:jc w:val="both"/>
              <w:rPr>
                <w:moveTo w:id="1184" w:author="Caitlin Page Casar" w:date="2019-06-29T12:48:00Z"/>
                <w:sz w:val="16"/>
                <w:szCs w:val="16"/>
              </w:rPr>
            </w:pPr>
            <w:moveTo w:id="1185" w:author="Caitlin Page Casar" w:date="2019-06-29T12:48:00Z">
              <w:r w:rsidRPr="00BF3695">
                <w:rPr>
                  <w:sz w:val="16"/>
                  <w:szCs w:val="16"/>
                </w:rPr>
                <w:t>2.</w:t>
              </w:r>
              <w:r>
                <w:rPr>
                  <w:sz w:val="16"/>
                  <w:szCs w:val="16"/>
                </w:rPr>
                <w:t>4</w:t>
              </w:r>
            </w:moveTo>
          </w:p>
        </w:tc>
        <w:tc>
          <w:tcPr>
            <w:tcW w:w="758" w:type="dxa"/>
          </w:tcPr>
          <w:p w14:paraId="1B7E48E9" w14:textId="77777777" w:rsidR="00382EA3" w:rsidRPr="00BF3695" w:rsidRDefault="00382EA3" w:rsidP="004F705E">
            <w:pPr>
              <w:jc w:val="both"/>
              <w:rPr>
                <w:moveTo w:id="1186" w:author="Caitlin Page Casar" w:date="2019-06-29T12:48:00Z"/>
                <w:color w:val="000000"/>
                <w:sz w:val="16"/>
                <w:szCs w:val="16"/>
              </w:rPr>
            </w:pPr>
            <w:moveTo w:id="1187" w:author="Caitlin Page Casar" w:date="2019-06-29T12:48:00Z">
              <w:r w:rsidRPr="00BF3695">
                <w:rPr>
                  <w:color w:val="000000"/>
                  <w:sz w:val="16"/>
                  <w:szCs w:val="16"/>
                </w:rPr>
                <w:t>0.1</w:t>
              </w:r>
            </w:moveTo>
          </w:p>
        </w:tc>
        <w:tc>
          <w:tcPr>
            <w:tcW w:w="581" w:type="dxa"/>
          </w:tcPr>
          <w:p w14:paraId="56BFCFC9" w14:textId="77777777" w:rsidR="00382EA3" w:rsidRPr="00BF3695" w:rsidRDefault="00382EA3" w:rsidP="004F705E">
            <w:pPr>
              <w:jc w:val="both"/>
              <w:rPr>
                <w:moveTo w:id="1188" w:author="Caitlin Page Casar" w:date="2019-06-29T12:48:00Z"/>
                <w:color w:val="000000"/>
                <w:sz w:val="16"/>
                <w:szCs w:val="16"/>
              </w:rPr>
            </w:pPr>
            <w:moveTo w:id="1189" w:author="Caitlin Page Casar" w:date="2019-06-29T12:48:00Z">
              <w:r w:rsidRPr="00BF3695">
                <w:rPr>
                  <w:color w:val="000000"/>
                  <w:sz w:val="16"/>
                  <w:szCs w:val="16"/>
                </w:rPr>
                <w:t>0.3</w:t>
              </w:r>
            </w:moveTo>
          </w:p>
        </w:tc>
        <w:tc>
          <w:tcPr>
            <w:tcW w:w="656" w:type="dxa"/>
          </w:tcPr>
          <w:p w14:paraId="17933441" w14:textId="77777777" w:rsidR="00382EA3" w:rsidRPr="00BF3695" w:rsidRDefault="00382EA3" w:rsidP="004F705E">
            <w:pPr>
              <w:pStyle w:val="ListParagraph"/>
              <w:ind w:left="0"/>
              <w:jc w:val="both"/>
              <w:rPr>
                <w:moveTo w:id="1190" w:author="Caitlin Page Casar" w:date="2019-06-29T12:48:00Z"/>
                <w:sz w:val="16"/>
                <w:szCs w:val="16"/>
              </w:rPr>
            </w:pPr>
            <w:moveTo w:id="1191" w:author="Caitlin Page Casar" w:date="2019-06-29T12:48:00Z">
              <w:r w:rsidRPr="00BF3695">
                <w:rPr>
                  <w:sz w:val="16"/>
                  <w:szCs w:val="16"/>
                </w:rPr>
                <w:t>3</w:t>
              </w:r>
              <w:r>
                <w:rPr>
                  <w:sz w:val="16"/>
                  <w:szCs w:val="16"/>
                </w:rPr>
                <w:t>36.1</w:t>
              </w:r>
            </w:moveTo>
          </w:p>
        </w:tc>
        <w:tc>
          <w:tcPr>
            <w:tcW w:w="538" w:type="dxa"/>
          </w:tcPr>
          <w:p w14:paraId="05485A1D" w14:textId="77777777" w:rsidR="00382EA3" w:rsidRPr="00BF3695" w:rsidRDefault="00382EA3" w:rsidP="004F705E">
            <w:pPr>
              <w:jc w:val="both"/>
              <w:rPr>
                <w:moveTo w:id="1192" w:author="Caitlin Page Casar" w:date="2019-06-29T12:48:00Z"/>
                <w:color w:val="000000"/>
                <w:sz w:val="16"/>
                <w:szCs w:val="16"/>
              </w:rPr>
            </w:pPr>
            <w:moveTo w:id="1193" w:author="Caitlin Page Casar" w:date="2019-06-29T12:48:00Z">
              <w:r w:rsidRPr="00BF3695">
                <w:rPr>
                  <w:color w:val="000000"/>
                  <w:sz w:val="16"/>
                  <w:szCs w:val="16"/>
                </w:rPr>
                <w:t>1.</w:t>
              </w:r>
              <w:r>
                <w:rPr>
                  <w:color w:val="000000"/>
                  <w:sz w:val="16"/>
                  <w:szCs w:val="16"/>
                </w:rPr>
                <w:t>7</w:t>
              </w:r>
            </w:moveTo>
          </w:p>
        </w:tc>
        <w:tc>
          <w:tcPr>
            <w:tcW w:w="581" w:type="dxa"/>
          </w:tcPr>
          <w:p w14:paraId="43B5BC5D" w14:textId="77777777" w:rsidR="00382EA3" w:rsidRPr="00BF3695" w:rsidRDefault="00382EA3" w:rsidP="004F705E">
            <w:pPr>
              <w:jc w:val="both"/>
              <w:rPr>
                <w:moveTo w:id="1194" w:author="Caitlin Page Casar" w:date="2019-06-29T12:48:00Z"/>
                <w:color w:val="000000"/>
                <w:sz w:val="16"/>
                <w:szCs w:val="16"/>
              </w:rPr>
            </w:pPr>
            <w:moveTo w:id="1195" w:author="Caitlin Page Casar" w:date="2019-06-29T12:48:00Z">
              <w:r w:rsidRPr="00BF3695">
                <w:rPr>
                  <w:color w:val="000000"/>
                  <w:sz w:val="16"/>
                  <w:szCs w:val="16"/>
                </w:rPr>
                <w:t>0.4</w:t>
              </w:r>
              <w:r>
                <w:rPr>
                  <w:color w:val="000000"/>
                  <w:sz w:val="16"/>
                  <w:szCs w:val="16"/>
                </w:rPr>
                <w:t>3</w:t>
              </w:r>
            </w:moveTo>
          </w:p>
        </w:tc>
        <w:tc>
          <w:tcPr>
            <w:tcW w:w="510" w:type="dxa"/>
          </w:tcPr>
          <w:p w14:paraId="2E080D9C" w14:textId="77777777" w:rsidR="00382EA3" w:rsidRPr="00BF3695" w:rsidRDefault="00382EA3" w:rsidP="004F705E">
            <w:pPr>
              <w:jc w:val="both"/>
              <w:rPr>
                <w:moveTo w:id="1196" w:author="Caitlin Page Casar" w:date="2019-06-29T12:48:00Z"/>
                <w:color w:val="000000"/>
                <w:sz w:val="16"/>
                <w:szCs w:val="16"/>
              </w:rPr>
            </w:pPr>
            <w:moveTo w:id="1197" w:author="Caitlin Page Casar" w:date="2019-06-29T12:48:00Z">
              <w:r w:rsidRPr="00BF3695">
                <w:rPr>
                  <w:color w:val="000000"/>
                  <w:sz w:val="16"/>
                  <w:szCs w:val="16"/>
                </w:rPr>
                <w:t>4.</w:t>
              </w:r>
              <w:r>
                <w:rPr>
                  <w:color w:val="000000"/>
                  <w:sz w:val="16"/>
                  <w:szCs w:val="16"/>
                </w:rPr>
                <w:t>2</w:t>
              </w:r>
            </w:moveTo>
          </w:p>
        </w:tc>
      </w:tr>
      <w:tr w:rsidR="00382EA3" w:rsidRPr="00BF3695" w14:paraId="707195DE" w14:textId="77777777" w:rsidTr="004F705E">
        <w:tc>
          <w:tcPr>
            <w:tcW w:w="474" w:type="dxa"/>
          </w:tcPr>
          <w:p w14:paraId="1D166533" w14:textId="77777777" w:rsidR="00382EA3" w:rsidRPr="00BF3695" w:rsidRDefault="00382EA3" w:rsidP="004F705E">
            <w:pPr>
              <w:pStyle w:val="ListParagraph"/>
              <w:ind w:left="0"/>
              <w:jc w:val="both"/>
              <w:rPr>
                <w:moveTo w:id="1198" w:author="Caitlin Page Casar" w:date="2019-06-29T12:48:00Z"/>
                <w:sz w:val="16"/>
                <w:szCs w:val="16"/>
              </w:rPr>
            </w:pPr>
            <w:moveTo w:id="1199" w:author="Caitlin Page Casar" w:date="2019-06-29T12:48:00Z">
              <w:r w:rsidRPr="00BF3695">
                <w:rPr>
                  <w:sz w:val="16"/>
                  <w:szCs w:val="16"/>
                </w:rPr>
                <w:t>D3</w:t>
              </w:r>
            </w:moveTo>
          </w:p>
        </w:tc>
        <w:tc>
          <w:tcPr>
            <w:tcW w:w="634" w:type="dxa"/>
          </w:tcPr>
          <w:p w14:paraId="7F352207" w14:textId="77777777" w:rsidR="00382EA3" w:rsidRPr="00BF3695" w:rsidRDefault="00382EA3" w:rsidP="004F705E">
            <w:pPr>
              <w:pStyle w:val="ListParagraph"/>
              <w:ind w:left="0"/>
              <w:jc w:val="both"/>
              <w:rPr>
                <w:moveTo w:id="1200" w:author="Caitlin Page Casar" w:date="2019-06-29T12:48:00Z"/>
                <w:sz w:val="16"/>
                <w:szCs w:val="16"/>
              </w:rPr>
            </w:pPr>
            <w:moveTo w:id="1201" w:author="Caitlin Page Casar" w:date="2019-06-29T12:48:00Z">
              <w:r w:rsidRPr="00BF3695">
                <w:rPr>
                  <w:sz w:val="16"/>
                  <w:szCs w:val="16"/>
                </w:rPr>
                <w:t>2,000</w:t>
              </w:r>
            </w:moveTo>
          </w:p>
        </w:tc>
        <w:tc>
          <w:tcPr>
            <w:tcW w:w="616" w:type="dxa"/>
          </w:tcPr>
          <w:p w14:paraId="346751D7" w14:textId="77777777" w:rsidR="00382EA3" w:rsidRPr="00BF3695" w:rsidRDefault="00382EA3" w:rsidP="004F705E">
            <w:pPr>
              <w:pStyle w:val="ListParagraph"/>
              <w:ind w:left="0"/>
              <w:jc w:val="both"/>
              <w:rPr>
                <w:moveTo w:id="1202" w:author="Caitlin Page Casar" w:date="2019-06-29T12:48:00Z"/>
                <w:sz w:val="16"/>
                <w:szCs w:val="16"/>
              </w:rPr>
            </w:pPr>
            <w:moveTo w:id="1203" w:author="Caitlin Page Casar" w:date="2019-06-29T12:48:00Z">
              <w:r w:rsidRPr="00BF3695">
                <w:rPr>
                  <w:sz w:val="16"/>
                  <w:szCs w:val="16"/>
                </w:rPr>
                <w:t>16.2</w:t>
              </w:r>
            </w:moveTo>
          </w:p>
        </w:tc>
        <w:tc>
          <w:tcPr>
            <w:tcW w:w="701" w:type="dxa"/>
          </w:tcPr>
          <w:p w14:paraId="7ABB8323" w14:textId="77777777" w:rsidR="00382EA3" w:rsidRPr="00BF3695" w:rsidRDefault="00382EA3" w:rsidP="004F705E">
            <w:pPr>
              <w:pStyle w:val="ListParagraph"/>
              <w:ind w:left="0"/>
              <w:jc w:val="both"/>
              <w:rPr>
                <w:moveTo w:id="1204" w:author="Caitlin Page Casar" w:date="2019-06-29T12:48:00Z"/>
                <w:sz w:val="16"/>
                <w:szCs w:val="16"/>
              </w:rPr>
            </w:pPr>
            <w:moveTo w:id="1205" w:author="Caitlin Page Casar" w:date="2019-06-29T12:48:00Z">
              <w:r w:rsidRPr="00BF3695">
                <w:rPr>
                  <w:sz w:val="16"/>
                  <w:szCs w:val="16"/>
                </w:rPr>
                <w:t>-</w:t>
              </w:r>
              <w:r>
                <w:rPr>
                  <w:sz w:val="16"/>
                  <w:szCs w:val="16"/>
                </w:rPr>
                <w:t>34.5</w:t>
              </w:r>
            </w:moveTo>
          </w:p>
        </w:tc>
        <w:tc>
          <w:tcPr>
            <w:tcW w:w="430" w:type="dxa"/>
          </w:tcPr>
          <w:p w14:paraId="06A2D459" w14:textId="77777777" w:rsidR="00382EA3" w:rsidRPr="00BF3695" w:rsidRDefault="00382EA3" w:rsidP="004F705E">
            <w:pPr>
              <w:pStyle w:val="ListParagraph"/>
              <w:ind w:left="0"/>
              <w:jc w:val="both"/>
              <w:rPr>
                <w:moveTo w:id="1206" w:author="Caitlin Page Casar" w:date="2019-06-29T12:48:00Z"/>
                <w:sz w:val="16"/>
                <w:szCs w:val="16"/>
              </w:rPr>
            </w:pPr>
            <w:moveTo w:id="1207" w:author="Caitlin Page Casar" w:date="2019-06-29T12:48:00Z">
              <w:r w:rsidRPr="00BF3695">
                <w:rPr>
                  <w:sz w:val="16"/>
                  <w:szCs w:val="16"/>
                </w:rPr>
                <w:t>7.</w:t>
              </w:r>
              <w:r>
                <w:rPr>
                  <w:sz w:val="16"/>
                  <w:szCs w:val="16"/>
                </w:rPr>
                <w:t>1</w:t>
              </w:r>
            </w:moveTo>
          </w:p>
        </w:tc>
        <w:tc>
          <w:tcPr>
            <w:tcW w:w="560" w:type="dxa"/>
          </w:tcPr>
          <w:p w14:paraId="2FB90CE9" w14:textId="77777777" w:rsidR="00382EA3" w:rsidRPr="00BF3695" w:rsidRDefault="00382EA3" w:rsidP="004F705E">
            <w:pPr>
              <w:pStyle w:val="ListParagraph"/>
              <w:ind w:left="0"/>
              <w:jc w:val="both"/>
              <w:rPr>
                <w:moveTo w:id="1208" w:author="Caitlin Page Casar" w:date="2019-06-29T12:48:00Z"/>
                <w:sz w:val="16"/>
                <w:szCs w:val="16"/>
              </w:rPr>
            </w:pPr>
            <w:moveTo w:id="1209" w:author="Caitlin Page Casar" w:date="2019-06-29T12:48:00Z">
              <w:r w:rsidRPr="00BF3695">
                <w:rPr>
                  <w:sz w:val="16"/>
                  <w:szCs w:val="16"/>
                </w:rPr>
                <w:t>0.</w:t>
              </w:r>
              <w:r>
                <w:rPr>
                  <w:sz w:val="16"/>
                  <w:szCs w:val="16"/>
                </w:rPr>
                <w:t>27</w:t>
              </w:r>
            </w:moveTo>
          </w:p>
        </w:tc>
        <w:tc>
          <w:tcPr>
            <w:tcW w:w="576" w:type="dxa"/>
          </w:tcPr>
          <w:p w14:paraId="6931116C" w14:textId="77777777" w:rsidR="00382EA3" w:rsidRDefault="00382EA3" w:rsidP="004F705E">
            <w:pPr>
              <w:pStyle w:val="ListParagraph"/>
              <w:ind w:left="0"/>
              <w:jc w:val="both"/>
              <w:rPr>
                <w:moveTo w:id="1210" w:author="Caitlin Page Casar" w:date="2019-06-29T12:48:00Z"/>
                <w:sz w:val="16"/>
                <w:szCs w:val="16"/>
              </w:rPr>
            </w:pPr>
            <w:moveTo w:id="1211" w:author="Caitlin Page Casar" w:date="2019-06-29T12:48:00Z">
              <w:r>
                <w:rPr>
                  <w:sz w:val="16"/>
                  <w:szCs w:val="16"/>
                </w:rPr>
                <w:t>0.3</w:t>
              </w:r>
            </w:moveTo>
          </w:p>
        </w:tc>
        <w:tc>
          <w:tcPr>
            <w:tcW w:w="576" w:type="dxa"/>
          </w:tcPr>
          <w:p w14:paraId="1A7640B7" w14:textId="77777777" w:rsidR="00382EA3" w:rsidRPr="00BF3695" w:rsidRDefault="00382EA3" w:rsidP="004F705E">
            <w:pPr>
              <w:pStyle w:val="ListParagraph"/>
              <w:ind w:left="0"/>
              <w:jc w:val="both"/>
              <w:rPr>
                <w:moveTo w:id="1212" w:author="Caitlin Page Casar" w:date="2019-06-29T12:48:00Z"/>
                <w:sz w:val="16"/>
                <w:szCs w:val="16"/>
              </w:rPr>
            </w:pPr>
            <w:moveTo w:id="1213" w:author="Caitlin Page Casar" w:date="2019-06-29T12:48:00Z">
              <w:r>
                <w:rPr>
                  <w:sz w:val="16"/>
                  <w:szCs w:val="16"/>
                </w:rPr>
                <w:t>4.29</w:t>
              </w:r>
            </w:moveTo>
          </w:p>
        </w:tc>
        <w:tc>
          <w:tcPr>
            <w:tcW w:w="594" w:type="dxa"/>
          </w:tcPr>
          <w:p w14:paraId="459D7636" w14:textId="77777777" w:rsidR="00382EA3" w:rsidRPr="00BF3695" w:rsidRDefault="00382EA3" w:rsidP="004F705E">
            <w:pPr>
              <w:pStyle w:val="ListParagraph"/>
              <w:ind w:left="0"/>
              <w:jc w:val="both"/>
              <w:rPr>
                <w:moveTo w:id="1214" w:author="Caitlin Page Casar" w:date="2019-06-29T12:48:00Z"/>
                <w:sz w:val="16"/>
                <w:szCs w:val="16"/>
              </w:rPr>
            </w:pPr>
            <w:moveTo w:id="1215" w:author="Caitlin Page Casar" w:date="2019-06-29T12:48:00Z">
              <w:r w:rsidRPr="00BF3695">
                <w:rPr>
                  <w:sz w:val="16"/>
                  <w:szCs w:val="16"/>
                </w:rPr>
                <w:t>2.5</w:t>
              </w:r>
            </w:moveTo>
          </w:p>
        </w:tc>
        <w:tc>
          <w:tcPr>
            <w:tcW w:w="758" w:type="dxa"/>
          </w:tcPr>
          <w:p w14:paraId="44CCC544" w14:textId="77777777" w:rsidR="00382EA3" w:rsidRPr="00BF3695" w:rsidRDefault="00382EA3" w:rsidP="004F705E">
            <w:pPr>
              <w:pStyle w:val="ListParagraph"/>
              <w:ind w:left="0"/>
              <w:jc w:val="both"/>
              <w:rPr>
                <w:moveTo w:id="1216" w:author="Caitlin Page Casar" w:date="2019-06-29T12:48:00Z"/>
                <w:sz w:val="16"/>
                <w:szCs w:val="16"/>
              </w:rPr>
            </w:pPr>
            <w:moveTo w:id="1217" w:author="Caitlin Page Casar" w:date="2019-06-29T12:48:00Z">
              <w:r w:rsidRPr="00BF3695">
                <w:rPr>
                  <w:sz w:val="16"/>
                  <w:szCs w:val="16"/>
                </w:rPr>
                <w:t>0.2</w:t>
              </w:r>
            </w:moveTo>
          </w:p>
        </w:tc>
        <w:tc>
          <w:tcPr>
            <w:tcW w:w="581" w:type="dxa"/>
          </w:tcPr>
          <w:p w14:paraId="7EB89EC3" w14:textId="77777777" w:rsidR="00382EA3" w:rsidRPr="00BF3695" w:rsidRDefault="00382EA3" w:rsidP="004F705E">
            <w:pPr>
              <w:pStyle w:val="ListParagraph"/>
              <w:ind w:left="0"/>
              <w:jc w:val="both"/>
              <w:rPr>
                <w:moveTo w:id="1218" w:author="Caitlin Page Casar" w:date="2019-06-29T12:48:00Z"/>
                <w:sz w:val="16"/>
                <w:szCs w:val="16"/>
              </w:rPr>
            </w:pPr>
            <w:moveTo w:id="1219" w:author="Caitlin Page Casar" w:date="2019-06-29T12:48:00Z">
              <w:r w:rsidRPr="00BF3695">
                <w:rPr>
                  <w:sz w:val="16"/>
                  <w:szCs w:val="16"/>
                </w:rPr>
                <w:t>0.3</w:t>
              </w:r>
            </w:moveTo>
          </w:p>
        </w:tc>
        <w:tc>
          <w:tcPr>
            <w:tcW w:w="656" w:type="dxa"/>
          </w:tcPr>
          <w:p w14:paraId="0BAF8F9C" w14:textId="77777777" w:rsidR="00382EA3" w:rsidRPr="00BF3695" w:rsidRDefault="00382EA3" w:rsidP="004F705E">
            <w:pPr>
              <w:pStyle w:val="ListParagraph"/>
              <w:ind w:left="0"/>
              <w:jc w:val="both"/>
              <w:rPr>
                <w:moveTo w:id="1220" w:author="Caitlin Page Casar" w:date="2019-06-29T12:48:00Z"/>
                <w:sz w:val="16"/>
                <w:szCs w:val="16"/>
              </w:rPr>
            </w:pPr>
            <w:moveTo w:id="1221" w:author="Caitlin Page Casar" w:date="2019-06-29T12:48:00Z">
              <w:r w:rsidRPr="00BF3695">
                <w:rPr>
                  <w:sz w:val="16"/>
                  <w:szCs w:val="16"/>
                </w:rPr>
                <w:t>16</w:t>
              </w:r>
              <w:r>
                <w:rPr>
                  <w:sz w:val="16"/>
                  <w:szCs w:val="16"/>
                </w:rPr>
                <w:t>74.2</w:t>
              </w:r>
            </w:moveTo>
          </w:p>
        </w:tc>
        <w:tc>
          <w:tcPr>
            <w:tcW w:w="538" w:type="dxa"/>
          </w:tcPr>
          <w:p w14:paraId="69251562" w14:textId="77777777" w:rsidR="00382EA3" w:rsidRPr="00BF3695" w:rsidRDefault="00382EA3" w:rsidP="004F705E">
            <w:pPr>
              <w:pStyle w:val="ListParagraph"/>
              <w:ind w:left="0"/>
              <w:jc w:val="both"/>
              <w:rPr>
                <w:moveTo w:id="1222" w:author="Caitlin Page Casar" w:date="2019-06-29T12:48:00Z"/>
                <w:sz w:val="16"/>
                <w:szCs w:val="16"/>
              </w:rPr>
            </w:pPr>
            <w:moveTo w:id="1223" w:author="Caitlin Page Casar" w:date="2019-06-29T12:48:00Z">
              <w:r>
                <w:rPr>
                  <w:sz w:val="16"/>
                  <w:szCs w:val="16"/>
                </w:rPr>
                <w:t>10.1</w:t>
              </w:r>
            </w:moveTo>
          </w:p>
        </w:tc>
        <w:tc>
          <w:tcPr>
            <w:tcW w:w="581" w:type="dxa"/>
          </w:tcPr>
          <w:p w14:paraId="4EB235E7" w14:textId="77777777" w:rsidR="00382EA3" w:rsidRPr="00BF3695" w:rsidRDefault="00382EA3" w:rsidP="004F705E">
            <w:pPr>
              <w:pStyle w:val="ListParagraph"/>
              <w:ind w:left="0"/>
              <w:jc w:val="both"/>
              <w:rPr>
                <w:moveTo w:id="1224" w:author="Caitlin Page Casar" w:date="2019-06-29T12:48:00Z"/>
                <w:sz w:val="16"/>
                <w:szCs w:val="16"/>
              </w:rPr>
            </w:pPr>
            <w:moveTo w:id="1225" w:author="Caitlin Page Casar" w:date="2019-06-29T12:48:00Z">
              <w:r w:rsidRPr="00BF3695">
                <w:rPr>
                  <w:sz w:val="16"/>
                  <w:szCs w:val="16"/>
                </w:rPr>
                <w:t>0.</w:t>
              </w:r>
              <w:r>
                <w:rPr>
                  <w:sz w:val="16"/>
                  <w:szCs w:val="16"/>
                </w:rPr>
                <w:t>25</w:t>
              </w:r>
            </w:moveTo>
          </w:p>
        </w:tc>
        <w:tc>
          <w:tcPr>
            <w:tcW w:w="510" w:type="dxa"/>
          </w:tcPr>
          <w:p w14:paraId="25CACEF0" w14:textId="77777777" w:rsidR="00382EA3" w:rsidRPr="00BF3695" w:rsidRDefault="00382EA3" w:rsidP="004F705E">
            <w:pPr>
              <w:pStyle w:val="ListParagraph"/>
              <w:ind w:left="0"/>
              <w:jc w:val="both"/>
              <w:rPr>
                <w:moveTo w:id="1226" w:author="Caitlin Page Casar" w:date="2019-06-29T12:48:00Z"/>
                <w:sz w:val="16"/>
                <w:szCs w:val="16"/>
              </w:rPr>
            </w:pPr>
            <w:moveTo w:id="1227" w:author="Caitlin Page Casar" w:date="2019-06-29T12:48:00Z">
              <w:r>
                <w:rPr>
                  <w:sz w:val="16"/>
                  <w:szCs w:val="16"/>
                </w:rPr>
                <w:t>10.0</w:t>
              </w:r>
            </w:moveTo>
          </w:p>
        </w:tc>
      </w:tr>
      <w:tr w:rsidR="00382EA3" w:rsidRPr="00BF3695" w14:paraId="30F2F768" w14:textId="77777777" w:rsidTr="004F705E">
        <w:tc>
          <w:tcPr>
            <w:tcW w:w="474" w:type="dxa"/>
          </w:tcPr>
          <w:p w14:paraId="508F46D4" w14:textId="77777777" w:rsidR="00382EA3" w:rsidRPr="00BF3695" w:rsidRDefault="00382EA3" w:rsidP="004F705E">
            <w:pPr>
              <w:pStyle w:val="ListParagraph"/>
              <w:ind w:left="0"/>
              <w:jc w:val="both"/>
              <w:rPr>
                <w:moveTo w:id="1228" w:author="Caitlin Page Casar" w:date="2019-06-29T12:48:00Z"/>
                <w:sz w:val="16"/>
                <w:szCs w:val="16"/>
              </w:rPr>
            </w:pPr>
            <w:moveTo w:id="1229" w:author="Caitlin Page Casar" w:date="2019-06-29T12:48:00Z">
              <w:r w:rsidRPr="00BF3695">
                <w:rPr>
                  <w:sz w:val="16"/>
                  <w:szCs w:val="16"/>
                </w:rPr>
                <w:t>D6</w:t>
              </w:r>
            </w:moveTo>
          </w:p>
        </w:tc>
        <w:tc>
          <w:tcPr>
            <w:tcW w:w="634" w:type="dxa"/>
          </w:tcPr>
          <w:p w14:paraId="239D237C" w14:textId="77777777" w:rsidR="00382EA3" w:rsidRPr="00BF3695" w:rsidRDefault="00382EA3" w:rsidP="004F705E">
            <w:pPr>
              <w:pStyle w:val="ListParagraph"/>
              <w:ind w:left="0"/>
              <w:jc w:val="both"/>
              <w:rPr>
                <w:moveTo w:id="1230" w:author="Caitlin Page Casar" w:date="2019-06-29T12:48:00Z"/>
                <w:sz w:val="16"/>
                <w:szCs w:val="16"/>
              </w:rPr>
            </w:pPr>
            <w:moveTo w:id="1231" w:author="Caitlin Page Casar" w:date="2019-06-29T12:48:00Z">
              <w:r w:rsidRPr="00BF3695">
                <w:rPr>
                  <w:sz w:val="16"/>
                  <w:szCs w:val="16"/>
                </w:rPr>
                <w:t>4,850</w:t>
              </w:r>
            </w:moveTo>
          </w:p>
        </w:tc>
        <w:tc>
          <w:tcPr>
            <w:tcW w:w="616" w:type="dxa"/>
          </w:tcPr>
          <w:p w14:paraId="5E67182C" w14:textId="77777777" w:rsidR="00382EA3" w:rsidRPr="00BF3695" w:rsidRDefault="00382EA3" w:rsidP="004F705E">
            <w:pPr>
              <w:pStyle w:val="ListParagraph"/>
              <w:ind w:left="0"/>
              <w:jc w:val="both"/>
              <w:rPr>
                <w:moveTo w:id="1232" w:author="Caitlin Page Casar" w:date="2019-06-29T12:48:00Z"/>
                <w:sz w:val="16"/>
                <w:szCs w:val="16"/>
              </w:rPr>
            </w:pPr>
            <w:moveTo w:id="1233" w:author="Caitlin Page Casar" w:date="2019-06-29T12:48:00Z">
              <w:r w:rsidRPr="00BF3695">
                <w:rPr>
                  <w:sz w:val="16"/>
                  <w:szCs w:val="16"/>
                </w:rPr>
                <w:t>21.5</w:t>
              </w:r>
            </w:moveTo>
          </w:p>
        </w:tc>
        <w:tc>
          <w:tcPr>
            <w:tcW w:w="701" w:type="dxa"/>
          </w:tcPr>
          <w:p w14:paraId="34173ECE" w14:textId="77777777" w:rsidR="00382EA3" w:rsidRPr="00BF3695" w:rsidRDefault="00382EA3" w:rsidP="004F705E">
            <w:pPr>
              <w:pStyle w:val="ListParagraph"/>
              <w:ind w:left="0"/>
              <w:jc w:val="both"/>
              <w:rPr>
                <w:moveTo w:id="1234" w:author="Caitlin Page Casar" w:date="2019-06-29T12:48:00Z"/>
                <w:sz w:val="16"/>
                <w:szCs w:val="16"/>
              </w:rPr>
            </w:pPr>
            <w:moveTo w:id="1235" w:author="Caitlin Page Casar" w:date="2019-06-29T12:48:00Z">
              <w:r w:rsidRPr="00BF3695">
                <w:rPr>
                  <w:sz w:val="16"/>
                  <w:szCs w:val="16"/>
                </w:rPr>
                <w:t>-2</w:t>
              </w:r>
              <w:r>
                <w:rPr>
                  <w:sz w:val="16"/>
                  <w:szCs w:val="16"/>
                </w:rPr>
                <w:t>36.2</w:t>
              </w:r>
            </w:moveTo>
          </w:p>
        </w:tc>
        <w:tc>
          <w:tcPr>
            <w:tcW w:w="430" w:type="dxa"/>
          </w:tcPr>
          <w:p w14:paraId="7AD1311C" w14:textId="77777777" w:rsidR="00382EA3" w:rsidRPr="00BF3695" w:rsidRDefault="00382EA3" w:rsidP="004F705E">
            <w:pPr>
              <w:pStyle w:val="ListParagraph"/>
              <w:ind w:left="0"/>
              <w:jc w:val="both"/>
              <w:rPr>
                <w:moveTo w:id="1236" w:author="Caitlin Page Casar" w:date="2019-06-29T12:48:00Z"/>
                <w:sz w:val="16"/>
                <w:szCs w:val="16"/>
              </w:rPr>
            </w:pPr>
            <w:moveTo w:id="1237" w:author="Caitlin Page Casar" w:date="2019-06-29T12:48:00Z">
              <w:r w:rsidRPr="00BF3695">
                <w:rPr>
                  <w:sz w:val="16"/>
                  <w:szCs w:val="16"/>
                </w:rPr>
                <w:t>8.</w:t>
              </w:r>
              <w:r>
                <w:rPr>
                  <w:sz w:val="16"/>
                  <w:szCs w:val="16"/>
                </w:rPr>
                <w:t>1</w:t>
              </w:r>
            </w:moveTo>
          </w:p>
        </w:tc>
        <w:tc>
          <w:tcPr>
            <w:tcW w:w="560" w:type="dxa"/>
          </w:tcPr>
          <w:p w14:paraId="4655FBED" w14:textId="77777777" w:rsidR="00382EA3" w:rsidRPr="00BF3695" w:rsidRDefault="00382EA3" w:rsidP="004F705E">
            <w:pPr>
              <w:pStyle w:val="ListParagraph"/>
              <w:ind w:left="0"/>
              <w:jc w:val="both"/>
              <w:rPr>
                <w:moveTo w:id="1238" w:author="Caitlin Page Casar" w:date="2019-06-29T12:48:00Z"/>
                <w:sz w:val="16"/>
                <w:szCs w:val="16"/>
              </w:rPr>
            </w:pPr>
            <w:moveTo w:id="1239" w:author="Caitlin Page Casar" w:date="2019-06-29T12:48:00Z">
              <w:r w:rsidRPr="00BF3695">
                <w:rPr>
                  <w:sz w:val="16"/>
                  <w:szCs w:val="16"/>
                </w:rPr>
                <w:t>0.</w:t>
              </w:r>
              <w:r>
                <w:rPr>
                  <w:sz w:val="16"/>
                  <w:szCs w:val="16"/>
                </w:rPr>
                <w:t>30</w:t>
              </w:r>
            </w:moveTo>
          </w:p>
        </w:tc>
        <w:tc>
          <w:tcPr>
            <w:tcW w:w="576" w:type="dxa"/>
          </w:tcPr>
          <w:p w14:paraId="6BAE9D92" w14:textId="77777777" w:rsidR="00382EA3" w:rsidRDefault="00382EA3" w:rsidP="004F705E">
            <w:pPr>
              <w:pStyle w:val="ListParagraph"/>
              <w:ind w:left="0"/>
              <w:jc w:val="both"/>
              <w:rPr>
                <w:moveTo w:id="1240" w:author="Caitlin Page Casar" w:date="2019-06-29T12:48:00Z"/>
                <w:sz w:val="16"/>
                <w:szCs w:val="16"/>
              </w:rPr>
            </w:pPr>
            <w:moveTo w:id="1241" w:author="Caitlin Page Casar" w:date="2019-06-29T12:48:00Z">
              <w:r>
                <w:rPr>
                  <w:sz w:val="16"/>
                  <w:szCs w:val="16"/>
                </w:rPr>
                <w:t>0.1</w:t>
              </w:r>
            </w:moveTo>
          </w:p>
        </w:tc>
        <w:tc>
          <w:tcPr>
            <w:tcW w:w="576" w:type="dxa"/>
          </w:tcPr>
          <w:p w14:paraId="24DFC827" w14:textId="77777777" w:rsidR="00382EA3" w:rsidRPr="00BF3695" w:rsidRDefault="00382EA3" w:rsidP="004F705E">
            <w:pPr>
              <w:pStyle w:val="ListParagraph"/>
              <w:ind w:left="0"/>
              <w:jc w:val="both"/>
              <w:rPr>
                <w:moveTo w:id="1242" w:author="Caitlin Page Casar" w:date="2019-06-29T12:48:00Z"/>
                <w:sz w:val="16"/>
                <w:szCs w:val="16"/>
              </w:rPr>
            </w:pPr>
            <w:moveTo w:id="1243" w:author="Caitlin Page Casar" w:date="2019-06-29T12:48:00Z">
              <w:r>
                <w:rPr>
                  <w:sz w:val="16"/>
                  <w:szCs w:val="16"/>
                </w:rPr>
                <w:t>314.3</w:t>
              </w:r>
            </w:moveTo>
          </w:p>
        </w:tc>
        <w:tc>
          <w:tcPr>
            <w:tcW w:w="594" w:type="dxa"/>
          </w:tcPr>
          <w:p w14:paraId="380E390A" w14:textId="77777777" w:rsidR="00382EA3" w:rsidRPr="00BF3695" w:rsidRDefault="00382EA3" w:rsidP="004F705E">
            <w:pPr>
              <w:pStyle w:val="ListParagraph"/>
              <w:ind w:left="0"/>
              <w:jc w:val="both"/>
              <w:rPr>
                <w:moveTo w:id="1244" w:author="Caitlin Page Casar" w:date="2019-06-29T12:48:00Z"/>
                <w:sz w:val="16"/>
                <w:szCs w:val="16"/>
              </w:rPr>
            </w:pPr>
            <w:moveTo w:id="1245" w:author="Caitlin Page Casar" w:date="2019-06-29T12:48:00Z">
              <w:r>
                <w:rPr>
                  <w:sz w:val="16"/>
                  <w:szCs w:val="16"/>
                </w:rPr>
                <w:t>1.2</w:t>
              </w:r>
            </w:moveTo>
          </w:p>
        </w:tc>
        <w:tc>
          <w:tcPr>
            <w:tcW w:w="758" w:type="dxa"/>
          </w:tcPr>
          <w:p w14:paraId="14AF094E" w14:textId="77777777" w:rsidR="00382EA3" w:rsidRPr="00BF3695" w:rsidRDefault="00382EA3" w:rsidP="004F705E">
            <w:pPr>
              <w:pStyle w:val="ListParagraph"/>
              <w:ind w:left="0"/>
              <w:jc w:val="both"/>
              <w:rPr>
                <w:moveTo w:id="1246" w:author="Caitlin Page Casar" w:date="2019-06-29T12:48:00Z"/>
                <w:sz w:val="16"/>
                <w:szCs w:val="16"/>
              </w:rPr>
            </w:pPr>
            <w:moveTo w:id="1247" w:author="Caitlin Page Casar" w:date="2019-06-29T12:48:00Z">
              <w:r w:rsidRPr="00BF3695">
                <w:rPr>
                  <w:sz w:val="16"/>
                  <w:szCs w:val="16"/>
                </w:rPr>
                <w:t>0.1</w:t>
              </w:r>
            </w:moveTo>
          </w:p>
        </w:tc>
        <w:tc>
          <w:tcPr>
            <w:tcW w:w="581" w:type="dxa"/>
          </w:tcPr>
          <w:p w14:paraId="1A04B28E" w14:textId="77777777" w:rsidR="00382EA3" w:rsidRPr="00BF3695" w:rsidRDefault="00382EA3" w:rsidP="004F705E">
            <w:pPr>
              <w:pStyle w:val="ListParagraph"/>
              <w:ind w:left="0"/>
              <w:jc w:val="both"/>
              <w:rPr>
                <w:moveTo w:id="1248" w:author="Caitlin Page Casar" w:date="2019-06-29T12:48:00Z"/>
                <w:sz w:val="16"/>
                <w:szCs w:val="16"/>
              </w:rPr>
            </w:pPr>
            <w:moveTo w:id="1249" w:author="Caitlin Page Casar" w:date="2019-06-29T12:48:00Z">
              <w:r w:rsidRPr="00BF3695">
                <w:rPr>
                  <w:sz w:val="16"/>
                  <w:szCs w:val="16"/>
                </w:rPr>
                <w:t>0.3</w:t>
              </w:r>
            </w:moveTo>
          </w:p>
        </w:tc>
        <w:tc>
          <w:tcPr>
            <w:tcW w:w="656" w:type="dxa"/>
          </w:tcPr>
          <w:p w14:paraId="4142B46C" w14:textId="77777777" w:rsidR="00382EA3" w:rsidRPr="00BF3695" w:rsidRDefault="00382EA3" w:rsidP="004F705E">
            <w:pPr>
              <w:pStyle w:val="ListParagraph"/>
              <w:ind w:left="0"/>
              <w:jc w:val="both"/>
              <w:rPr>
                <w:moveTo w:id="1250" w:author="Caitlin Page Casar" w:date="2019-06-29T12:48:00Z"/>
                <w:sz w:val="16"/>
                <w:szCs w:val="16"/>
              </w:rPr>
            </w:pPr>
            <w:moveTo w:id="1251" w:author="Caitlin Page Casar" w:date="2019-06-29T12:48:00Z">
              <w:r>
                <w:rPr>
                  <w:sz w:val="16"/>
                  <w:szCs w:val="16"/>
                </w:rPr>
                <w:t>4223.3</w:t>
              </w:r>
            </w:moveTo>
          </w:p>
        </w:tc>
        <w:tc>
          <w:tcPr>
            <w:tcW w:w="538" w:type="dxa"/>
          </w:tcPr>
          <w:p w14:paraId="37106DF9" w14:textId="77777777" w:rsidR="00382EA3" w:rsidRPr="00BF3695" w:rsidRDefault="00382EA3" w:rsidP="004F705E">
            <w:pPr>
              <w:pStyle w:val="ListParagraph"/>
              <w:ind w:left="0"/>
              <w:jc w:val="both"/>
              <w:rPr>
                <w:moveTo w:id="1252" w:author="Caitlin Page Casar" w:date="2019-06-29T12:48:00Z"/>
                <w:sz w:val="16"/>
                <w:szCs w:val="16"/>
              </w:rPr>
            </w:pPr>
            <w:moveTo w:id="1253" w:author="Caitlin Page Casar" w:date="2019-06-29T12:48:00Z">
              <w:r>
                <w:rPr>
                  <w:sz w:val="16"/>
                  <w:szCs w:val="16"/>
                </w:rPr>
                <w:t>66.2</w:t>
              </w:r>
            </w:moveTo>
          </w:p>
        </w:tc>
        <w:tc>
          <w:tcPr>
            <w:tcW w:w="581" w:type="dxa"/>
          </w:tcPr>
          <w:p w14:paraId="0C57C207" w14:textId="77777777" w:rsidR="00382EA3" w:rsidRPr="00BF3695" w:rsidRDefault="00382EA3" w:rsidP="004F705E">
            <w:pPr>
              <w:pStyle w:val="ListParagraph"/>
              <w:ind w:left="0"/>
              <w:jc w:val="both"/>
              <w:rPr>
                <w:moveTo w:id="1254" w:author="Caitlin Page Casar" w:date="2019-06-29T12:48:00Z"/>
                <w:sz w:val="16"/>
                <w:szCs w:val="16"/>
              </w:rPr>
            </w:pPr>
            <w:moveTo w:id="1255" w:author="Caitlin Page Casar" w:date="2019-06-29T12:48:00Z">
              <w:r w:rsidRPr="00BF3695">
                <w:rPr>
                  <w:sz w:val="16"/>
                  <w:szCs w:val="16"/>
                </w:rPr>
                <w:t>0.2</w:t>
              </w:r>
              <w:r>
                <w:rPr>
                  <w:sz w:val="16"/>
                  <w:szCs w:val="16"/>
                </w:rPr>
                <w:t>5</w:t>
              </w:r>
            </w:moveTo>
          </w:p>
        </w:tc>
        <w:tc>
          <w:tcPr>
            <w:tcW w:w="510" w:type="dxa"/>
          </w:tcPr>
          <w:p w14:paraId="1DBB2E7B" w14:textId="77777777" w:rsidR="00382EA3" w:rsidRPr="00BF3695" w:rsidRDefault="00382EA3" w:rsidP="004F705E">
            <w:pPr>
              <w:pStyle w:val="ListParagraph"/>
              <w:ind w:left="0"/>
              <w:jc w:val="both"/>
              <w:rPr>
                <w:moveTo w:id="1256" w:author="Caitlin Page Casar" w:date="2019-06-29T12:48:00Z"/>
                <w:sz w:val="16"/>
                <w:szCs w:val="16"/>
              </w:rPr>
            </w:pPr>
            <w:moveTo w:id="1257" w:author="Caitlin Page Casar" w:date="2019-06-29T12:48:00Z">
              <w:r w:rsidRPr="00BF3695">
                <w:rPr>
                  <w:sz w:val="16"/>
                  <w:szCs w:val="16"/>
                </w:rPr>
                <w:t>2.</w:t>
              </w:r>
              <w:r>
                <w:rPr>
                  <w:sz w:val="16"/>
                  <w:szCs w:val="16"/>
                </w:rPr>
                <w:t>2</w:t>
              </w:r>
            </w:moveTo>
          </w:p>
        </w:tc>
      </w:tr>
    </w:tbl>
    <w:moveToRangeEnd w:id="1113"/>
    <w:p w14:paraId="6455D65E" w14:textId="13C8E6BF" w:rsidR="008F0CEE" w:rsidRDefault="008F0CEE" w:rsidP="008F0CEE">
      <w:pPr>
        <w:spacing w:before="120" w:line="276" w:lineRule="auto"/>
        <w:jc w:val="both"/>
        <w:rPr>
          <w:rFonts w:ascii="Calibri" w:hAnsi="Calibri" w:cs="Calibri"/>
          <w:b/>
          <w:sz w:val="22"/>
          <w:szCs w:val="22"/>
        </w:rPr>
      </w:pPr>
      <w:del w:id="1258" w:author="Caitlin Page Casar" w:date="2019-05-24T21:38:00Z">
        <w:r w:rsidDel="0060697A">
          <w:rPr>
            <w:rFonts w:ascii="Calibri" w:hAnsi="Calibri" w:cs="Calibri"/>
            <w:b/>
            <w:noProof/>
            <w:sz w:val="22"/>
            <w:szCs w:val="22"/>
          </w:rPr>
          <w:drawing>
            <wp:inline distT="0" distB="0" distL="0" distR="0" wp14:anchorId="43ECB3AD" wp14:editId="1D48EC2E">
              <wp:extent cx="5943600" cy="363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refaction plot_noLabels.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del>
    </w:p>
    <w:p w14:paraId="4C0DAE83" w14:textId="785DA31C" w:rsidR="008F0CEE" w:rsidDel="0060697A" w:rsidRDefault="008F0CEE" w:rsidP="008F0CEE">
      <w:pPr>
        <w:spacing w:before="120" w:line="276" w:lineRule="auto"/>
        <w:jc w:val="both"/>
        <w:rPr>
          <w:moveFrom w:id="1259" w:author="Caitlin Page Casar" w:date="2019-05-24T21:38:00Z"/>
          <w:rFonts w:ascii="TimesNewRomanPSMT" w:hAnsi="TimesNewRomanPSMT"/>
          <w:color w:val="7F7F7F" w:themeColor="text1" w:themeTint="80"/>
          <w:sz w:val="18"/>
          <w:szCs w:val="18"/>
        </w:rPr>
      </w:pPr>
      <w:moveFromRangeStart w:id="1260" w:author="Caitlin Page Casar" w:date="2019-05-24T21:38:00Z" w:name="move9626355"/>
      <w:moveFrom w:id="1261" w:author="Caitlin Page Casar" w:date="2019-05-24T21:38:00Z">
        <w:r w:rsidRPr="008B298C" w:rsidDel="0060697A">
          <w:rPr>
            <w:rFonts w:ascii="TimesNewRomanPSMT" w:hAnsi="TimesNewRomanPSMT"/>
            <w:b/>
            <w:color w:val="7F7F7F" w:themeColor="text1" w:themeTint="80"/>
            <w:sz w:val="18"/>
            <w:szCs w:val="18"/>
          </w:rPr>
          <w:t xml:space="preserve">Figure </w:t>
        </w:r>
        <w:r w:rsidDel="0060697A">
          <w:rPr>
            <w:rFonts w:ascii="TimesNewRomanPSMT" w:hAnsi="TimesNewRomanPSMT"/>
            <w:b/>
            <w:color w:val="7F7F7F" w:themeColor="text1" w:themeTint="80"/>
            <w:sz w:val="18"/>
            <w:szCs w:val="18"/>
          </w:rPr>
          <w:t>x</w:t>
        </w:r>
        <w:r w:rsidRPr="008B298C" w:rsidDel="0060697A">
          <w:rPr>
            <w:rFonts w:ascii="TimesNewRomanPSMT" w:hAnsi="TimesNewRomanPSMT"/>
            <w:b/>
            <w:color w:val="7F7F7F" w:themeColor="text1" w:themeTint="80"/>
            <w:sz w:val="18"/>
            <w:szCs w:val="18"/>
          </w:rPr>
          <w:t>.</w:t>
        </w:r>
        <w:r w:rsidRPr="008B298C" w:rsidDel="0060697A">
          <w:rPr>
            <w:rFonts w:ascii="TimesNewRomanPSMT" w:hAnsi="TimesNewRomanPSMT"/>
            <w:color w:val="7F7F7F" w:themeColor="text1" w:themeTint="80"/>
            <w:sz w:val="18"/>
            <w:szCs w:val="18"/>
          </w:rPr>
          <w:t xml:space="preserve"> </w:t>
        </w:r>
        <w:r w:rsidDel="0060697A">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From>
    </w:p>
    <w:moveFromRangeEnd w:id="1260"/>
    <w:p w14:paraId="7BD6581B" w14:textId="44EC3616" w:rsidR="00A807EA" w:rsidRDefault="00A807EA" w:rsidP="008F0CEE">
      <w:pPr>
        <w:spacing w:before="120" w:line="276" w:lineRule="auto"/>
        <w:jc w:val="both"/>
        <w:rPr>
          <w:ins w:id="1262" w:author="Caitlin Page Casar" w:date="2019-05-22T15:33:00Z"/>
          <w:rFonts w:ascii="TimesNewRomanPSMT" w:hAnsi="TimesNewRomanPSMT"/>
          <w:color w:val="7F7F7F" w:themeColor="text1" w:themeTint="80"/>
          <w:sz w:val="18"/>
          <w:szCs w:val="18"/>
        </w:rPr>
      </w:pPr>
    </w:p>
    <w:p w14:paraId="34E3CAE0" w14:textId="60F2DBB6" w:rsidR="007C4806" w:rsidRDefault="00084767" w:rsidP="008F0CEE">
      <w:pPr>
        <w:spacing w:before="120" w:line="276" w:lineRule="auto"/>
        <w:jc w:val="both"/>
        <w:rPr>
          <w:ins w:id="1263" w:author="Caitlin Page Casar" w:date="2019-05-24T21:38:00Z"/>
          <w:rFonts w:ascii="TimesNewRomanPSMT" w:hAnsi="TimesNewRomanPSMT"/>
          <w:color w:val="7F7F7F" w:themeColor="text1" w:themeTint="80"/>
          <w:sz w:val="18"/>
          <w:szCs w:val="18"/>
        </w:rPr>
      </w:pPr>
      <w:ins w:id="1264" w:author="Caitlin Page Casar" w:date="2019-07-05T15:17:00Z">
        <w:r>
          <w:rPr>
            <w:rFonts w:ascii="TimesNewRomanPSMT" w:hAnsi="TimesNewRomanPSMT"/>
            <w:noProof/>
            <w:color w:val="7F7F7F" w:themeColor="text1" w:themeTint="80"/>
            <w:sz w:val="18"/>
            <w:szCs w:val="18"/>
          </w:rPr>
          <w:drawing>
            <wp:inline distT="0" distB="0" distL="0" distR="0" wp14:anchorId="5FE3C2F6" wp14:editId="3F7B573D">
              <wp:extent cx="5943600" cy="3346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pha_div_noD3rock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7D5A18C6" w14:textId="77777777" w:rsidR="0060697A" w:rsidRDefault="0060697A" w:rsidP="0060697A">
      <w:pPr>
        <w:spacing w:before="120" w:line="276" w:lineRule="auto"/>
        <w:jc w:val="both"/>
        <w:rPr>
          <w:moveTo w:id="1265" w:author="Caitlin Page Casar" w:date="2019-05-24T21:38:00Z"/>
          <w:rFonts w:ascii="TimesNewRomanPSMT" w:hAnsi="TimesNewRomanPSMT"/>
          <w:color w:val="7F7F7F" w:themeColor="text1" w:themeTint="80"/>
          <w:sz w:val="18"/>
          <w:szCs w:val="18"/>
        </w:rPr>
      </w:pPr>
      <w:moveToRangeStart w:id="1266" w:author="Caitlin Page Casar" w:date="2019-05-24T21:38:00Z" w:name="move9626355"/>
      <w:moveTo w:id="1267" w:author="Caitlin Page Casar" w:date="2019-05-24T21:38: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Alpha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Rarefaction curves illustrate the number of OTU observations across a range of sequencing depths.  </w:t>
        </w:r>
      </w:moveTo>
    </w:p>
    <w:moveToRangeEnd w:id="1266"/>
    <w:p w14:paraId="3A2A21A9" w14:textId="77777777" w:rsidR="0060697A" w:rsidRDefault="0060697A" w:rsidP="008F0CEE">
      <w:pPr>
        <w:spacing w:before="120" w:line="276" w:lineRule="auto"/>
        <w:jc w:val="both"/>
        <w:rPr>
          <w:rFonts w:ascii="TimesNewRomanPSMT" w:hAnsi="TimesNewRomanPSMT"/>
          <w:color w:val="7F7F7F" w:themeColor="text1" w:themeTint="80"/>
          <w:sz w:val="18"/>
          <w:szCs w:val="18"/>
        </w:rPr>
      </w:pPr>
    </w:p>
    <w:p w14:paraId="6881616F" w14:textId="657ACE56" w:rsidR="00A807EA" w:rsidDel="007020A1" w:rsidRDefault="007709F0" w:rsidP="00A807EA">
      <w:pPr>
        <w:pStyle w:val="NormalWeb"/>
        <w:spacing w:before="120" w:beforeAutospacing="0" w:after="0" w:afterAutospacing="0"/>
        <w:jc w:val="both"/>
        <w:rPr>
          <w:del w:id="1268" w:author="Caitlin Page Casar" w:date="2019-06-03T15:31:00Z"/>
          <w:rFonts w:ascii="TimesNewRomanPSMT" w:hAnsi="TimesNewRomanPSMT"/>
          <w:color w:val="7F7F7F" w:themeColor="text1" w:themeTint="80"/>
          <w:sz w:val="18"/>
          <w:szCs w:val="18"/>
        </w:rPr>
      </w:pPr>
      <w:del w:id="1269" w:author="Caitlin Page Casar" w:date="2019-06-03T15:31:00Z">
        <w:r w:rsidDel="007020A1">
          <w:rPr>
            <w:rFonts w:ascii="TimesNewRomanPSMT" w:hAnsi="TimesNewRomanPSMT"/>
            <w:noProof/>
            <w:color w:val="7F7F7F" w:themeColor="text1" w:themeTint="80"/>
            <w:sz w:val="18"/>
            <w:szCs w:val="18"/>
          </w:rPr>
          <w:drawing>
            <wp:inline distT="0" distB="0" distL="0" distR="0" wp14:anchorId="682FA75A" wp14:editId="5FF56C4D">
              <wp:extent cx="5943600" cy="713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uskal-walis_all.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del>
    </w:p>
    <w:p w14:paraId="4683BEDC" w14:textId="3AF1C207" w:rsidR="00A807EA" w:rsidDel="007020A1" w:rsidRDefault="00A807EA" w:rsidP="00A807EA">
      <w:pPr>
        <w:pStyle w:val="NormalWeb"/>
        <w:spacing w:before="120" w:beforeAutospacing="0" w:after="0" w:afterAutospacing="0"/>
        <w:jc w:val="both"/>
        <w:rPr>
          <w:del w:id="1270" w:author="Caitlin Page Casar" w:date="2019-06-03T15:31:00Z"/>
          <w:rFonts w:ascii="TimesNewRomanPSMT" w:hAnsi="TimesNewRomanPSMT"/>
          <w:color w:val="7F7F7F" w:themeColor="text1" w:themeTint="80"/>
          <w:sz w:val="18"/>
          <w:szCs w:val="18"/>
        </w:rPr>
      </w:pPr>
      <w:del w:id="1271" w:author="Caitlin Page Casar" w:date="2019-06-03T15:31:00Z">
        <w:r w:rsidDel="007020A1">
          <w:rPr>
            <w:rFonts w:ascii="TimesNewRomanPSMT" w:hAnsi="TimesNewRomanPSMT"/>
            <w:color w:val="7F7F7F" w:themeColor="text1" w:themeTint="80"/>
            <w:sz w:val="18"/>
            <w:szCs w:val="18"/>
          </w:rPr>
          <w:delText xml:space="preserve">Figure x. Families that are significantly different between fluid and mineral-hosted biofilm communities based on the Kruskal-Wallis rank sum test. Arrows represent mean abundances of each family and point from mineral-hosted biofilm </w:delText>
        </w:r>
        <w:r w:rsidR="00F41C4B" w:rsidDel="007020A1">
          <w:rPr>
            <w:rFonts w:ascii="TimesNewRomanPSMT" w:hAnsi="TimesNewRomanPSMT"/>
            <w:color w:val="7F7F7F" w:themeColor="text1" w:themeTint="80"/>
            <w:sz w:val="18"/>
            <w:szCs w:val="18"/>
          </w:rPr>
          <w:delText xml:space="preserve">to fluid </w:delText>
        </w:r>
        <w:r w:rsidDel="007020A1">
          <w:rPr>
            <w:rFonts w:ascii="TimesNewRomanPSMT" w:hAnsi="TimesNewRomanPSMT"/>
            <w:color w:val="7F7F7F" w:themeColor="text1" w:themeTint="80"/>
            <w:sz w:val="18"/>
            <w:szCs w:val="18"/>
          </w:rPr>
          <w:delText xml:space="preserve">community values, colored by phylum.  </w:delText>
        </w:r>
      </w:del>
    </w:p>
    <w:p w14:paraId="177B192C" w14:textId="77777777" w:rsidR="00A807EA" w:rsidRPr="00FF273C" w:rsidRDefault="00A807EA" w:rsidP="008F0CEE">
      <w:pPr>
        <w:spacing w:before="120" w:line="276" w:lineRule="auto"/>
        <w:jc w:val="both"/>
        <w:rPr>
          <w:rFonts w:ascii="Calibri" w:hAnsi="Calibri" w:cs="Calibri"/>
          <w:b/>
          <w:sz w:val="22"/>
          <w:szCs w:val="22"/>
        </w:rPr>
      </w:pPr>
    </w:p>
    <w:p w14:paraId="3DEB245C" w14:textId="5315EBB8" w:rsidR="00695E0A" w:rsidDel="007020A1" w:rsidRDefault="00695E0A" w:rsidP="00695E0A">
      <w:pPr>
        <w:rPr>
          <w:del w:id="1272" w:author="Caitlin Page Casar" w:date="2019-06-03T15:31:00Z"/>
          <w:rFonts w:ascii="Calibri" w:hAnsi="Calibri" w:cs="Calibri"/>
          <w:b/>
        </w:rPr>
      </w:pPr>
      <w:del w:id="1273" w:author="Caitlin Page Casar" w:date="2019-06-03T15:31:00Z">
        <w:r w:rsidDel="007020A1">
          <w:rPr>
            <w:rFonts w:ascii="Calibri" w:hAnsi="Calibri" w:cs="Calibri"/>
            <w:b/>
            <w:noProof/>
          </w:rPr>
          <w:drawing>
            <wp:inline distT="0" distB="0" distL="0" distR="0" wp14:anchorId="79DEC5E2" wp14:editId="725A560D">
              <wp:extent cx="5943600" cy="1866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ll.dens-0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del>
    </w:p>
    <w:p w14:paraId="00DEAEA6" w14:textId="76F7F63C" w:rsidR="00695E0A" w:rsidDel="007020A1" w:rsidRDefault="00695E0A" w:rsidP="00695E0A">
      <w:pPr>
        <w:pStyle w:val="NormalWeb"/>
        <w:spacing w:before="120" w:beforeAutospacing="0" w:after="0" w:afterAutospacing="0"/>
        <w:jc w:val="both"/>
        <w:rPr>
          <w:del w:id="1274" w:author="Caitlin Page Casar" w:date="2019-06-03T15:31:00Z"/>
          <w:rFonts w:ascii="TimesNewRomanPSMT" w:hAnsi="TimesNewRomanPSMT"/>
          <w:color w:val="7F7F7F" w:themeColor="text1" w:themeTint="80"/>
          <w:sz w:val="18"/>
          <w:szCs w:val="18"/>
        </w:rPr>
      </w:pPr>
      <w:del w:id="1275" w:author="Caitlin Page Casar" w:date="2019-06-03T15:31:00Z">
        <w:r w:rsidRPr="008B298C" w:rsidDel="007020A1">
          <w:rPr>
            <w:rFonts w:ascii="TimesNewRomanPSMT" w:hAnsi="TimesNewRomanPSMT"/>
            <w:b/>
            <w:color w:val="7F7F7F" w:themeColor="text1" w:themeTint="80"/>
            <w:sz w:val="18"/>
            <w:szCs w:val="18"/>
          </w:rPr>
          <w:delText xml:space="preserve">Figure </w:delText>
        </w:r>
        <w:r w:rsidDel="007020A1">
          <w:rPr>
            <w:rFonts w:ascii="TimesNewRomanPSMT" w:hAnsi="TimesNewRomanPSMT"/>
            <w:b/>
            <w:color w:val="7F7F7F" w:themeColor="text1" w:themeTint="80"/>
            <w:sz w:val="18"/>
            <w:szCs w:val="18"/>
          </w:rPr>
          <w:delText>x</w:delText>
        </w:r>
        <w:r w:rsidRPr="008B298C" w:rsidDel="007020A1">
          <w:rPr>
            <w:rFonts w:ascii="TimesNewRomanPSMT" w:hAnsi="TimesNewRomanPSMT"/>
            <w:b/>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 xml:space="preserve">Left: </w:delText>
        </w:r>
        <w:r w:rsidRPr="008B298C" w:rsidDel="007020A1">
          <w:rPr>
            <w:rFonts w:ascii="TimesNewRomanPSMT" w:hAnsi="TimesNewRomanPSMT"/>
            <w:color w:val="7F7F7F" w:themeColor="text1" w:themeTint="80"/>
            <w:sz w:val="18"/>
            <w:szCs w:val="18"/>
          </w:rPr>
          <w:delText xml:space="preserve">Cell densities estimated from cell counts from mineral chip SEM images. </w:delText>
        </w:r>
        <w:r w:rsidDel="007020A1">
          <w:rPr>
            <w:rFonts w:ascii="TimesNewRomanPSMT" w:hAnsi="TimesNewRomanPSMT"/>
            <w:color w:val="7F7F7F" w:themeColor="text1" w:themeTint="80"/>
            <w:sz w:val="18"/>
            <w:szCs w:val="18"/>
          </w:rPr>
          <w:delText>G</w:delText>
        </w:r>
        <w:r w:rsidRPr="008B298C" w:rsidDel="007020A1">
          <w:rPr>
            <w:rFonts w:ascii="TimesNewRomanPSMT" w:hAnsi="TimesNewRomanPSMT"/>
            <w:color w:val="7F7F7F" w:themeColor="text1" w:themeTint="80"/>
            <w:sz w:val="18"/>
            <w:szCs w:val="18"/>
          </w:rPr>
          <w:delText xml:space="preserve">lass slides </w:delText>
        </w:r>
        <w:r w:rsidDel="007020A1">
          <w:rPr>
            <w:rFonts w:ascii="TimesNewRomanPSMT" w:hAnsi="TimesNewRomanPSMT"/>
            <w:color w:val="7F7F7F" w:themeColor="text1" w:themeTint="80"/>
            <w:sz w:val="18"/>
            <w:szCs w:val="18"/>
          </w:rPr>
          <w:delText xml:space="preserve">were </w:delText>
        </w:r>
        <w:r w:rsidRPr="008B298C" w:rsidDel="007020A1">
          <w:rPr>
            <w:rFonts w:ascii="TimesNewRomanPSMT" w:hAnsi="TimesNewRomanPSMT"/>
            <w:color w:val="7F7F7F" w:themeColor="text1" w:themeTint="80"/>
            <w:sz w:val="18"/>
            <w:szCs w:val="18"/>
          </w:rPr>
          <w:delText xml:space="preserve">included in experiments with minerals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internal inert controls</w:delText>
        </w:r>
        <w:r w:rsidDel="007020A1">
          <w:rPr>
            <w:rFonts w:ascii="TimesNewRomanPSMT" w:hAnsi="TimesNewRomanPSMT"/>
            <w:color w:val="7F7F7F" w:themeColor="text1" w:themeTint="80"/>
            <w:sz w:val="18"/>
            <w:szCs w:val="18"/>
          </w:rPr>
          <w:delText>) or sand</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parallel inert controls</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Right: SEM images taken from pyrolusite experiments at DeMMO1. Clockwise from top left: pyrolusite, parallel sand control, native rock, internal pyrolusite control.</w:delText>
        </w:r>
      </w:del>
    </w:p>
    <w:p w14:paraId="4B82647C" w14:textId="4A83146E" w:rsidR="008F0CEE" w:rsidRDefault="008F0CEE" w:rsidP="00CB0C22">
      <w:pPr>
        <w:rPr>
          <w:ins w:id="1276" w:author="Caitlin Page Casar" w:date="2019-05-24T21:26:00Z"/>
          <w:rFonts w:ascii="Calibri" w:hAnsi="Calibri" w:cs="Calibri"/>
        </w:rPr>
      </w:pPr>
    </w:p>
    <w:p w14:paraId="5E200E92" w14:textId="77777777" w:rsidR="007020A1" w:rsidRDefault="007020A1" w:rsidP="007020A1">
      <w:pPr>
        <w:pStyle w:val="NormalWeb"/>
        <w:spacing w:before="120" w:beforeAutospacing="0" w:after="0" w:afterAutospacing="0"/>
        <w:jc w:val="both"/>
        <w:rPr>
          <w:moveTo w:id="1277" w:author="Caitlin Page Casar" w:date="2019-06-03T15:31:00Z"/>
          <w:rFonts w:ascii="TimesNewRomanPSMT" w:hAnsi="TimesNewRomanPSMT"/>
          <w:color w:val="7F7F7F" w:themeColor="text1" w:themeTint="80"/>
          <w:sz w:val="18"/>
          <w:szCs w:val="18"/>
        </w:rPr>
      </w:pPr>
      <w:moveToRangeStart w:id="1278" w:author="Caitlin Page Casar" w:date="2019-06-03T15:31:00Z" w:name="move9435466"/>
      <w:moveTo w:id="1279" w:author="Caitlin Page Casar" w:date="2019-06-03T15:31:00Z">
        <w:r>
          <w:rPr>
            <w:rFonts w:ascii="TimesNewRomanPSMT" w:hAnsi="TimesNewRomanPSMT"/>
            <w:noProof/>
            <w:color w:val="7F7F7F" w:themeColor="text1" w:themeTint="80"/>
            <w:sz w:val="18"/>
            <w:szCs w:val="18"/>
          </w:rPr>
          <w:lastRenderedPageBreak/>
          <w:drawing>
            <wp:inline distT="0" distB="0" distL="0" distR="0" wp14:anchorId="2647471B" wp14:editId="177F9201">
              <wp:extent cx="3123903" cy="24140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Pr>
            <w:rFonts w:ascii="TimesNewRomanPSMT" w:hAnsi="TimesNewRomanPSMT"/>
            <w:noProof/>
            <w:color w:val="7F7F7F" w:themeColor="text1" w:themeTint="80"/>
            <w:sz w:val="18"/>
            <w:szCs w:val="18"/>
          </w:rPr>
          <w:drawing>
            <wp:inline distT="0" distB="0" distL="0" distR="0" wp14:anchorId="1410F6E0" wp14:editId="69DB9FED">
              <wp:extent cx="2509838" cy="23424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To>
    </w:p>
    <w:p w14:paraId="0EDBEE07" w14:textId="14667E9C" w:rsidR="007020A1" w:rsidRDefault="007020A1" w:rsidP="007020A1">
      <w:pPr>
        <w:pStyle w:val="NormalWeb"/>
        <w:spacing w:before="120" w:beforeAutospacing="0" w:after="0" w:afterAutospacing="0"/>
        <w:jc w:val="both"/>
        <w:rPr>
          <w:ins w:id="1280" w:author="Caitlin Page Casar" w:date="2019-06-04T22:07:00Z"/>
          <w:rFonts w:ascii="TimesNewRomanPSMT" w:hAnsi="TimesNewRomanPSMT"/>
          <w:color w:val="7F7F7F" w:themeColor="text1" w:themeTint="80"/>
          <w:sz w:val="18"/>
          <w:szCs w:val="18"/>
        </w:rPr>
      </w:pPr>
      <w:moveTo w:id="1281" w:author="Caitlin Page Casar" w:date="2019-06-03T15:31: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Left: </w:t>
        </w:r>
        <w:r w:rsidRPr="008B298C">
          <w:rPr>
            <w:rFonts w:ascii="TimesNewRomanPSMT" w:hAnsi="TimesNewRomanPSMT"/>
            <w:color w:val="7F7F7F" w:themeColor="text1" w:themeTint="80"/>
            <w:sz w:val="18"/>
            <w:szCs w:val="18"/>
          </w:rPr>
          <w:t xml:space="preserve">Cell densities </w:t>
        </w:r>
        <w:r>
          <w:rPr>
            <w:rFonts w:ascii="TimesNewRomanPSMT" w:hAnsi="TimesNewRomanPSMT"/>
            <w:color w:val="7F7F7F" w:themeColor="text1" w:themeTint="80"/>
            <w:sz w:val="18"/>
            <w:szCs w:val="18"/>
          </w:rPr>
          <w:t>vs. sampling date for each site. Right: Cell densities vs. site over all sampling dates.</w:t>
        </w:r>
      </w:moveTo>
    </w:p>
    <w:p w14:paraId="3B13D102" w14:textId="289EF513" w:rsidR="00E578B5" w:rsidRDefault="00E578B5" w:rsidP="007020A1">
      <w:pPr>
        <w:pStyle w:val="NormalWeb"/>
        <w:spacing w:before="120" w:beforeAutospacing="0" w:after="0" w:afterAutospacing="0"/>
        <w:jc w:val="both"/>
        <w:rPr>
          <w:ins w:id="1282" w:author="Caitlin Page Casar" w:date="2019-06-04T22:07:00Z"/>
          <w:rFonts w:ascii="TimesNewRomanPSMT" w:hAnsi="TimesNewRomanPSMT"/>
          <w:color w:val="7F7F7F" w:themeColor="text1" w:themeTint="80"/>
          <w:sz w:val="18"/>
          <w:szCs w:val="18"/>
        </w:rPr>
      </w:pPr>
    </w:p>
    <w:p w14:paraId="752C9F5C" w14:textId="79967C7A" w:rsidR="00E578B5" w:rsidRDefault="00E578B5" w:rsidP="007020A1">
      <w:pPr>
        <w:pStyle w:val="NormalWeb"/>
        <w:spacing w:before="120" w:beforeAutospacing="0" w:after="0" w:afterAutospacing="0"/>
        <w:jc w:val="both"/>
        <w:rPr>
          <w:ins w:id="1283" w:author="Caitlin Page Casar" w:date="2019-06-04T22:07:00Z"/>
          <w:rFonts w:ascii="TimesNewRomanPSMT" w:hAnsi="TimesNewRomanPSMT"/>
          <w:color w:val="7F7F7F" w:themeColor="text1" w:themeTint="80"/>
          <w:sz w:val="18"/>
          <w:szCs w:val="18"/>
        </w:rPr>
      </w:pPr>
      <w:ins w:id="1284" w:author="Caitlin Page Casar" w:date="2019-06-04T22:07:00Z">
        <w:r>
          <w:rPr>
            <w:rFonts w:ascii="TimesNewRomanPSMT" w:hAnsi="TimesNewRomanPSMT"/>
            <w:color w:val="7F7F7F" w:themeColor="text1" w:themeTint="80"/>
            <w:sz w:val="18"/>
            <w:szCs w:val="18"/>
          </w:rPr>
          <w:t xml:space="preserve">Figure X. NMDS including ambient controls </w:t>
        </w:r>
      </w:ins>
    </w:p>
    <w:p w14:paraId="1D3246F7" w14:textId="500E9ECB" w:rsidR="00E578B5" w:rsidRDefault="00E578B5" w:rsidP="007020A1">
      <w:pPr>
        <w:pStyle w:val="NormalWeb"/>
        <w:spacing w:before="120" w:beforeAutospacing="0" w:after="0" w:afterAutospacing="0"/>
        <w:jc w:val="both"/>
        <w:rPr>
          <w:ins w:id="1285" w:author="Caitlin Page Casar" w:date="2019-06-04T22:07:00Z"/>
          <w:rFonts w:ascii="TimesNewRomanPSMT" w:hAnsi="TimesNewRomanPSMT"/>
          <w:color w:val="7F7F7F" w:themeColor="text1" w:themeTint="80"/>
          <w:sz w:val="18"/>
          <w:szCs w:val="18"/>
        </w:rPr>
      </w:pPr>
    </w:p>
    <w:p w14:paraId="5BEEA896" w14:textId="777CCE3D" w:rsidR="00E578B5" w:rsidRPr="009F4BA0" w:rsidRDefault="00E578B5" w:rsidP="007020A1">
      <w:pPr>
        <w:pStyle w:val="NormalWeb"/>
        <w:spacing w:before="120" w:beforeAutospacing="0" w:after="0" w:afterAutospacing="0"/>
        <w:jc w:val="both"/>
        <w:rPr>
          <w:moveTo w:id="1286" w:author="Caitlin Page Casar" w:date="2019-06-03T15:31:00Z"/>
          <w:rFonts w:ascii="TimesNewRomanPSMT" w:hAnsi="TimesNewRomanPSMT"/>
          <w:color w:val="7F7F7F" w:themeColor="text1" w:themeTint="80"/>
          <w:sz w:val="18"/>
          <w:szCs w:val="18"/>
        </w:rPr>
      </w:pPr>
      <w:ins w:id="1287" w:author="Caitlin Page Casar" w:date="2019-06-04T22:07:00Z">
        <w:r>
          <w:rPr>
            <w:rFonts w:ascii="TimesNewRomanPSMT" w:hAnsi="TimesNewRomanPSMT"/>
            <w:color w:val="7F7F7F" w:themeColor="text1" w:themeTint="80"/>
            <w:sz w:val="18"/>
            <w:szCs w:val="18"/>
          </w:rPr>
          <w:t xml:space="preserve">Figure X. bar plot with </w:t>
        </w:r>
        <w:proofErr w:type="spellStart"/>
        <w:r>
          <w:rPr>
            <w:rFonts w:ascii="TimesNewRomanPSMT" w:hAnsi="TimesNewRomanPSMT"/>
            <w:color w:val="7F7F7F" w:themeColor="text1" w:themeTint="80"/>
            <w:sz w:val="18"/>
            <w:szCs w:val="18"/>
          </w:rPr>
          <w:t>dendogram</w:t>
        </w:r>
        <w:proofErr w:type="spellEnd"/>
        <w:r>
          <w:rPr>
            <w:rFonts w:ascii="TimesNewRomanPSMT" w:hAnsi="TimesNewRomanPSMT"/>
            <w:color w:val="7F7F7F" w:themeColor="text1" w:themeTint="80"/>
            <w:sz w:val="18"/>
            <w:szCs w:val="18"/>
          </w:rPr>
          <w:t xml:space="preserve"> for all communities </w:t>
        </w:r>
      </w:ins>
    </w:p>
    <w:moveToRangeEnd w:id="1278"/>
    <w:p w14:paraId="21B38C2A" w14:textId="13C33588" w:rsidR="0060697A" w:rsidRDefault="0060697A" w:rsidP="00CB0C22">
      <w:pPr>
        <w:rPr>
          <w:ins w:id="1288" w:author="Caitlin Page Casar" w:date="2019-06-05T16:31:00Z"/>
          <w:rFonts w:ascii="Calibri" w:hAnsi="Calibri" w:cs="Calibri"/>
        </w:rPr>
      </w:pPr>
    </w:p>
    <w:p w14:paraId="3F313D08" w14:textId="1F924662" w:rsidR="000C3BF1" w:rsidRDefault="000C3BF1" w:rsidP="00CB0C22">
      <w:pPr>
        <w:rPr>
          <w:ins w:id="1289" w:author="Caitlin Page Casar" w:date="2019-06-05T16:33:00Z"/>
          <w:rFonts w:ascii="Calibri" w:hAnsi="Calibri" w:cs="Calibri"/>
        </w:rPr>
      </w:pPr>
      <w:ins w:id="1290" w:author="Caitlin Page Casar" w:date="2019-06-05T16:33:00Z">
        <w:r>
          <w:rPr>
            <w:rFonts w:ascii="Calibri" w:hAnsi="Calibri" w:cs="Calibri"/>
            <w:noProof/>
          </w:rPr>
          <w:drawing>
            <wp:inline distT="0" distB="0" distL="0" distR="0" wp14:anchorId="05031FD5" wp14:editId="7A01EB26">
              <wp:extent cx="5943600"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nsity_vs_duration.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p>
    <w:p w14:paraId="596A67E3" w14:textId="166EA89B" w:rsidR="000C3BF1" w:rsidRDefault="000C3BF1" w:rsidP="000C3BF1">
      <w:pPr>
        <w:pStyle w:val="NormalWeb"/>
        <w:spacing w:before="120" w:beforeAutospacing="0" w:after="0" w:afterAutospacing="0"/>
        <w:jc w:val="both"/>
        <w:rPr>
          <w:ins w:id="1291" w:author="Caitlin Page Casar" w:date="2019-06-05T16:33:00Z"/>
          <w:rFonts w:ascii="TimesNewRomanPSMT" w:hAnsi="TimesNewRomanPSMT"/>
          <w:color w:val="7F7F7F" w:themeColor="text1" w:themeTint="80"/>
          <w:sz w:val="18"/>
          <w:szCs w:val="18"/>
        </w:rPr>
      </w:pPr>
      <w:ins w:id="1292" w:author="Caitlin Page Casar" w:date="2019-06-05T16:33: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ins>
      <w:ins w:id="1293" w:author="Caitlin Page Casar" w:date="2019-06-05T16:34:00Z">
        <w:r>
          <w:rPr>
            <w:rFonts w:ascii="TimesNewRomanPSMT" w:hAnsi="TimesNewRomanPSMT"/>
            <w:color w:val="7F7F7F" w:themeColor="text1" w:themeTint="80"/>
            <w:sz w:val="18"/>
            <w:szCs w:val="18"/>
          </w:rPr>
          <w:t>Cell densities vs. duration of each experiment</w:t>
        </w:r>
      </w:ins>
      <w:ins w:id="1294" w:author="Caitlin Page Casar" w:date="2019-06-05T16:33:00Z">
        <w:r>
          <w:rPr>
            <w:rFonts w:ascii="TimesNewRomanPSMT" w:hAnsi="TimesNewRomanPSMT"/>
            <w:color w:val="7F7F7F" w:themeColor="text1" w:themeTint="80"/>
            <w:sz w:val="18"/>
            <w:szCs w:val="18"/>
          </w:rPr>
          <w:t>.</w:t>
        </w:r>
      </w:ins>
    </w:p>
    <w:p w14:paraId="49A2D7F8" w14:textId="77777777" w:rsidR="000C3BF1" w:rsidRDefault="000C3BF1" w:rsidP="00CB0C22">
      <w:pPr>
        <w:rPr>
          <w:ins w:id="1295" w:author="Caitlin Page Casar" w:date="2019-06-05T16:33:00Z"/>
          <w:rFonts w:ascii="Calibri" w:hAnsi="Calibri" w:cs="Calibri"/>
        </w:rPr>
      </w:pPr>
    </w:p>
    <w:p w14:paraId="42E9562F" w14:textId="3A03CF37" w:rsidR="00AE7BB5" w:rsidRDefault="00AE7BB5" w:rsidP="00CB0C22">
      <w:pPr>
        <w:rPr>
          <w:ins w:id="1296" w:author="Caitlin Page Casar" w:date="2019-06-05T16:33:00Z"/>
          <w:rFonts w:ascii="Calibri" w:hAnsi="Calibri" w:cs="Calibri"/>
        </w:rPr>
      </w:pPr>
      <w:commentRangeStart w:id="1297"/>
      <w:ins w:id="1298" w:author="Caitlin Page Casar" w:date="2019-06-05T16:32:00Z">
        <w:r>
          <w:rPr>
            <w:rFonts w:ascii="Calibri" w:hAnsi="Calibri" w:cs="Calibri"/>
            <w:noProof/>
          </w:rPr>
          <w:lastRenderedPageBreak/>
          <w:drawing>
            <wp:inline distT="0" distB="0" distL="0" distR="0" wp14:anchorId="5A489117" wp14:editId="4A38331A">
              <wp:extent cx="59436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yloDiv_vs_duration.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commentRangeEnd w:id="1297"/>
      <w:ins w:id="1299" w:author="Caitlin Page Casar" w:date="2019-06-05T19:36:00Z">
        <w:r w:rsidR="00C50E0C">
          <w:rPr>
            <w:rStyle w:val="CommentReference"/>
          </w:rPr>
          <w:commentReference w:id="1297"/>
        </w:r>
      </w:ins>
    </w:p>
    <w:p w14:paraId="25354C88" w14:textId="1292AC7D" w:rsidR="000C3BF1" w:rsidRDefault="000C3BF1" w:rsidP="000C3BF1">
      <w:pPr>
        <w:pStyle w:val="NormalWeb"/>
        <w:spacing w:before="120" w:beforeAutospacing="0" w:after="0" w:afterAutospacing="0"/>
        <w:jc w:val="both"/>
        <w:rPr>
          <w:ins w:id="1300" w:author="Caitlin Page Casar" w:date="2019-06-05T16:34:00Z"/>
          <w:rFonts w:ascii="TimesNewRomanPSMT" w:hAnsi="TimesNewRomanPSMT"/>
          <w:color w:val="7F7F7F" w:themeColor="text1" w:themeTint="80"/>
          <w:sz w:val="18"/>
          <w:szCs w:val="18"/>
        </w:rPr>
      </w:pPr>
      <w:ins w:id="1301" w:author="Caitlin Page Casar" w:date="2019-06-05T16:34: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Phylogenetic diversity vs. duration of each experiment.</w:t>
        </w:r>
      </w:ins>
    </w:p>
    <w:p w14:paraId="066E9C0F" w14:textId="77777777" w:rsidR="000C3BF1" w:rsidRPr="00CB0C22" w:rsidRDefault="000C3BF1" w:rsidP="00CB0C22">
      <w:pPr>
        <w:rPr>
          <w:rFonts w:ascii="Calibri" w:hAnsi="Calibri" w:cs="Calibri"/>
        </w:rPr>
      </w:pPr>
    </w:p>
    <w:sectPr w:rsidR="000C3BF1" w:rsidRPr="00CB0C22" w:rsidSect="00F72B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itlin Page Casar" w:date="2019-05-01T16:27:00Z" w:initials="CPC">
    <w:p w14:paraId="1933E9C5" w14:textId="0B563E26" w:rsidR="004F705E" w:rsidRDefault="004F705E">
      <w:pPr>
        <w:pStyle w:val="CommentText"/>
      </w:pPr>
      <w:r>
        <w:rPr>
          <w:rStyle w:val="CommentReference"/>
        </w:rPr>
        <w:annotationRef/>
      </w:r>
      <w:r>
        <w:t>Still working on this section, will come back to it after I write up the results/discussion</w:t>
      </w:r>
    </w:p>
  </w:comment>
  <w:comment w:id="5" w:author="Maggie Osburn" w:date="2019-05-17T13:43:00Z" w:initials="MOU">
    <w:p w14:paraId="17436A8A" w14:textId="77777777" w:rsidR="004F705E" w:rsidRDefault="004F705E" w:rsidP="0070230B">
      <w:pPr>
        <w:pStyle w:val="CommentText"/>
      </w:pPr>
      <w:r>
        <w:rPr>
          <w:rStyle w:val="CommentReference"/>
        </w:rPr>
        <w:annotationRef/>
      </w:r>
      <w:r>
        <w:t>Say what now? Try to simplify and clarify this language</w:t>
      </w:r>
    </w:p>
  </w:comment>
  <w:comment w:id="6" w:author="Caitlin Page Casar" w:date="2019-05-22T12:14:00Z" w:initials="CPC">
    <w:p w14:paraId="73188652" w14:textId="5AF7887B" w:rsidR="004F705E" w:rsidRDefault="004F705E">
      <w:pPr>
        <w:pStyle w:val="CommentText"/>
      </w:pPr>
      <w:r>
        <w:rPr>
          <w:rStyle w:val="CommentReference"/>
        </w:rPr>
        <w:annotationRef/>
      </w:r>
      <w:r>
        <w:t xml:space="preserve">Having a hard time with this one… not sure how else to phrase it </w:t>
      </w:r>
    </w:p>
  </w:comment>
  <w:comment w:id="7" w:author="Maggie Osburn" w:date="2019-05-17T13:43:00Z" w:initials="MOU">
    <w:p w14:paraId="105AED5A" w14:textId="77777777" w:rsidR="004F705E" w:rsidRDefault="004F705E" w:rsidP="0070230B">
      <w:pPr>
        <w:pStyle w:val="CommentText"/>
      </w:pPr>
      <w:r>
        <w:rPr>
          <w:rStyle w:val="CommentReference"/>
        </w:rPr>
        <w:annotationRef/>
      </w:r>
      <w:r>
        <w:t xml:space="preserve">Are we sure that this is the deepest? I thought some of the deep </w:t>
      </w:r>
      <w:proofErr w:type="spellStart"/>
      <w:r>
        <w:t>fendoscanian</w:t>
      </w:r>
      <w:proofErr w:type="spellEnd"/>
      <w:r>
        <w:t xml:space="preserve"> boreholes went deeper</w:t>
      </w:r>
    </w:p>
  </w:comment>
  <w:comment w:id="30" w:author="Maggie Osburn" w:date="2019-05-17T13:51:00Z" w:initials="MOU">
    <w:p w14:paraId="401A4802" w14:textId="77777777" w:rsidR="004F705E" w:rsidRDefault="004F705E" w:rsidP="0070230B">
      <w:pPr>
        <w:pStyle w:val="CommentText"/>
      </w:pPr>
      <w:r>
        <w:rPr>
          <w:rStyle w:val="CommentReference"/>
        </w:rPr>
        <w:annotationRef/>
      </w:r>
      <w:r>
        <w:t>Nice job setting up this problem</w:t>
      </w:r>
    </w:p>
  </w:comment>
  <w:comment w:id="31" w:author="Caitlin Page Casar" w:date="2019-05-22T12:08:00Z" w:initials="CPC">
    <w:p w14:paraId="59248C64" w14:textId="048D3097" w:rsidR="004F705E" w:rsidRDefault="004F705E">
      <w:pPr>
        <w:pStyle w:val="CommentText"/>
      </w:pPr>
      <w:r>
        <w:rPr>
          <w:rStyle w:val="CommentReference"/>
        </w:rPr>
        <w:annotationRef/>
      </w:r>
      <w:r>
        <w:t>Thanks! 8-)</w:t>
      </w:r>
    </w:p>
  </w:comment>
  <w:comment w:id="41" w:author="Caitlin Page Casar" w:date="2019-05-19T15:39:00Z" w:initials="CPC">
    <w:p w14:paraId="75446CD1" w14:textId="77777777" w:rsidR="004F705E" w:rsidRDefault="004F705E" w:rsidP="00500B7C">
      <w:pPr>
        <w:pStyle w:val="CommentText"/>
      </w:pPr>
      <w:r>
        <w:rPr>
          <w:rStyle w:val="CommentReference"/>
        </w:rPr>
        <w:annotationRef/>
      </w:r>
      <w:r>
        <w:t xml:space="preserve">Didn’t show exergonicity in the study, used </w:t>
      </w:r>
      <w:proofErr w:type="gramStart"/>
      <w:r>
        <w:t>geochemists</w:t>
      </w:r>
      <w:proofErr w:type="gramEnd"/>
      <w:r>
        <w:t xml:space="preserve"> workbench to look at reactions that could account for the increase/decrease in ions over course of experiment</w:t>
      </w:r>
    </w:p>
  </w:comment>
  <w:comment w:id="102" w:author="Maggie Osburn" w:date="2019-05-17T14:01:00Z" w:initials="MOU">
    <w:p w14:paraId="0624688E" w14:textId="77777777" w:rsidR="004F705E" w:rsidRDefault="004F705E" w:rsidP="00500B7C">
      <w:pPr>
        <w:pStyle w:val="CommentText"/>
      </w:pPr>
      <w:r>
        <w:rPr>
          <w:rStyle w:val="CommentReference"/>
        </w:rPr>
        <w:annotationRef/>
      </w:r>
      <w:r>
        <w:t xml:space="preserve">This seems maybe unnecessarily vague. I would say ‘Paleoproterozoic </w:t>
      </w:r>
      <w:proofErr w:type="spellStart"/>
      <w:r>
        <w:t>metasediments</w:t>
      </w:r>
      <w:proofErr w:type="spellEnd"/>
      <w:r>
        <w:t xml:space="preserve"> and igneous rocks’ </w:t>
      </w:r>
    </w:p>
  </w:comment>
  <w:comment w:id="103" w:author="Caitlin Page Casar" w:date="2019-05-21T09:38:00Z" w:initials="CPC">
    <w:p w14:paraId="3DCBC323" w14:textId="77777777" w:rsidR="004F705E" w:rsidRDefault="004F705E" w:rsidP="00500B7C">
      <w:pPr>
        <w:pStyle w:val="CommentText"/>
      </w:pPr>
      <w:r>
        <w:rPr>
          <w:rStyle w:val="CommentReference"/>
        </w:rPr>
        <w:annotationRef/>
      </w:r>
      <w:r>
        <w:t xml:space="preserve">The point I wanted to make with this sentence is that </w:t>
      </w:r>
      <w:proofErr w:type="spellStart"/>
      <w:r>
        <w:t>DeMMO</w:t>
      </w:r>
      <w:proofErr w:type="spellEnd"/>
      <w:r>
        <w:t xml:space="preserve"> makes it possible to sample a variety of fluid types. I get into detail about lithology in the site intro section in the methods. </w:t>
      </w:r>
    </w:p>
  </w:comment>
  <w:comment w:id="106" w:author="Caitlin Page Casar" w:date="2019-05-22T12:07:00Z" w:initials="CPC">
    <w:p w14:paraId="269D3C7B" w14:textId="6BEF29D8" w:rsidR="004F705E" w:rsidRDefault="004F705E">
      <w:pPr>
        <w:pStyle w:val="CommentText"/>
      </w:pPr>
      <w:r>
        <w:rPr>
          <w:rStyle w:val="CommentReference"/>
        </w:rPr>
        <w:annotationRef/>
      </w:r>
      <w:r>
        <w:t>I feel like I need to explain the implications somewhere, not sure where though…</w:t>
      </w:r>
    </w:p>
  </w:comment>
  <w:comment w:id="115" w:author="Caitlin Page Casar" w:date="2019-05-21T10:06:00Z" w:initials="CPC">
    <w:p w14:paraId="42C3D5A2" w14:textId="2BEB1448" w:rsidR="004F705E" w:rsidRDefault="004F705E">
      <w:pPr>
        <w:pStyle w:val="CommentText"/>
      </w:pPr>
      <w:r>
        <w:rPr>
          <w:rStyle w:val="CommentReference"/>
        </w:rPr>
        <w:annotationRef/>
      </w:r>
      <w:r>
        <w:t>Not sure what this means</w:t>
      </w:r>
    </w:p>
  </w:comment>
  <w:comment w:id="117" w:author="Maggie Osburn" w:date="2019-05-17T14:30:00Z" w:initials="MOU">
    <w:p w14:paraId="52823953" w14:textId="77777777" w:rsidR="004F705E" w:rsidRDefault="004F705E" w:rsidP="000F7BB1">
      <w:pPr>
        <w:pStyle w:val="CommentText"/>
      </w:pPr>
      <w:r>
        <w:rPr>
          <w:rStyle w:val="CommentReference"/>
        </w:rPr>
        <w:annotationRef/>
      </w:r>
      <w:proofErr w:type="spellStart"/>
      <w:r>
        <w:t>Patescibacteria</w:t>
      </w:r>
      <w:proofErr w:type="spellEnd"/>
      <w:r>
        <w:t>?</w:t>
      </w:r>
    </w:p>
  </w:comment>
  <w:comment w:id="118" w:author="Caitlin Page Casar" w:date="2019-06-29T12:46:00Z" w:initials="CPC">
    <w:p w14:paraId="025C5EC0" w14:textId="406119FC" w:rsidR="004F705E" w:rsidRDefault="004F705E">
      <w:pPr>
        <w:pStyle w:val="CommentText"/>
      </w:pPr>
      <w:r>
        <w:rPr>
          <w:rStyle w:val="CommentReference"/>
        </w:rPr>
        <w:annotationRef/>
      </w:r>
      <w:r>
        <w:t xml:space="preserve">Still ‘unassigned’ after updating with GTDBK taxonomy, although enrichment of </w:t>
      </w:r>
      <w:proofErr w:type="spellStart"/>
      <w:r>
        <w:t>Patescibacteria</w:t>
      </w:r>
      <w:proofErr w:type="spellEnd"/>
      <w:r>
        <w:t xml:space="preserve"> in D1 pyrolusite and calcite experiments</w:t>
      </w:r>
    </w:p>
  </w:comment>
  <w:comment w:id="120" w:author="Caitlin Page Casar" w:date="2019-05-21T10:08:00Z" w:initials="CPC">
    <w:p w14:paraId="7475E239" w14:textId="5C3928D7" w:rsidR="004F705E" w:rsidRDefault="004F705E">
      <w:pPr>
        <w:pStyle w:val="CommentText"/>
      </w:pPr>
      <w:r>
        <w:rPr>
          <w:rStyle w:val="CommentReference"/>
        </w:rPr>
        <w:annotationRef/>
      </w:r>
      <w:r>
        <w:t>What does significant mean here? Like significantly long, or significantly different?</w:t>
      </w:r>
    </w:p>
  </w:comment>
  <w:comment w:id="161" w:author="Caitlin Page Casar" w:date="2019-05-05T19:48:00Z" w:initials="CPC">
    <w:p w14:paraId="5A85DD0B" w14:textId="77777777" w:rsidR="004F705E" w:rsidRDefault="004F705E" w:rsidP="00186671">
      <w:pPr>
        <w:pStyle w:val="CommentText"/>
      </w:pPr>
      <w:r>
        <w:rPr>
          <w:rStyle w:val="CommentReference"/>
        </w:rPr>
        <w:annotationRef/>
      </w:r>
      <w:r>
        <w:t xml:space="preserve">Could remove native rock from this paper and save for a separate paper, feels a little out of place </w:t>
      </w:r>
    </w:p>
  </w:comment>
  <w:comment w:id="162" w:author="Maggie Osburn" w:date="2019-05-17T14:39:00Z" w:initials="MOU">
    <w:p w14:paraId="5C7DDDD0" w14:textId="77777777" w:rsidR="004F705E" w:rsidRDefault="004F705E" w:rsidP="00186671">
      <w:pPr>
        <w:pStyle w:val="CommentText"/>
      </w:pPr>
      <w:r>
        <w:rPr>
          <w:rStyle w:val="CommentReference"/>
        </w:rPr>
        <w:annotationRef/>
      </w:r>
      <w:r>
        <w:t>Up to you, it would be ok to take them out, but unless something striking happens with this next round of deployment, I am not sure if they will constitute a paper on their own. Perhaps anyway.</w:t>
      </w:r>
    </w:p>
  </w:comment>
  <w:comment w:id="184" w:author="Caitlin Page Casar" w:date="2019-05-01T18:12:00Z" w:initials="CPC">
    <w:p w14:paraId="649938EC" w14:textId="77777777" w:rsidR="004F705E" w:rsidRDefault="004F705E" w:rsidP="00186671">
      <w:pPr>
        <w:pStyle w:val="CommentText"/>
      </w:pPr>
      <w:r>
        <w:rPr>
          <w:rStyle w:val="CommentReference"/>
        </w:rPr>
        <w:annotationRef/>
      </w:r>
      <w:r>
        <w:t>Double check this time frame – I think these were put out in September and collected in December 2016</w:t>
      </w:r>
    </w:p>
  </w:comment>
  <w:comment w:id="222" w:author="Caitlin Page Casar" w:date="2019-06-29T12:24:00Z" w:initials="CPC">
    <w:p w14:paraId="0742BB33" w14:textId="700AE4F2" w:rsidR="004F705E" w:rsidRDefault="004F705E">
      <w:pPr>
        <w:pStyle w:val="CommentText"/>
      </w:pPr>
      <w:r>
        <w:rPr>
          <w:rStyle w:val="CommentReference"/>
        </w:rPr>
        <w:annotationRef/>
      </w:r>
      <w:r>
        <w:t>Unassigned were compared to metagenome taxonomies using NCBI/GTDBK, for multiple hits we used best e-value</w:t>
      </w:r>
    </w:p>
  </w:comment>
  <w:comment w:id="233" w:author="Caitlin Page Casar" w:date="2019-06-29T13:21:00Z" w:initials="CPC">
    <w:p w14:paraId="574A7DAB" w14:textId="0AB1663B" w:rsidR="004F705E" w:rsidRDefault="004F705E">
      <w:pPr>
        <w:pStyle w:val="CommentText"/>
      </w:pPr>
      <w:r>
        <w:rPr>
          <w:rStyle w:val="CommentReference"/>
        </w:rPr>
        <w:annotationRef/>
      </w:r>
      <w:r>
        <w:t>Need Lily’s e-value</w:t>
      </w:r>
    </w:p>
  </w:comment>
  <w:comment w:id="375" w:author="Caitlin Page Casar" w:date="2019-05-01T18:04:00Z" w:initials="CPC">
    <w:p w14:paraId="20435284" w14:textId="69F355F6" w:rsidR="004F705E" w:rsidRDefault="004F705E">
      <w:pPr>
        <w:pStyle w:val="CommentText"/>
      </w:pPr>
      <w:r>
        <w:rPr>
          <w:rStyle w:val="CommentReference"/>
        </w:rPr>
        <w:annotationRef/>
      </w:r>
      <w:r>
        <w:t xml:space="preserve">May change this to “estimated cell densities and proportion of cell morphologies” if I end up counting morphologies from SEM images </w:t>
      </w:r>
    </w:p>
  </w:comment>
  <w:comment w:id="393" w:author="Caitlin Page Casar" w:date="2019-06-03T14:24:00Z" w:initials="CPC">
    <w:p w14:paraId="4E59FDAD" w14:textId="7EF8FEBF" w:rsidR="004F705E" w:rsidRDefault="004F705E">
      <w:pPr>
        <w:pStyle w:val="CommentText"/>
      </w:pPr>
      <w:r>
        <w:rPr>
          <w:rStyle w:val="CommentReference"/>
        </w:rPr>
        <w:annotationRef/>
      </w:r>
      <w:r>
        <w:t xml:space="preserve">Murdoch paper assumes fracture widths between 4-30 microns. This would result in a greater decrease in fluid cell densities after conversion to square cm (up to an order of mag decrease). </w:t>
      </w:r>
      <w:proofErr w:type="gramStart"/>
      <w:r>
        <w:t>100 micron</w:t>
      </w:r>
      <w:proofErr w:type="gramEnd"/>
      <w:r>
        <w:t xml:space="preserve"> assumption is therefore conservative because it overestimates fluid densities and still results in 3 orders of mag lower densities than the biofilms.</w:t>
      </w:r>
    </w:p>
  </w:comment>
  <w:comment w:id="428" w:author="Caitlin Page Casar" w:date="2019-07-16T22:54:00Z" w:initials="CPC">
    <w:p w14:paraId="2226D346" w14:textId="5A750C8A" w:rsidR="00B14948" w:rsidRDefault="00B14948">
      <w:pPr>
        <w:pStyle w:val="CommentText"/>
      </w:pPr>
      <w:r>
        <w:rPr>
          <w:rStyle w:val="CommentReference"/>
        </w:rPr>
        <w:annotationRef/>
      </w:r>
      <w:r>
        <w:t>Not sure what else to add to this section</w:t>
      </w:r>
    </w:p>
  </w:comment>
  <w:comment w:id="430" w:author="Caitlin Page Casar" w:date="2019-06-04T18:15:00Z" w:initials="CPC">
    <w:p w14:paraId="661281D0" w14:textId="538EDB1A" w:rsidR="004F705E" w:rsidRDefault="004F705E">
      <w:pPr>
        <w:pStyle w:val="CommentText"/>
      </w:pPr>
      <w:r>
        <w:rPr>
          <w:rStyle w:val="CommentReference"/>
        </w:rPr>
        <w:annotationRef/>
      </w:r>
      <w:r>
        <w:t>Recolor left plot to match mineral colors in fig. 8</w:t>
      </w:r>
    </w:p>
  </w:comment>
  <w:comment w:id="452" w:author="Caitlin Page Casar" w:date="2019-06-05T19:37:00Z" w:initials="CPC">
    <w:p w14:paraId="5C035E6E" w14:textId="56D0A3D3" w:rsidR="004F705E" w:rsidRDefault="004F705E">
      <w:pPr>
        <w:pStyle w:val="CommentText"/>
      </w:pPr>
      <w:r>
        <w:rPr>
          <w:rStyle w:val="CommentReference"/>
        </w:rPr>
        <w:annotationRef/>
      </w:r>
      <w:r>
        <w:t xml:space="preserve">Redo fig after removing D3 rock samples </w:t>
      </w:r>
    </w:p>
  </w:comment>
  <w:comment w:id="516" w:author="Caitlin Page Casar" w:date="2019-06-05T12:59:00Z" w:initials="CPC">
    <w:p w14:paraId="000B8131" w14:textId="480FCB65" w:rsidR="004F705E" w:rsidRPr="00432EF6" w:rsidRDefault="004F705E" w:rsidP="00432EF6">
      <w:pPr>
        <w:pStyle w:val="HTMLPreformatted"/>
        <w:shd w:val="clear" w:color="auto" w:fill="FFFFFF"/>
        <w:rPr>
          <w:rFonts w:ascii="Times New Roman" w:hAnsi="Times New Roman" w:cs="Times New Roman"/>
          <w:color w:val="000000"/>
        </w:rPr>
      </w:pPr>
      <w:r w:rsidRPr="00432EF6">
        <w:rPr>
          <w:rStyle w:val="CommentReference"/>
          <w:rFonts w:ascii="Times New Roman" w:hAnsi="Times New Roman" w:cs="Times New Roman"/>
        </w:rPr>
        <w:annotationRef/>
      </w:r>
      <w:r w:rsidRPr="00432EF6">
        <w:rPr>
          <w:rFonts w:ascii="Times New Roman" w:hAnsi="Times New Roman" w:cs="Times New Roman"/>
        </w:rPr>
        <w:t>NCBI says D. elongatus, but the reference included on NCBI is an article describing “</w:t>
      </w:r>
      <w:proofErr w:type="spellStart"/>
      <w:r w:rsidRPr="00432EF6">
        <w:rPr>
          <w:rFonts w:ascii="Times New Roman" w:hAnsi="Times New Roman" w:cs="Times New Roman"/>
          <w:color w:val="000000"/>
        </w:rPr>
        <w:t>Desulfocapsa</w:t>
      </w:r>
      <w:proofErr w:type="spellEnd"/>
      <w:r w:rsidRPr="00432EF6">
        <w:rPr>
          <w:rFonts w:ascii="Times New Roman" w:hAnsi="Times New Roman" w:cs="Times New Roman"/>
          <w:color w:val="000000"/>
        </w:rPr>
        <w:t xml:space="preserve"> </w:t>
      </w:r>
      <w:proofErr w:type="spellStart"/>
      <w:r w:rsidRPr="00432EF6">
        <w:rPr>
          <w:rFonts w:ascii="Times New Roman" w:hAnsi="Times New Roman" w:cs="Times New Roman"/>
          <w:color w:val="000000"/>
        </w:rPr>
        <w:t>thiozymogenes</w:t>
      </w:r>
      <w:proofErr w:type="spellEnd"/>
      <w:r w:rsidRPr="00432EF6">
        <w:rPr>
          <w:rFonts w:ascii="Times New Roman" w:hAnsi="Times New Roman" w:cs="Times New Roman"/>
          <w:color w:val="000000"/>
        </w:rPr>
        <w:t xml:space="preserve">” which is a diff </w:t>
      </w:r>
      <w:proofErr w:type="gramStart"/>
      <w:r w:rsidRPr="00432EF6">
        <w:rPr>
          <w:rFonts w:ascii="Times New Roman" w:hAnsi="Times New Roman" w:cs="Times New Roman"/>
          <w:color w:val="000000"/>
        </w:rPr>
        <w:t>organism</w:t>
      </w:r>
      <w:proofErr w:type="gramEnd"/>
      <w:r w:rsidRPr="00432EF6">
        <w:rPr>
          <w:rFonts w:ascii="Times New Roman" w:hAnsi="Times New Roman" w:cs="Times New Roman"/>
          <w:color w:val="000000"/>
        </w:rPr>
        <w:t xml:space="preserve"> so I’m confused…</w:t>
      </w:r>
    </w:p>
  </w:comment>
  <w:comment w:id="565" w:author="Caitlin Page Casar" w:date="2019-06-05T19:35:00Z" w:initials="CPC">
    <w:p w14:paraId="648DA34F" w14:textId="5C1AB975" w:rsidR="004F705E" w:rsidRDefault="004F705E">
      <w:pPr>
        <w:pStyle w:val="CommentText"/>
      </w:pPr>
      <w:r>
        <w:rPr>
          <w:rStyle w:val="CommentReference"/>
        </w:rPr>
        <w:annotationRef/>
      </w:r>
      <w:r>
        <w:t xml:space="preserve">Remove rock samples from D3 + replot </w:t>
      </w:r>
    </w:p>
  </w:comment>
  <w:comment w:id="568" w:author="Caitlin Page Casar" w:date="2019-05-22T15:55:00Z" w:initials="CPC">
    <w:p w14:paraId="230D0E4E" w14:textId="3C76B410" w:rsidR="004F705E" w:rsidRDefault="004F705E">
      <w:pPr>
        <w:pStyle w:val="CommentText"/>
      </w:pPr>
      <w:r>
        <w:rPr>
          <w:rStyle w:val="CommentReference"/>
        </w:rPr>
        <w:annotationRef/>
      </w:r>
      <w:r>
        <w:t xml:space="preserve"> re-run NMDS at OTU level </w:t>
      </w:r>
    </w:p>
  </w:comment>
  <w:comment w:id="628" w:author="Caitlin Page Casar" w:date="2019-07-16T23:05:00Z" w:initials="CPC">
    <w:p w14:paraId="2DEFBC11" w14:textId="0E737C1B" w:rsidR="00374BD0" w:rsidRDefault="00374BD0">
      <w:pPr>
        <w:pStyle w:val="CommentText"/>
      </w:pPr>
      <w:r>
        <w:rPr>
          <w:rStyle w:val="CommentReference"/>
        </w:rPr>
        <w:annotationRef/>
      </w:r>
      <w:r>
        <w:t xml:space="preserve">started taking general notes on morphology but this ended up being super time consuming given the number of images I needed to look through, have not finished yet </w:t>
      </w:r>
    </w:p>
  </w:comment>
  <w:comment w:id="803" w:author="Caitlin Page Casar" w:date="2019-06-05T10:28:00Z" w:initials="CPC">
    <w:p w14:paraId="0CE40B38" w14:textId="0256510B" w:rsidR="004F705E" w:rsidRDefault="004F705E">
      <w:pPr>
        <w:pStyle w:val="CommentText"/>
      </w:pPr>
      <w:r>
        <w:rPr>
          <w:rStyle w:val="CommentReference"/>
        </w:rPr>
        <w:annotationRef/>
      </w:r>
      <w:r>
        <w:rPr>
          <w:rFonts w:ascii="TimesNewRomanPSMT" w:hAnsi="TimesNewRomanPSMT"/>
          <w:sz w:val="22"/>
          <w:szCs w:val="22"/>
        </w:rPr>
        <w:t>Conversely, magnetite reduction with carbon monoxide is the most endergonic of the reactions modeled, thus carbon monoxide is not always the most energy yielding electron donor.</w:t>
      </w:r>
    </w:p>
  </w:comment>
  <w:comment w:id="939" w:author="Caitlin Page Casar" w:date="2019-07-16T23:17:00Z" w:initials="CPC">
    <w:p w14:paraId="5DC45CE0" w14:textId="75EDA1B2" w:rsidR="00D42448" w:rsidRDefault="00D42448">
      <w:pPr>
        <w:pStyle w:val="CommentText"/>
      </w:pPr>
      <w:r>
        <w:rPr>
          <w:rStyle w:val="CommentReference"/>
        </w:rPr>
        <w:annotationRef/>
      </w:r>
      <w:r>
        <w:t xml:space="preserve">Relate back to </w:t>
      </w:r>
      <w:proofErr w:type="spellStart"/>
      <w:r>
        <w:t>thermo</w:t>
      </w:r>
      <w:proofErr w:type="spellEnd"/>
      <w:r>
        <w:t xml:space="preserve"> models, discuss relevance of pyrolusite to subsurface i.e. mechanisms by which it could be available in fractures (dendritic deposits?) acknowledge that this probably isn’t the most abundant mineral available, discuss other minerals like pyrite that are super abundant </w:t>
      </w:r>
    </w:p>
  </w:comment>
  <w:comment w:id="943" w:author="Caitlin Page Casar" w:date="2019-06-05T13:23:00Z" w:initials="CPC">
    <w:p w14:paraId="4471853C" w14:textId="1DD927ED" w:rsidR="004F705E" w:rsidRDefault="004F705E">
      <w:pPr>
        <w:pStyle w:val="CommentText"/>
      </w:pPr>
      <w:r>
        <w:rPr>
          <w:rStyle w:val="CommentReference"/>
        </w:rPr>
        <w:annotationRef/>
      </w:r>
      <w:r>
        <w:t>Could add a more detailed photo in a new fig here, or put in supp.</w:t>
      </w:r>
    </w:p>
  </w:comment>
  <w:comment w:id="991" w:author="Caitlin Page Casar" w:date="2019-06-04T22:05:00Z" w:initials="CPC">
    <w:p w14:paraId="5F6F6889" w14:textId="3070F7BD" w:rsidR="004F705E" w:rsidRPr="00AB6B5C" w:rsidRDefault="004F705E" w:rsidP="006269DC">
      <w:pPr>
        <w:pStyle w:val="ListParagraph"/>
        <w:ind w:left="0"/>
        <w:rPr>
          <w:b/>
          <w:sz w:val="20"/>
          <w:szCs w:val="20"/>
        </w:rPr>
      </w:pPr>
      <w:r>
        <w:rPr>
          <w:rStyle w:val="CommentReference"/>
        </w:rPr>
        <w:annotationRef/>
      </w:r>
      <w:r w:rsidRPr="004E76A5">
        <w:rPr>
          <w:sz w:val="20"/>
          <w:szCs w:val="20"/>
        </w:rPr>
        <w:t xml:space="preserve">Wanger </w:t>
      </w:r>
      <w:r>
        <w:rPr>
          <w:sz w:val="20"/>
          <w:szCs w:val="20"/>
        </w:rPr>
        <w:t>et al. 2006 suggested potentially long timescales for biofilm development/cell doubling time in SA gold mine, our data show that biofilms and dense EPS can form rapidly where energy-rich substrates are available</w:t>
      </w:r>
    </w:p>
    <w:p w14:paraId="3E61640A" w14:textId="3947AF59" w:rsidR="004F705E" w:rsidRDefault="004F705E">
      <w:pPr>
        <w:pStyle w:val="CommentText"/>
      </w:pPr>
    </w:p>
  </w:comment>
  <w:comment w:id="1041" w:author="Caitlin Page Casar" w:date="2019-07-16T23:25:00Z" w:initials="CPC">
    <w:p w14:paraId="386130B9" w14:textId="73E2BC2F" w:rsidR="00D42448" w:rsidRDefault="00D42448">
      <w:pPr>
        <w:pStyle w:val="CommentText"/>
      </w:pPr>
      <w:r>
        <w:rPr>
          <w:rStyle w:val="CommentReference"/>
        </w:rPr>
        <w:annotationRef/>
      </w:r>
      <w:r>
        <w:t xml:space="preserve">Consistent </w:t>
      </w:r>
      <w:r w:rsidR="00D7347F">
        <w:t xml:space="preserve">with </w:t>
      </w:r>
      <w:proofErr w:type="spellStart"/>
      <w:r w:rsidR="00D7347F">
        <w:t>thermo</w:t>
      </w:r>
      <w:proofErr w:type="spellEnd"/>
      <w:r w:rsidR="00D7347F">
        <w:t xml:space="preserve"> data </w:t>
      </w:r>
    </w:p>
  </w:comment>
  <w:comment w:id="1099" w:author="Caitlin Page Casar" w:date="2019-06-05T10:50:00Z" w:initials="CPC">
    <w:p w14:paraId="76CE00B9" w14:textId="37A49DDC" w:rsidR="004F705E" w:rsidRDefault="004F705E">
      <w:pPr>
        <w:pStyle w:val="CommentText"/>
      </w:pPr>
      <w:r>
        <w:rPr>
          <w:rStyle w:val="CommentReference"/>
        </w:rPr>
        <w:annotationRef/>
      </w:r>
      <w:r>
        <w:rPr>
          <w:rFonts w:ascii="TimesNewRomanPSMT" w:hAnsi="TimesNewRomanPSMT"/>
          <w:sz w:val="22"/>
          <w:szCs w:val="22"/>
        </w:rPr>
        <w:t>“…</w:t>
      </w:r>
      <w:r w:rsidRPr="00FF273C">
        <w:rPr>
          <w:rFonts w:ascii="TimesNewRomanPSMT" w:hAnsi="TimesNewRomanPSMT"/>
          <w:sz w:val="22"/>
          <w:szCs w:val="22"/>
        </w:rPr>
        <w:t>especially where iron and manganese-bearing minerals are present.</w:t>
      </w:r>
      <w:r>
        <w:rPr>
          <w:rFonts w:ascii="TimesNewRomanPSMT" w:hAnsi="TimesNewRomanPSMT"/>
          <w:sz w:val="22"/>
          <w:szCs w:val="22"/>
        </w:rPr>
        <w:t>” Or “…especially where energy-rich minerals are present.</w:t>
      </w:r>
      <w:proofErr w:type="gramStart"/>
      <w:r>
        <w:rPr>
          <w:rFonts w:ascii="TimesNewRomanPSMT" w:hAnsi="TimesNewRomanPSMT"/>
          <w:sz w:val="22"/>
          <w:szCs w:val="22"/>
        </w:rPr>
        <w:t>” ?</w:t>
      </w:r>
      <w:proofErr w:type="gramEnd"/>
    </w:p>
  </w:comment>
  <w:comment w:id="1102" w:author="Caitlin Page Casar" w:date="2019-04-15T11:15:00Z" w:initials="CPC">
    <w:p w14:paraId="1D8FCB05" w14:textId="77777777" w:rsidR="004F705E" w:rsidRDefault="004F705E" w:rsidP="00532490">
      <w:pPr>
        <w:pStyle w:val="CommentText"/>
      </w:pPr>
      <w:r>
        <w:rPr>
          <w:rStyle w:val="CommentReference"/>
        </w:rPr>
        <w:annotationRef/>
      </w:r>
      <w:r>
        <w:t>What grant number to list here? NASA guidelines for the NESSF say to specify the grand ID</w:t>
      </w:r>
    </w:p>
  </w:comment>
  <w:comment w:id="1107" w:author="Caitlin Page Casar" w:date="2019-06-03T15:34:00Z" w:initials="CPC">
    <w:p w14:paraId="1E6105B6" w14:textId="582FD316" w:rsidR="004F705E" w:rsidRDefault="004F705E">
      <w:pPr>
        <w:pStyle w:val="CommentText"/>
      </w:pPr>
      <w:r>
        <w:rPr>
          <w:rStyle w:val="CommentReference"/>
        </w:rPr>
        <w:annotationRef/>
      </w:r>
      <w:r>
        <w:t>Include PI and people who helped in field here?</w:t>
      </w:r>
    </w:p>
  </w:comment>
  <w:comment w:id="1109" w:author="Caitlin Page Casar" w:date="2019-05-02T18:27:00Z" w:initials="CPC">
    <w:p w14:paraId="3D3A371C" w14:textId="438B60D6" w:rsidR="004F705E" w:rsidRDefault="004F705E">
      <w:pPr>
        <w:pStyle w:val="CommentText"/>
      </w:pPr>
      <w:r>
        <w:rPr>
          <w:rStyle w:val="CommentReference"/>
        </w:rPr>
        <w:annotationRef/>
      </w:r>
      <w:r>
        <w:t xml:space="preserve">Can generate DOI for </w:t>
      </w:r>
      <w:proofErr w:type="spellStart"/>
      <w:r>
        <w:t>github</w:t>
      </w:r>
      <w:proofErr w:type="spellEnd"/>
      <w:r>
        <w:t xml:space="preserve"> repo on </w:t>
      </w:r>
      <w:proofErr w:type="spellStart"/>
      <w:r>
        <w:t>Zenodo</w:t>
      </w:r>
      <w:proofErr w:type="spellEnd"/>
      <w:r>
        <w:t xml:space="preserve"> </w:t>
      </w:r>
    </w:p>
  </w:comment>
  <w:comment w:id="1297" w:author="Caitlin Page Casar" w:date="2019-06-05T19:36:00Z" w:initials="CPC">
    <w:p w14:paraId="1306D480" w14:textId="00746805" w:rsidR="004F705E" w:rsidRDefault="004F705E">
      <w:pPr>
        <w:pStyle w:val="CommentText"/>
      </w:pPr>
      <w:r>
        <w:rPr>
          <w:rStyle w:val="CommentReference"/>
        </w:rPr>
        <w:annotationRef/>
      </w:r>
      <w:r>
        <w:t xml:space="preserve">Redo fig after recalculating values without D3 rock samples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33E9C5" w15:done="0"/>
  <w15:commentEx w15:paraId="17436A8A" w15:done="0"/>
  <w15:commentEx w15:paraId="73188652" w15:paraIdParent="17436A8A" w15:done="0"/>
  <w15:commentEx w15:paraId="105AED5A" w15:done="0"/>
  <w15:commentEx w15:paraId="401A4802" w15:done="0"/>
  <w15:commentEx w15:paraId="59248C64" w15:paraIdParent="401A4802" w15:done="0"/>
  <w15:commentEx w15:paraId="75446CD1" w15:done="0"/>
  <w15:commentEx w15:paraId="0624688E" w15:done="0"/>
  <w15:commentEx w15:paraId="3DCBC323" w15:paraIdParent="0624688E" w15:done="0"/>
  <w15:commentEx w15:paraId="269D3C7B" w15:done="0"/>
  <w15:commentEx w15:paraId="42C3D5A2" w15:done="0"/>
  <w15:commentEx w15:paraId="52823953" w15:done="0"/>
  <w15:commentEx w15:paraId="025C5EC0" w15:paraIdParent="52823953" w15:done="0"/>
  <w15:commentEx w15:paraId="7475E239" w15:done="0"/>
  <w15:commentEx w15:paraId="5A85DD0B" w15:done="0"/>
  <w15:commentEx w15:paraId="5C7DDDD0" w15:paraIdParent="5A85DD0B" w15:done="0"/>
  <w15:commentEx w15:paraId="649938EC" w15:done="0"/>
  <w15:commentEx w15:paraId="0742BB33" w15:done="0"/>
  <w15:commentEx w15:paraId="574A7DAB" w15:done="0"/>
  <w15:commentEx w15:paraId="20435284" w15:done="0"/>
  <w15:commentEx w15:paraId="4E59FDAD" w15:done="0"/>
  <w15:commentEx w15:paraId="2226D346" w15:done="0"/>
  <w15:commentEx w15:paraId="661281D0" w15:done="0"/>
  <w15:commentEx w15:paraId="5C035E6E" w15:done="0"/>
  <w15:commentEx w15:paraId="000B8131" w15:done="0"/>
  <w15:commentEx w15:paraId="648DA34F" w15:done="0"/>
  <w15:commentEx w15:paraId="230D0E4E" w15:done="0"/>
  <w15:commentEx w15:paraId="2DEFBC11" w15:done="0"/>
  <w15:commentEx w15:paraId="0CE40B38" w15:done="0"/>
  <w15:commentEx w15:paraId="5DC45CE0" w15:done="0"/>
  <w15:commentEx w15:paraId="4471853C" w15:done="0"/>
  <w15:commentEx w15:paraId="3E61640A" w15:done="0"/>
  <w15:commentEx w15:paraId="386130B9" w15:done="0"/>
  <w15:commentEx w15:paraId="76CE00B9" w15:done="0"/>
  <w15:commentEx w15:paraId="1D8FCB05" w15:done="0"/>
  <w15:commentEx w15:paraId="1E6105B6" w15:done="0"/>
  <w15:commentEx w15:paraId="3D3A371C" w15:done="0"/>
  <w15:commentEx w15:paraId="1306D4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33E9C5" w16cid:durableId="20744776"/>
  <w16cid:commentId w16cid:paraId="17436A8A" w16cid:durableId="20893916"/>
  <w16cid:commentId w16cid:paraId="73188652" w16cid:durableId="208FBBC3"/>
  <w16cid:commentId w16cid:paraId="105AED5A" w16cid:durableId="208938F6"/>
  <w16cid:commentId w16cid:paraId="401A4802" w16cid:durableId="20893AD0"/>
  <w16cid:commentId w16cid:paraId="59248C64" w16cid:durableId="208FBA3C"/>
  <w16cid:commentId w16cid:paraId="75446CD1" w16cid:durableId="208BF73E"/>
  <w16cid:commentId w16cid:paraId="0624688E" w16cid:durableId="20893D2C"/>
  <w16cid:commentId w16cid:paraId="3DCBC323" w16cid:durableId="208E4581"/>
  <w16cid:commentId w16cid:paraId="269D3C7B" w16cid:durableId="208FB9F3"/>
  <w16cid:commentId w16cid:paraId="42C3D5A2" w16cid:durableId="208E4C42"/>
  <w16cid:commentId w16cid:paraId="52823953" w16cid:durableId="20894411"/>
  <w16cid:commentId w16cid:paraId="025C5EC0" w16cid:durableId="20C1DC1B"/>
  <w16cid:commentId w16cid:paraId="7475E239" w16cid:durableId="208E4C83"/>
  <w16cid:commentId w16cid:paraId="5A85DD0B" w16cid:durableId="2079BC92"/>
  <w16cid:commentId w16cid:paraId="5C7DDDD0" w16cid:durableId="20894632"/>
  <w16cid:commentId w16cid:paraId="649938EC" w16cid:durableId="20746014"/>
  <w16cid:commentId w16cid:paraId="0742BB33" w16cid:durableId="20C1D6F5"/>
  <w16cid:commentId w16cid:paraId="574A7DAB" w16cid:durableId="20C1E43D"/>
  <w16cid:commentId w16cid:paraId="20435284" w16cid:durableId="20745E1D"/>
  <w16cid:commentId w16cid:paraId="4E59FDAD" w16cid:durableId="209FAC24"/>
  <w16cid:commentId w16cid:paraId="2226D346" w16cid:durableId="20D8D42F"/>
  <w16cid:commentId w16cid:paraId="661281D0" w16cid:durableId="20A133C5"/>
  <w16cid:commentId w16cid:paraId="000B8131" w16cid:durableId="20A23B32"/>
  <w16cid:commentId w16cid:paraId="648DA34F" w16cid:durableId="20A297F2"/>
  <w16cid:commentId w16cid:paraId="230D0E4E" w16cid:durableId="208FEF78"/>
  <w16cid:commentId w16cid:paraId="2DEFBC11" w16cid:durableId="20D8D6BF"/>
  <w16cid:commentId w16cid:paraId="0CE40B38" w16cid:durableId="20A217BB"/>
  <w16cid:commentId w16cid:paraId="5DC45CE0" w16cid:durableId="20D8D97E"/>
  <w16cid:commentId w16cid:paraId="4471853C" w16cid:durableId="20A240D9"/>
  <w16cid:commentId w16cid:paraId="3E61640A" w16cid:durableId="20A16994"/>
  <w16cid:commentId w16cid:paraId="386130B9" w16cid:durableId="20D8DB73"/>
  <w16cid:commentId w16cid:paraId="76CE00B9" w16cid:durableId="20A21CF2"/>
  <w16cid:commentId w16cid:paraId="1D8FCB05" w16cid:durableId="205EE646"/>
  <w16cid:commentId w16cid:paraId="1E6105B6" w16cid:durableId="209FBC6F"/>
  <w16cid:commentId w16cid:paraId="3D3A371C" w16cid:durableId="2075B4FE"/>
  <w16cid:commentId w16cid:paraId="1306D480" w16cid:durableId="20A2983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3229"/>
    <w:multiLevelType w:val="hybridMultilevel"/>
    <w:tmpl w:val="14066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112D0"/>
    <w:multiLevelType w:val="hybridMultilevel"/>
    <w:tmpl w:val="8C5404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ED6C1B"/>
    <w:multiLevelType w:val="hybridMultilevel"/>
    <w:tmpl w:val="2244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417D7"/>
    <w:multiLevelType w:val="multilevel"/>
    <w:tmpl w:val="7DEC49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C75261B"/>
    <w:multiLevelType w:val="hybridMultilevel"/>
    <w:tmpl w:val="4CD6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2698C"/>
    <w:multiLevelType w:val="hybridMultilevel"/>
    <w:tmpl w:val="CAE2C7AC"/>
    <w:lvl w:ilvl="0" w:tplc="CC789B6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6F15CF"/>
    <w:multiLevelType w:val="hybridMultilevel"/>
    <w:tmpl w:val="BCF6E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C55AB6"/>
    <w:multiLevelType w:val="multilevel"/>
    <w:tmpl w:val="8D6CD6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DEF4646"/>
    <w:multiLevelType w:val="hybridMultilevel"/>
    <w:tmpl w:val="4C501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8"/>
  </w:num>
  <w:num w:numId="4">
    <w:abstractNumId w:val="1"/>
  </w:num>
  <w:num w:numId="5">
    <w:abstractNumId w:val="6"/>
  </w:num>
  <w:num w:numId="6">
    <w:abstractNumId w:val="0"/>
  </w:num>
  <w:num w:numId="7">
    <w:abstractNumId w:val="7"/>
  </w:num>
  <w:num w:numId="8">
    <w:abstractNumId w:val="3"/>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itlin Page Casar">
    <w15:presenceInfo w15:providerId="AD" w15:userId="S::cpc7770@ads.northwestern.edu::b47dbd35-235d-4ad6-8a82-6c232605762b"/>
  </w15:person>
  <w15:person w15:author="Maggie Osburn">
    <w15:presenceInfo w15:providerId="None" w15:userId="Maggie Osbu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A57"/>
    <w:rsid w:val="00004AB8"/>
    <w:rsid w:val="00022492"/>
    <w:rsid w:val="00025387"/>
    <w:rsid w:val="000254B3"/>
    <w:rsid w:val="0003644B"/>
    <w:rsid w:val="00044222"/>
    <w:rsid w:val="000457B7"/>
    <w:rsid w:val="00062F50"/>
    <w:rsid w:val="00067A57"/>
    <w:rsid w:val="0007180E"/>
    <w:rsid w:val="000740DB"/>
    <w:rsid w:val="00084767"/>
    <w:rsid w:val="000879B2"/>
    <w:rsid w:val="00091706"/>
    <w:rsid w:val="00093A45"/>
    <w:rsid w:val="00094887"/>
    <w:rsid w:val="000C3BF1"/>
    <w:rsid w:val="000C6F29"/>
    <w:rsid w:val="000E08F7"/>
    <w:rsid w:val="000E7619"/>
    <w:rsid w:val="000F1E4C"/>
    <w:rsid w:val="000F2ED3"/>
    <w:rsid w:val="000F7BB1"/>
    <w:rsid w:val="001019BB"/>
    <w:rsid w:val="00102861"/>
    <w:rsid w:val="00116BC5"/>
    <w:rsid w:val="00120F3A"/>
    <w:rsid w:val="00122010"/>
    <w:rsid w:val="0012509C"/>
    <w:rsid w:val="001329ED"/>
    <w:rsid w:val="00147DB2"/>
    <w:rsid w:val="00150C07"/>
    <w:rsid w:val="001552D5"/>
    <w:rsid w:val="001556B8"/>
    <w:rsid w:val="0016674F"/>
    <w:rsid w:val="00167055"/>
    <w:rsid w:val="001775F4"/>
    <w:rsid w:val="001830D9"/>
    <w:rsid w:val="00185973"/>
    <w:rsid w:val="00186671"/>
    <w:rsid w:val="001904D5"/>
    <w:rsid w:val="001A03B8"/>
    <w:rsid w:val="001A4018"/>
    <w:rsid w:val="001A4109"/>
    <w:rsid w:val="001B6B4A"/>
    <w:rsid w:val="001C02EB"/>
    <w:rsid w:val="001D1AA9"/>
    <w:rsid w:val="001E6D08"/>
    <w:rsid w:val="00210353"/>
    <w:rsid w:val="00213B9C"/>
    <w:rsid w:val="00215AA4"/>
    <w:rsid w:val="0022025A"/>
    <w:rsid w:val="00224DC6"/>
    <w:rsid w:val="002429B8"/>
    <w:rsid w:val="00246AB9"/>
    <w:rsid w:val="002477AD"/>
    <w:rsid w:val="0025517C"/>
    <w:rsid w:val="00261B10"/>
    <w:rsid w:val="00267F9B"/>
    <w:rsid w:val="00276178"/>
    <w:rsid w:val="002822B5"/>
    <w:rsid w:val="0028384A"/>
    <w:rsid w:val="00283FCD"/>
    <w:rsid w:val="00286797"/>
    <w:rsid w:val="00293F46"/>
    <w:rsid w:val="002964CC"/>
    <w:rsid w:val="002A0394"/>
    <w:rsid w:val="002B008D"/>
    <w:rsid w:val="002B47D1"/>
    <w:rsid w:val="002C0450"/>
    <w:rsid w:val="002C4989"/>
    <w:rsid w:val="002D0AAA"/>
    <w:rsid w:val="002F0263"/>
    <w:rsid w:val="002F1961"/>
    <w:rsid w:val="002F72C5"/>
    <w:rsid w:val="00312BDD"/>
    <w:rsid w:val="00325131"/>
    <w:rsid w:val="00332BB1"/>
    <w:rsid w:val="00334371"/>
    <w:rsid w:val="003457D9"/>
    <w:rsid w:val="003549FC"/>
    <w:rsid w:val="00367278"/>
    <w:rsid w:val="00374BD0"/>
    <w:rsid w:val="00382EA3"/>
    <w:rsid w:val="003B0199"/>
    <w:rsid w:val="003B1F93"/>
    <w:rsid w:val="003B7B02"/>
    <w:rsid w:val="003D40B7"/>
    <w:rsid w:val="00401310"/>
    <w:rsid w:val="00410C08"/>
    <w:rsid w:val="00411B1E"/>
    <w:rsid w:val="00421561"/>
    <w:rsid w:val="00425A82"/>
    <w:rsid w:val="004276AD"/>
    <w:rsid w:val="0043124B"/>
    <w:rsid w:val="0043248C"/>
    <w:rsid w:val="00432EF6"/>
    <w:rsid w:val="0043334D"/>
    <w:rsid w:val="00453918"/>
    <w:rsid w:val="00455165"/>
    <w:rsid w:val="00464AA2"/>
    <w:rsid w:val="00467655"/>
    <w:rsid w:val="004706A7"/>
    <w:rsid w:val="00474FD3"/>
    <w:rsid w:val="00475EBC"/>
    <w:rsid w:val="00486B31"/>
    <w:rsid w:val="00492DDC"/>
    <w:rsid w:val="004A3FBB"/>
    <w:rsid w:val="004B2614"/>
    <w:rsid w:val="004C5AFF"/>
    <w:rsid w:val="004D7902"/>
    <w:rsid w:val="004E2355"/>
    <w:rsid w:val="004E2542"/>
    <w:rsid w:val="004F333A"/>
    <w:rsid w:val="004F5348"/>
    <w:rsid w:val="004F63A3"/>
    <w:rsid w:val="004F705E"/>
    <w:rsid w:val="00500B7C"/>
    <w:rsid w:val="00504CA5"/>
    <w:rsid w:val="00523ED7"/>
    <w:rsid w:val="005250A3"/>
    <w:rsid w:val="00531C0C"/>
    <w:rsid w:val="00532490"/>
    <w:rsid w:val="00534D32"/>
    <w:rsid w:val="00536474"/>
    <w:rsid w:val="00540926"/>
    <w:rsid w:val="00547F4C"/>
    <w:rsid w:val="00553AED"/>
    <w:rsid w:val="00564C79"/>
    <w:rsid w:val="00573E40"/>
    <w:rsid w:val="00584B6F"/>
    <w:rsid w:val="00593203"/>
    <w:rsid w:val="00594D49"/>
    <w:rsid w:val="005A21B9"/>
    <w:rsid w:val="005B1577"/>
    <w:rsid w:val="005B7C5B"/>
    <w:rsid w:val="005C26C4"/>
    <w:rsid w:val="005D3E0A"/>
    <w:rsid w:val="005D4A51"/>
    <w:rsid w:val="005F2448"/>
    <w:rsid w:val="0060697A"/>
    <w:rsid w:val="006109F9"/>
    <w:rsid w:val="00610E04"/>
    <w:rsid w:val="006122CA"/>
    <w:rsid w:val="006211EF"/>
    <w:rsid w:val="006269DC"/>
    <w:rsid w:val="006274C1"/>
    <w:rsid w:val="00627ED9"/>
    <w:rsid w:val="00631582"/>
    <w:rsid w:val="0063346A"/>
    <w:rsid w:val="0063580B"/>
    <w:rsid w:val="006439C9"/>
    <w:rsid w:val="00646A3B"/>
    <w:rsid w:val="00651B3C"/>
    <w:rsid w:val="0065424C"/>
    <w:rsid w:val="00664D1A"/>
    <w:rsid w:val="006756F1"/>
    <w:rsid w:val="006817CD"/>
    <w:rsid w:val="0069189E"/>
    <w:rsid w:val="00695E0A"/>
    <w:rsid w:val="006A4F97"/>
    <w:rsid w:val="006A5542"/>
    <w:rsid w:val="006B4718"/>
    <w:rsid w:val="006B5131"/>
    <w:rsid w:val="006B69A9"/>
    <w:rsid w:val="006C6431"/>
    <w:rsid w:val="006D38EB"/>
    <w:rsid w:val="006D6043"/>
    <w:rsid w:val="006E52F4"/>
    <w:rsid w:val="006F1A50"/>
    <w:rsid w:val="007007C0"/>
    <w:rsid w:val="007020A1"/>
    <w:rsid w:val="0070230B"/>
    <w:rsid w:val="00702B27"/>
    <w:rsid w:val="0071674E"/>
    <w:rsid w:val="00724B37"/>
    <w:rsid w:val="00750800"/>
    <w:rsid w:val="00753AFC"/>
    <w:rsid w:val="00760E51"/>
    <w:rsid w:val="007645EA"/>
    <w:rsid w:val="007709F0"/>
    <w:rsid w:val="00773B25"/>
    <w:rsid w:val="00785970"/>
    <w:rsid w:val="00792520"/>
    <w:rsid w:val="007940F0"/>
    <w:rsid w:val="00794D54"/>
    <w:rsid w:val="007A01DA"/>
    <w:rsid w:val="007A0D89"/>
    <w:rsid w:val="007A29BE"/>
    <w:rsid w:val="007A2DB8"/>
    <w:rsid w:val="007A3AFF"/>
    <w:rsid w:val="007C4806"/>
    <w:rsid w:val="007C6623"/>
    <w:rsid w:val="007C7AE8"/>
    <w:rsid w:val="007E55AD"/>
    <w:rsid w:val="007F0120"/>
    <w:rsid w:val="007F0B55"/>
    <w:rsid w:val="007F2253"/>
    <w:rsid w:val="007F286F"/>
    <w:rsid w:val="0080504B"/>
    <w:rsid w:val="008130EE"/>
    <w:rsid w:val="008143A6"/>
    <w:rsid w:val="00816775"/>
    <w:rsid w:val="00816D53"/>
    <w:rsid w:val="00817EB9"/>
    <w:rsid w:val="0082476D"/>
    <w:rsid w:val="00824F41"/>
    <w:rsid w:val="008250CD"/>
    <w:rsid w:val="00830228"/>
    <w:rsid w:val="008306E8"/>
    <w:rsid w:val="00861878"/>
    <w:rsid w:val="0088288D"/>
    <w:rsid w:val="00887EDB"/>
    <w:rsid w:val="00892EDF"/>
    <w:rsid w:val="0089439B"/>
    <w:rsid w:val="00895C44"/>
    <w:rsid w:val="008C088B"/>
    <w:rsid w:val="008C68DA"/>
    <w:rsid w:val="008C7181"/>
    <w:rsid w:val="008D53D3"/>
    <w:rsid w:val="008E171D"/>
    <w:rsid w:val="008F0CEE"/>
    <w:rsid w:val="008F3C6D"/>
    <w:rsid w:val="008F7F89"/>
    <w:rsid w:val="00901AA4"/>
    <w:rsid w:val="0091133E"/>
    <w:rsid w:val="0091594B"/>
    <w:rsid w:val="0091651C"/>
    <w:rsid w:val="00917DF5"/>
    <w:rsid w:val="0092076B"/>
    <w:rsid w:val="009323C2"/>
    <w:rsid w:val="009355AA"/>
    <w:rsid w:val="00936E62"/>
    <w:rsid w:val="00940E29"/>
    <w:rsid w:val="00943BE4"/>
    <w:rsid w:val="00947322"/>
    <w:rsid w:val="00952228"/>
    <w:rsid w:val="009760E9"/>
    <w:rsid w:val="009803A2"/>
    <w:rsid w:val="00987828"/>
    <w:rsid w:val="00994B18"/>
    <w:rsid w:val="0099649D"/>
    <w:rsid w:val="0099771D"/>
    <w:rsid w:val="009A0119"/>
    <w:rsid w:val="009B73BF"/>
    <w:rsid w:val="009D196C"/>
    <w:rsid w:val="009D5322"/>
    <w:rsid w:val="009D7E76"/>
    <w:rsid w:val="009F4BA0"/>
    <w:rsid w:val="00A056CE"/>
    <w:rsid w:val="00A07048"/>
    <w:rsid w:val="00A1008F"/>
    <w:rsid w:val="00A152D3"/>
    <w:rsid w:val="00A17801"/>
    <w:rsid w:val="00A27401"/>
    <w:rsid w:val="00A32B94"/>
    <w:rsid w:val="00A346BD"/>
    <w:rsid w:val="00A47B6D"/>
    <w:rsid w:val="00A52A45"/>
    <w:rsid w:val="00A554E9"/>
    <w:rsid w:val="00A56EA1"/>
    <w:rsid w:val="00A7168F"/>
    <w:rsid w:val="00A742D7"/>
    <w:rsid w:val="00A747C0"/>
    <w:rsid w:val="00A775D0"/>
    <w:rsid w:val="00A807EA"/>
    <w:rsid w:val="00A812DA"/>
    <w:rsid w:val="00A81E19"/>
    <w:rsid w:val="00AA48A7"/>
    <w:rsid w:val="00AB48E2"/>
    <w:rsid w:val="00AC608C"/>
    <w:rsid w:val="00AD47AD"/>
    <w:rsid w:val="00AE0201"/>
    <w:rsid w:val="00AE7BB5"/>
    <w:rsid w:val="00AF0729"/>
    <w:rsid w:val="00AF4C01"/>
    <w:rsid w:val="00B11ADD"/>
    <w:rsid w:val="00B125C8"/>
    <w:rsid w:val="00B14948"/>
    <w:rsid w:val="00B266AA"/>
    <w:rsid w:val="00B42F02"/>
    <w:rsid w:val="00B50F16"/>
    <w:rsid w:val="00B52196"/>
    <w:rsid w:val="00B60E43"/>
    <w:rsid w:val="00B645B1"/>
    <w:rsid w:val="00B65986"/>
    <w:rsid w:val="00B7135D"/>
    <w:rsid w:val="00B775B6"/>
    <w:rsid w:val="00B850C0"/>
    <w:rsid w:val="00B913A6"/>
    <w:rsid w:val="00B93E58"/>
    <w:rsid w:val="00BA0859"/>
    <w:rsid w:val="00BA5F61"/>
    <w:rsid w:val="00BB3BAE"/>
    <w:rsid w:val="00BB4183"/>
    <w:rsid w:val="00BB620B"/>
    <w:rsid w:val="00BB6990"/>
    <w:rsid w:val="00BB74C8"/>
    <w:rsid w:val="00BC493C"/>
    <w:rsid w:val="00BD0609"/>
    <w:rsid w:val="00BD1A78"/>
    <w:rsid w:val="00BD39D9"/>
    <w:rsid w:val="00BE1C0D"/>
    <w:rsid w:val="00BE24D6"/>
    <w:rsid w:val="00BE3030"/>
    <w:rsid w:val="00BE5D73"/>
    <w:rsid w:val="00BF3695"/>
    <w:rsid w:val="00BF4CE9"/>
    <w:rsid w:val="00C04C8D"/>
    <w:rsid w:val="00C10C24"/>
    <w:rsid w:val="00C13555"/>
    <w:rsid w:val="00C14CBF"/>
    <w:rsid w:val="00C30D72"/>
    <w:rsid w:val="00C33EDE"/>
    <w:rsid w:val="00C37F9F"/>
    <w:rsid w:val="00C425E8"/>
    <w:rsid w:val="00C45D35"/>
    <w:rsid w:val="00C46231"/>
    <w:rsid w:val="00C50E0C"/>
    <w:rsid w:val="00C62309"/>
    <w:rsid w:val="00C6233A"/>
    <w:rsid w:val="00C70110"/>
    <w:rsid w:val="00C70A24"/>
    <w:rsid w:val="00C71D64"/>
    <w:rsid w:val="00C8597F"/>
    <w:rsid w:val="00C86848"/>
    <w:rsid w:val="00C944C9"/>
    <w:rsid w:val="00C94607"/>
    <w:rsid w:val="00C97791"/>
    <w:rsid w:val="00CB0C22"/>
    <w:rsid w:val="00CB30EB"/>
    <w:rsid w:val="00CB3AED"/>
    <w:rsid w:val="00CB5229"/>
    <w:rsid w:val="00CB6486"/>
    <w:rsid w:val="00CC1CD4"/>
    <w:rsid w:val="00CD204A"/>
    <w:rsid w:val="00CD794A"/>
    <w:rsid w:val="00CE07B7"/>
    <w:rsid w:val="00CE48EC"/>
    <w:rsid w:val="00D20053"/>
    <w:rsid w:val="00D2028E"/>
    <w:rsid w:val="00D22775"/>
    <w:rsid w:val="00D2401D"/>
    <w:rsid w:val="00D251B7"/>
    <w:rsid w:val="00D31FB0"/>
    <w:rsid w:val="00D36476"/>
    <w:rsid w:val="00D42359"/>
    <w:rsid w:val="00D42448"/>
    <w:rsid w:val="00D42958"/>
    <w:rsid w:val="00D4431C"/>
    <w:rsid w:val="00D67D59"/>
    <w:rsid w:val="00D67EBE"/>
    <w:rsid w:val="00D705A0"/>
    <w:rsid w:val="00D7347F"/>
    <w:rsid w:val="00D94A4E"/>
    <w:rsid w:val="00D978F8"/>
    <w:rsid w:val="00DA2A38"/>
    <w:rsid w:val="00DA56E5"/>
    <w:rsid w:val="00DA6211"/>
    <w:rsid w:val="00DB5DC5"/>
    <w:rsid w:val="00DC0856"/>
    <w:rsid w:val="00DC4FF3"/>
    <w:rsid w:val="00DD28BC"/>
    <w:rsid w:val="00DD3B6B"/>
    <w:rsid w:val="00DF1F75"/>
    <w:rsid w:val="00DF39A0"/>
    <w:rsid w:val="00DF60AE"/>
    <w:rsid w:val="00E00233"/>
    <w:rsid w:val="00E00ADD"/>
    <w:rsid w:val="00E036CB"/>
    <w:rsid w:val="00E03A71"/>
    <w:rsid w:val="00E058AC"/>
    <w:rsid w:val="00E16B79"/>
    <w:rsid w:val="00E20D07"/>
    <w:rsid w:val="00E23E77"/>
    <w:rsid w:val="00E3056B"/>
    <w:rsid w:val="00E578B5"/>
    <w:rsid w:val="00E57FDF"/>
    <w:rsid w:val="00E62A6A"/>
    <w:rsid w:val="00E93E86"/>
    <w:rsid w:val="00EA4DDC"/>
    <w:rsid w:val="00EB1AB8"/>
    <w:rsid w:val="00EB4044"/>
    <w:rsid w:val="00EC0C59"/>
    <w:rsid w:val="00EC78AF"/>
    <w:rsid w:val="00ED1607"/>
    <w:rsid w:val="00ED3AD1"/>
    <w:rsid w:val="00ED7B22"/>
    <w:rsid w:val="00EE3EF6"/>
    <w:rsid w:val="00EE5F7D"/>
    <w:rsid w:val="00EF53D4"/>
    <w:rsid w:val="00EF7120"/>
    <w:rsid w:val="00F2333E"/>
    <w:rsid w:val="00F238D7"/>
    <w:rsid w:val="00F23C91"/>
    <w:rsid w:val="00F316BD"/>
    <w:rsid w:val="00F41C4B"/>
    <w:rsid w:val="00F4701E"/>
    <w:rsid w:val="00F47987"/>
    <w:rsid w:val="00F525A7"/>
    <w:rsid w:val="00F62727"/>
    <w:rsid w:val="00F62A06"/>
    <w:rsid w:val="00F72B54"/>
    <w:rsid w:val="00F770A6"/>
    <w:rsid w:val="00F84A27"/>
    <w:rsid w:val="00F90CCA"/>
    <w:rsid w:val="00F93D93"/>
    <w:rsid w:val="00F96060"/>
    <w:rsid w:val="00FA0F8D"/>
    <w:rsid w:val="00FA2EDE"/>
    <w:rsid w:val="00FA3D6F"/>
    <w:rsid w:val="00FA647A"/>
    <w:rsid w:val="00FB3439"/>
    <w:rsid w:val="00FC023F"/>
    <w:rsid w:val="00FC2374"/>
    <w:rsid w:val="00FC34BB"/>
    <w:rsid w:val="00FD7A42"/>
    <w:rsid w:val="00FE5083"/>
    <w:rsid w:val="00FF2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EA2E6"/>
  <w14:defaultImageDpi w14:val="32767"/>
  <w15:chartTrackingRefBased/>
  <w15:docId w15:val="{C7536503-9546-9543-9C01-C303693F3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CD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718"/>
    <w:pPr>
      <w:ind w:left="720"/>
      <w:contextualSpacing/>
    </w:pPr>
  </w:style>
  <w:style w:type="paragraph" w:styleId="NormalWeb">
    <w:name w:val="Normal (Web)"/>
    <w:basedOn w:val="Normal"/>
    <w:uiPriority w:val="99"/>
    <w:unhideWhenUsed/>
    <w:rsid w:val="006439C9"/>
    <w:pPr>
      <w:spacing w:before="100" w:beforeAutospacing="1" w:after="100" w:afterAutospacing="1"/>
    </w:pPr>
  </w:style>
  <w:style w:type="character" w:styleId="CommentReference">
    <w:name w:val="annotation reference"/>
    <w:basedOn w:val="DefaultParagraphFont"/>
    <w:uiPriority w:val="99"/>
    <w:semiHidden/>
    <w:unhideWhenUsed/>
    <w:rsid w:val="004E2355"/>
    <w:rPr>
      <w:sz w:val="16"/>
      <w:szCs w:val="16"/>
    </w:rPr>
  </w:style>
  <w:style w:type="paragraph" w:styleId="CommentText">
    <w:name w:val="annotation text"/>
    <w:basedOn w:val="Normal"/>
    <w:link w:val="CommentTextChar"/>
    <w:uiPriority w:val="99"/>
    <w:unhideWhenUsed/>
    <w:rsid w:val="004E2355"/>
    <w:rPr>
      <w:sz w:val="20"/>
      <w:szCs w:val="20"/>
    </w:rPr>
  </w:style>
  <w:style w:type="character" w:customStyle="1" w:styleId="CommentTextChar">
    <w:name w:val="Comment Text Char"/>
    <w:basedOn w:val="DefaultParagraphFont"/>
    <w:link w:val="CommentText"/>
    <w:uiPriority w:val="99"/>
    <w:rsid w:val="004E2355"/>
    <w:rPr>
      <w:sz w:val="20"/>
      <w:szCs w:val="20"/>
    </w:rPr>
  </w:style>
  <w:style w:type="paragraph" w:styleId="BalloonText">
    <w:name w:val="Balloon Text"/>
    <w:basedOn w:val="Normal"/>
    <w:link w:val="BalloonTextChar"/>
    <w:uiPriority w:val="99"/>
    <w:semiHidden/>
    <w:unhideWhenUsed/>
    <w:rsid w:val="004E2355"/>
    <w:rPr>
      <w:sz w:val="18"/>
      <w:szCs w:val="18"/>
    </w:rPr>
  </w:style>
  <w:style w:type="character" w:customStyle="1" w:styleId="BalloonTextChar">
    <w:name w:val="Balloon Text Char"/>
    <w:basedOn w:val="DefaultParagraphFont"/>
    <w:link w:val="BalloonText"/>
    <w:uiPriority w:val="99"/>
    <w:semiHidden/>
    <w:rsid w:val="004E2355"/>
    <w:rPr>
      <w:rFonts w:ascii="Times New Roman" w:hAnsi="Times New Roman" w:cs="Times New Roman"/>
      <w:sz w:val="18"/>
      <w:szCs w:val="18"/>
    </w:rPr>
  </w:style>
  <w:style w:type="table" w:styleId="TableGrid">
    <w:name w:val="Table Grid"/>
    <w:basedOn w:val="TableNormal"/>
    <w:uiPriority w:val="39"/>
    <w:rsid w:val="00FE5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FE508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FE508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E50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93D93"/>
    <w:rPr>
      <w:b/>
      <w:bCs/>
    </w:rPr>
  </w:style>
  <w:style w:type="character" w:customStyle="1" w:styleId="CommentSubjectChar">
    <w:name w:val="Comment Subject Char"/>
    <w:basedOn w:val="CommentTextChar"/>
    <w:link w:val="CommentSubject"/>
    <w:uiPriority w:val="99"/>
    <w:semiHidden/>
    <w:rsid w:val="00F93D93"/>
    <w:rPr>
      <w:b/>
      <w:bCs/>
      <w:sz w:val="20"/>
      <w:szCs w:val="20"/>
    </w:rPr>
  </w:style>
  <w:style w:type="character" w:styleId="PlaceholderText">
    <w:name w:val="Placeholder Text"/>
    <w:basedOn w:val="DefaultParagraphFont"/>
    <w:uiPriority w:val="99"/>
    <w:semiHidden/>
    <w:rsid w:val="00E62A6A"/>
    <w:rPr>
      <w:color w:val="808080"/>
    </w:rPr>
  </w:style>
  <w:style w:type="character" w:styleId="Emphasis">
    <w:name w:val="Emphasis"/>
    <w:basedOn w:val="DefaultParagraphFont"/>
    <w:uiPriority w:val="20"/>
    <w:qFormat/>
    <w:rsid w:val="00532490"/>
    <w:rPr>
      <w:i/>
      <w:iCs/>
    </w:rPr>
  </w:style>
  <w:style w:type="character" w:styleId="Hyperlink">
    <w:name w:val="Hyperlink"/>
    <w:basedOn w:val="DefaultParagraphFont"/>
    <w:uiPriority w:val="99"/>
    <w:unhideWhenUsed/>
    <w:rsid w:val="004B2614"/>
    <w:rPr>
      <w:color w:val="0000FF"/>
      <w:u w:val="single"/>
    </w:rPr>
  </w:style>
  <w:style w:type="character" w:styleId="UnresolvedMention">
    <w:name w:val="Unresolved Mention"/>
    <w:basedOn w:val="DefaultParagraphFont"/>
    <w:uiPriority w:val="99"/>
    <w:rsid w:val="004B2614"/>
    <w:rPr>
      <w:color w:val="605E5C"/>
      <w:shd w:val="clear" w:color="auto" w:fill="E1DFDD"/>
    </w:rPr>
  </w:style>
  <w:style w:type="paragraph" w:styleId="Revision">
    <w:name w:val="Revision"/>
    <w:hidden/>
    <w:uiPriority w:val="99"/>
    <w:semiHidden/>
    <w:rsid w:val="00E16B79"/>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3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32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763">
      <w:bodyDiv w:val="1"/>
      <w:marLeft w:val="0"/>
      <w:marRight w:val="0"/>
      <w:marTop w:val="0"/>
      <w:marBottom w:val="0"/>
      <w:divBdr>
        <w:top w:val="none" w:sz="0" w:space="0" w:color="auto"/>
        <w:left w:val="none" w:sz="0" w:space="0" w:color="auto"/>
        <w:bottom w:val="none" w:sz="0" w:space="0" w:color="auto"/>
        <w:right w:val="none" w:sz="0" w:space="0" w:color="auto"/>
      </w:divBdr>
      <w:divsChild>
        <w:div w:id="2099977685">
          <w:marLeft w:val="0"/>
          <w:marRight w:val="0"/>
          <w:marTop w:val="0"/>
          <w:marBottom w:val="0"/>
          <w:divBdr>
            <w:top w:val="none" w:sz="0" w:space="0" w:color="auto"/>
            <w:left w:val="none" w:sz="0" w:space="0" w:color="auto"/>
            <w:bottom w:val="none" w:sz="0" w:space="0" w:color="auto"/>
            <w:right w:val="none" w:sz="0" w:space="0" w:color="auto"/>
          </w:divBdr>
          <w:divsChild>
            <w:div w:id="1992521850">
              <w:marLeft w:val="0"/>
              <w:marRight w:val="0"/>
              <w:marTop w:val="0"/>
              <w:marBottom w:val="0"/>
              <w:divBdr>
                <w:top w:val="none" w:sz="0" w:space="0" w:color="auto"/>
                <w:left w:val="none" w:sz="0" w:space="0" w:color="auto"/>
                <w:bottom w:val="none" w:sz="0" w:space="0" w:color="auto"/>
                <w:right w:val="none" w:sz="0" w:space="0" w:color="auto"/>
              </w:divBdr>
              <w:divsChild>
                <w:div w:id="97957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7673">
      <w:bodyDiv w:val="1"/>
      <w:marLeft w:val="0"/>
      <w:marRight w:val="0"/>
      <w:marTop w:val="0"/>
      <w:marBottom w:val="0"/>
      <w:divBdr>
        <w:top w:val="none" w:sz="0" w:space="0" w:color="auto"/>
        <w:left w:val="none" w:sz="0" w:space="0" w:color="auto"/>
        <w:bottom w:val="none" w:sz="0" w:space="0" w:color="auto"/>
        <w:right w:val="none" w:sz="0" w:space="0" w:color="auto"/>
      </w:divBdr>
    </w:div>
    <w:div w:id="184028200">
      <w:bodyDiv w:val="1"/>
      <w:marLeft w:val="0"/>
      <w:marRight w:val="0"/>
      <w:marTop w:val="0"/>
      <w:marBottom w:val="0"/>
      <w:divBdr>
        <w:top w:val="none" w:sz="0" w:space="0" w:color="auto"/>
        <w:left w:val="none" w:sz="0" w:space="0" w:color="auto"/>
        <w:bottom w:val="none" w:sz="0" w:space="0" w:color="auto"/>
        <w:right w:val="none" w:sz="0" w:space="0" w:color="auto"/>
      </w:divBdr>
    </w:div>
    <w:div w:id="202446324">
      <w:bodyDiv w:val="1"/>
      <w:marLeft w:val="0"/>
      <w:marRight w:val="0"/>
      <w:marTop w:val="0"/>
      <w:marBottom w:val="0"/>
      <w:divBdr>
        <w:top w:val="none" w:sz="0" w:space="0" w:color="auto"/>
        <w:left w:val="none" w:sz="0" w:space="0" w:color="auto"/>
        <w:bottom w:val="none" w:sz="0" w:space="0" w:color="auto"/>
        <w:right w:val="none" w:sz="0" w:space="0" w:color="auto"/>
      </w:divBdr>
    </w:div>
    <w:div w:id="222758559">
      <w:bodyDiv w:val="1"/>
      <w:marLeft w:val="0"/>
      <w:marRight w:val="0"/>
      <w:marTop w:val="0"/>
      <w:marBottom w:val="0"/>
      <w:divBdr>
        <w:top w:val="none" w:sz="0" w:space="0" w:color="auto"/>
        <w:left w:val="none" w:sz="0" w:space="0" w:color="auto"/>
        <w:bottom w:val="none" w:sz="0" w:space="0" w:color="auto"/>
        <w:right w:val="none" w:sz="0" w:space="0" w:color="auto"/>
      </w:divBdr>
    </w:div>
    <w:div w:id="370888722">
      <w:bodyDiv w:val="1"/>
      <w:marLeft w:val="0"/>
      <w:marRight w:val="0"/>
      <w:marTop w:val="0"/>
      <w:marBottom w:val="0"/>
      <w:divBdr>
        <w:top w:val="none" w:sz="0" w:space="0" w:color="auto"/>
        <w:left w:val="none" w:sz="0" w:space="0" w:color="auto"/>
        <w:bottom w:val="none" w:sz="0" w:space="0" w:color="auto"/>
        <w:right w:val="none" w:sz="0" w:space="0" w:color="auto"/>
      </w:divBdr>
    </w:div>
    <w:div w:id="446243211">
      <w:bodyDiv w:val="1"/>
      <w:marLeft w:val="0"/>
      <w:marRight w:val="0"/>
      <w:marTop w:val="0"/>
      <w:marBottom w:val="0"/>
      <w:divBdr>
        <w:top w:val="none" w:sz="0" w:space="0" w:color="auto"/>
        <w:left w:val="none" w:sz="0" w:space="0" w:color="auto"/>
        <w:bottom w:val="none" w:sz="0" w:space="0" w:color="auto"/>
        <w:right w:val="none" w:sz="0" w:space="0" w:color="auto"/>
      </w:divBdr>
    </w:div>
    <w:div w:id="535774609">
      <w:bodyDiv w:val="1"/>
      <w:marLeft w:val="0"/>
      <w:marRight w:val="0"/>
      <w:marTop w:val="0"/>
      <w:marBottom w:val="0"/>
      <w:divBdr>
        <w:top w:val="none" w:sz="0" w:space="0" w:color="auto"/>
        <w:left w:val="none" w:sz="0" w:space="0" w:color="auto"/>
        <w:bottom w:val="none" w:sz="0" w:space="0" w:color="auto"/>
        <w:right w:val="none" w:sz="0" w:space="0" w:color="auto"/>
      </w:divBdr>
    </w:div>
    <w:div w:id="628170179">
      <w:bodyDiv w:val="1"/>
      <w:marLeft w:val="0"/>
      <w:marRight w:val="0"/>
      <w:marTop w:val="0"/>
      <w:marBottom w:val="0"/>
      <w:divBdr>
        <w:top w:val="none" w:sz="0" w:space="0" w:color="auto"/>
        <w:left w:val="none" w:sz="0" w:space="0" w:color="auto"/>
        <w:bottom w:val="none" w:sz="0" w:space="0" w:color="auto"/>
        <w:right w:val="none" w:sz="0" w:space="0" w:color="auto"/>
      </w:divBdr>
    </w:div>
    <w:div w:id="646010378">
      <w:bodyDiv w:val="1"/>
      <w:marLeft w:val="0"/>
      <w:marRight w:val="0"/>
      <w:marTop w:val="0"/>
      <w:marBottom w:val="0"/>
      <w:divBdr>
        <w:top w:val="none" w:sz="0" w:space="0" w:color="auto"/>
        <w:left w:val="none" w:sz="0" w:space="0" w:color="auto"/>
        <w:bottom w:val="none" w:sz="0" w:space="0" w:color="auto"/>
        <w:right w:val="none" w:sz="0" w:space="0" w:color="auto"/>
      </w:divBdr>
    </w:div>
    <w:div w:id="719478970">
      <w:bodyDiv w:val="1"/>
      <w:marLeft w:val="0"/>
      <w:marRight w:val="0"/>
      <w:marTop w:val="0"/>
      <w:marBottom w:val="0"/>
      <w:divBdr>
        <w:top w:val="none" w:sz="0" w:space="0" w:color="auto"/>
        <w:left w:val="none" w:sz="0" w:space="0" w:color="auto"/>
        <w:bottom w:val="none" w:sz="0" w:space="0" w:color="auto"/>
        <w:right w:val="none" w:sz="0" w:space="0" w:color="auto"/>
      </w:divBdr>
    </w:div>
    <w:div w:id="723916651">
      <w:bodyDiv w:val="1"/>
      <w:marLeft w:val="0"/>
      <w:marRight w:val="0"/>
      <w:marTop w:val="0"/>
      <w:marBottom w:val="0"/>
      <w:divBdr>
        <w:top w:val="none" w:sz="0" w:space="0" w:color="auto"/>
        <w:left w:val="none" w:sz="0" w:space="0" w:color="auto"/>
        <w:bottom w:val="none" w:sz="0" w:space="0" w:color="auto"/>
        <w:right w:val="none" w:sz="0" w:space="0" w:color="auto"/>
      </w:divBdr>
    </w:div>
    <w:div w:id="793018250">
      <w:bodyDiv w:val="1"/>
      <w:marLeft w:val="0"/>
      <w:marRight w:val="0"/>
      <w:marTop w:val="0"/>
      <w:marBottom w:val="0"/>
      <w:divBdr>
        <w:top w:val="none" w:sz="0" w:space="0" w:color="auto"/>
        <w:left w:val="none" w:sz="0" w:space="0" w:color="auto"/>
        <w:bottom w:val="none" w:sz="0" w:space="0" w:color="auto"/>
        <w:right w:val="none" w:sz="0" w:space="0" w:color="auto"/>
      </w:divBdr>
      <w:divsChild>
        <w:div w:id="73287058">
          <w:marLeft w:val="0"/>
          <w:marRight w:val="0"/>
          <w:marTop w:val="0"/>
          <w:marBottom w:val="0"/>
          <w:divBdr>
            <w:top w:val="none" w:sz="0" w:space="0" w:color="auto"/>
            <w:left w:val="none" w:sz="0" w:space="0" w:color="auto"/>
            <w:bottom w:val="none" w:sz="0" w:space="0" w:color="auto"/>
            <w:right w:val="none" w:sz="0" w:space="0" w:color="auto"/>
          </w:divBdr>
          <w:divsChild>
            <w:div w:id="1154449147">
              <w:marLeft w:val="0"/>
              <w:marRight w:val="0"/>
              <w:marTop w:val="0"/>
              <w:marBottom w:val="0"/>
              <w:divBdr>
                <w:top w:val="none" w:sz="0" w:space="0" w:color="auto"/>
                <w:left w:val="none" w:sz="0" w:space="0" w:color="auto"/>
                <w:bottom w:val="none" w:sz="0" w:space="0" w:color="auto"/>
                <w:right w:val="none" w:sz="0" w:space="0" w:color="auto"/>
              </w:divBdr>
            </w:div>
          </w:divsChild>
        </w:div>
        <w:div w:id="78446764">
          <w:marLeft w:val="0"/>
          <w:marRight w:val="0"/>
          <w:marTop w:val="0"/>
          <w:marBottom w:val="0"/>
          <w:divBdr>
            <w:top w:val="none" w:sz="0" w:space="0" w:color="auto"/>
            <w:left w:val="none" w:sz="0" w:space="0" w:color="auto"/>
            <w:bottom w:val="none" w:sz="0" w:space="0" w:color="auto"/>
            <w:right w:val="none" w:sz="0" w:space="0" w:color="auto"/>
          </w:divBdr>
          <w:divsChild>
            <w:div w:id="1262758815">
              <w:marLeft w:val="0"/>
              <w:marRight w:val="0"/>
              <w:marTop w:val="0"/>
              <w:marBottom w:val="0"/>
              <w:divBdr>
                <w:top w:val="none" w:sz="0" w:space="0" w:color="auto"/>
                <w:left w:val="none" w:sz="0" w:space="0" w:color="auto"/>
                <w:bottom w:val="none" w:sz="0" w:space="0" w:color="auto"/>
                <w:right w:val="none" w:sz="0" w:space="0" w:color="auto"/>
              </w:divBdr>
            </w:div>
          </w:divsChild>
        </w:div>
        <w:div w:id="152380310">
          <w:marLeft w:val="0"/>
          <w:marRight w:val="0"/>
          <w:marTop w:val="0"/>
          <w:marBottom w:val="0"/>
          <w:divBdr>
            <w:top w:val="none" w:sz="0" w:space="0" w:color="auto"/>
            <w:left w:val="none" w:sz="0" w:space="0" w:color="auto"/>
            <w:bottom w:val="none" w:sz="0" w:space="0" w:color="auto"/>
            <w:right w:val="none" w:sz="0" w:space="0" w:color="auto"/>
          </w:divBdr>
          <w:divsChild>
            <w:div w:id="1738362619">
              <w:marLeft w:val="0"/>
              <w:marRight w:val="0"/>
              <w:marTop w:val="0"/>
              <w:marBottom w:val="0"/>
              <w:divBdr>
                <w:top w:val="none" w:sz="0" w:space="0" w:color="auto"/>
                <w:left w:val="none" w:sz="0" w:space="0" w:color="auto"/>
                <w:bottom w:val="none" w:sz="0" w:space="0" w:color="auto"/>
                <w:right w:val="none" w:sz="0" w:space="0" w:color="auto"/>
              </w:divBdr>
            </w:div>
          </w:divsChild>
        </w:div>
        <w:div w:id="170343117">
          <w:marLeft w:val="0"/>
          <w:marRight w:val="0"/>
          <w:marTop w:val="0"/>
          <w:marBottom w:val="0"/>
          <w:divBdr>
            <w:top w:val="none" w:sz="0" w:space="0" w:color="auto"/>
            <w:left w:val="none" w:sz="0" w:space="0" w:color="auto"/>
            <w:bottom w:val="none" w:sz="0" w:space="0" w:color="auto"/>
            <w:right w:val="none" w:sz="0" w:space="0" w:color="auto"/>
          </w:divBdr>
          <w:divsChild>
            <w:div w:id="1566142572">
              <w:marLeft w:val="0"/>
              <w:marRight w:val="0"/>
              <w:marTop w:val="0"/>
              <w:marBottom w:val="0"/>
              <w:divBdr>
                <w:top w:val="none" w:sz="0" w:space="0" w:color="auto"/>
                <w:left w:val="none" w:sz="0" w:space="0" w:color="auto"/>
                <w:bottom w:val="none" w:sz="0" w:space="0" w:color="auto"/>
                <w:right w:val="none" w:sz="0" w:space="0" w:color="auto"/>
              </w:divBdr>
            </w:div>
          </w:divsChild>
        </w:div>
        <w:div w:id="243030442">
          <w:marLeft w:val="0"/>
          <w:marRight w:val="0"/>
          <w:marTop w:val="0"/>
          <w:marBottom w:val="0"/>
          <w:divBdr>
            <w:top w:val="none" w:sz="0" w:space="0" w:color="auto"/>
            <w:left w:val="none" w:sz="0" w:space="0" w:color="auto"/>
            <w:bottom w:val="none" w:sz="0" w:space="0" w:color="auto"/>
            <w:right w:val="none" w:sz="0" w:space="0" w:color="auto"/>
          </w:divBdr>
          <w:divsChild>
            <w:div w:id="1608195945">
              <w:marLeft w:val="0"/>
              <w:marRight w:val="0"/>
              <w:marTop w:val="0"/>
              <w:marBottom w:val="0"/>
              <w:divBdr>
                <w:top w:val="none" w:sz="0" w:space="0" w:color="auto"/>
                <w:left w:val="none" w:sz="0" w:space="0" w:color="auto"/>
                <w:bottom w:val="none" w:sz="0" w:space="0" w:color="auto"/>
                <w:right w:val="none" w:sz="0" w:space="0" w:color="auto"/>
              </w:divBdr>
            </w:div>
          </w:divsChild>
        </w:div>
        <w:div w:id="394624210">
          <w:marLeft w:val="0"/>
          <w:marRight w:val="0"/>
          <w:marTop w:val="0"/>
          <w:marBottom w:val="0"/>
          <w:divBdr>
            <w:top w:val="none" w:sz="0" w:space="0" w:color="auto"/>
            <w:left w:val="none" w:sz="0" w:space="0" w:color="auto"/>
            <w:bottom w:val="none" w:sz="0" w:space="0" w:color="auto"/>
            <w:right w:val="none" w:sz="0" w:space="0" w:color="auto"/>
          </w:divBdr>
          <w:divsChild>
            <w:div w:id="197818624">
              <w:marLeft w:val="0"/>
              <w:marRight w:val="0"/>
              <w:marTop w:val="0"/>
              <w:marBottom w:val="0"/>
              <w:divBdr>
                <w:top w:val="none" w:sz="0" w:space="0" w:color="auto"/>
                <w:left w:val="none" w:sz="0" w:space="0" w:color="auto"/>
                <w:bottom w:val="none" w:sz="0" w:space="0" w:color="auto"/>
                <w:right w:val="none" w:sz="0" w:space="0" w:color="auto"/>
              </w:divBdr>
            </w:div>
          </w:divsChild>
        </w:div>
        <w:div w:id="533539065">
          <w:marLeft w:val="0"/>
          <w:marRight w:val="0"/>
          <w:marTop w:val="0"/>
          <w:marBottom w:val="0"/>
          <w:divBdr>
            <w:top w:val="none" w:sz="0" w:space="0" w:color="auto"/>
            <w:left w:val="none" w:sz="0" w:space="0" w:color="auto"/>
            <w:bottom w:val="none" w:sz="0" w:space="0" w:color="auto"/>
            <w:right w:val="none" w:sz="0" w:space="0" w:color="auto"/>
          </w:divBdr>
          <w:divsChild>
            <w:div w:id="1863978563">
              <w:marLeft w:val="0"/>
              <w:marRight w:val="0"/>
              <w:marTop w:val="0"/>
              <w:marBottom w:val="0"/>
              <w:divBdr>
                <w:top w:val="none" w:sz="0" w:space="0" w:color="auto"/>
                <w:left w:val="none" w:sz="0" w:space="0" w:color="auto"/>
                <w:bottom w:val="none" w:sz="0" w:space="0" w:color="auto"/>
                <w:right w:val="none" w:sz="0" w:space="0" w:color="auto"/>
              </w:divBdr>
            </w:div>
          </w:divsChild>
        </w:div>
        <w:div w:id="568422694">
          <w:marLeft w:val="0"/>
          <w:marRight w:val="0"/>
          <w:marTop w:val="0"/>
          <w:marBottom w:val="0"/>
          <w:divBdr>
            <w:top w:val="none" w:sz="0" w:space="0" w:color="auto"/>
            <w:left w:val="none" w:sz="0" w:space="0" w:color="auto"/>
            <w:bottom w:val="none" w:sz="0" w:space="0" w:color="auto"/>
            <w:right w:val="none" w:sz="0" w:space="0" w:color="auto"/>
          </w:divBdr>
          <w:divsChild>
            <w:div w:id="1249652206">
              <w:marLeft w:val="0"/>
              <w:marRight w:val="0"/>
              <w:marTop w:val="0"/>
              <w:marBottom w:val="0"/>
              <w:divBdr>
                <w:top w:val="none" w:sz="0" w:space="0" w:color="auto"/>
                <w:left w:val="none" w:sz="0" w:space="0" w:color="auto"/>
                <w:bottom w:val="none" w:sz="0" w:space="0" w:color="auto"/>
                <w:right w:val="none" w:sz="0" w:space="0" w:color="auto"/>
              </w:divBdr>
            </w:div>
          </w:divsChild>
        </w:div>
        <w:div w:id="568921983">
          <w:marLeft w:val="0"/>
          <w:marRight w:val="0"/>
          <w:marTop w:val="0"/>
          <w:marBottom w:val="0"/>
          <w:divBdr>
            <w:top w:val="none" w:sz="0" w:space="0" w:color="auto"/>
            <w:left w:val="none" w:sz="0" w:space="0" w:color="auto"/>
            <w:bottom w:val="none" w:sz="0" w:space="0" w:color="auto"/>
            <w:right w:val="none" w:sz="0" w:space="0" w:color="auto"/>
          </w:divBdr>
          <w:divsChild>
            <w:div w:id="1447971209">
              <w:marLeft w:val="0"/>
              <w:marRight w:val="0"/>
              <w:marTop w:val="0"/>
              <w:marBottom w:val="0"/>
              <w:divBdr>
                <w:top w:val="none" w:sz="0" w:space="0" w:color="auto"/>
                <w:left w:val="none" w:sz="0" w:space="0" w:color="auto"/>
                <w:bottom w:val="none" w:sz="0" w:space="0" w:color="auto"/>
                <w:right w:val="none" w:sz="0" w:space="0" w:color="auto"/>
              </w:divBdr>
            </w:div>
          </w:divsChild>
        </w:div>
        <w:div w:id="615524800">
          <w:marLeft w:val="0"/>
          <w:marRight w:val="0"/>
          <w:marTop w:val="0"/>
          <w:marBottom w:val="0"/>
          <w:divBdr>
            <w:top w:val="none" w:sz="0" w:space="0" w:color="auto"/>
            <w:left w:val="none" w:sz="0" w:space="0" w:color="auto"/>
            <w:bottom w:val="none" w:sz="0" w:space="0" w:color="auto"/>
            <w:right w:val="none" w:sz="0" w:space="0" w:color="auto"/>
          </w:divBdr>
          <w:divsChild>
            <w:div w:id="104351723">
              <w:marLeft w:val="0"/>
              <w:marRight w:val="0"/>
              <w:marTop w:val="0"/>
              <w:marBottom w:val="0"/>
              <w:divBdr>
                <w:top w:val="none" w:sz="0" w:space="0" w:color="auto"/>
                <w:left w:val="none" w:sz="0" w:space="0" w:color="auto"/>
                <w:bottom w:val="none" w:sz="0" w:space="0" w:color="auto"/>
                <w:right w:val="none" w:sz="0" w:space="0" w:color="auto"/>
              </w:divBdr>
            </w:div>
          </w:divsChild>
        </w:div>
        <w:div w:id="651905425">
          <w:marLeft w:val="0"/>
          <w:marRight w:val="0"/>
          <w:marTop w:val="0"/>
          <w:marBottom w:val="0"/>
          <w:divBdr>
            <w:top w:val="none" w:sz="0" w:space="0" w:color="auto"/>
            <w:left w:val="none" w:sz="0" w:space="0" w:color="auto"/>
            <w:bottom w:val="none" w:sz="0" w:space="0" w:color="auto"/>
            <w:right w:val="none" w:sz="0" w:space="0" w:color="auto"/>
          </w:divBdr>
          <w:divsChild>
            <w:div w:id="548490670">
              <w:marLeft w:val="0"/>
              <w:marRight w:val="0"/>
              <w:marTop w:val="0"/>
              <w:marBottom w:val="0"/>
              <w:divBdr>
                <w:top w:val="none" w:sz="0" w:space="0" w:color="auto"/>
                <w:left w:val="none" w:sz="0" w:space="0" w:color="auto"/>
                <w:bottom w:val="none" w:sz="0" w:space="0" w:color="auto"/>
                <w:right w:val="none" w:sz="0" w:space="0" w:color="auto"/>
              </w:divBdr>
            </w:div>
          </w:divsChild>
        </w:div>
        <w:div w:id="654140553">
          <w:marLeft w:val="0"/>
          <w:marRight w:val="0"/>
          <w:marTop w:val="0"/>
          <w:marBottom w:val="0"/>
          <w:divBdr>
            <w:top w:val="none" w:sz="0" w:space="0" w:color="auto"/>
            <w:left w:val="none" w:sz="0" w:space="0" w:color="auto"/>
            <w:bottom w:val="none" w:sz="0" w:space="0" w:color="auto"/>
            <w:right w:val="none" w:sz="0" w:space="0" w:color="auto"/>
          </w:divBdr>
          <w:divsChild>
            <w:div w:id="391738771">
              <w:marLeft w:val="0"/>
              <w:marRight w:val="0"/>
              <w:marTop w:val="0"/>
              <w:marBottom w:val="0"/>
              <w:divBdr>
                <w:top w:val="none" w:sz="0" w:space="0" w:color="auto"/>
                <w:left w:val="none" w:sz="0" w:space="0" w:color="auto"/>
                <w:bottom w:val="none" w:sz="0" w:space="0" w:color="auto"/>
                <w:right w:val="none" w:sz="0" w:space="0" w:color="auto"/>
              </w:divBdr>
            </w:div>
          </w:divsChild>
        </w:div>
        <w:div w:id="685912828">
          <w:marLeft w:val="0"/>
          <w:marRight w:val="0"/>
          <w:marTop w:val="0"/>
          <w:marBottom w:val="0"/>
          <w:divBdr>
            <w:top w:val="none" w:sz="0" w:space="0" w:color="auto"/>
            <w:left w:val="none" w:sz="0" w:space="0" w:color="auto"/>
            <w:bottom w:val="none" w:sz="0" w:space="0" w:color="auto"/>
            <w:right w:val="none" w:sz="0" w:space="0" w:color="auto"/>
          </w:divBdr>
          <w:divsChild>
            <w:div w:id="1739594358">
              <w:marLeft w:val="0"/>
              <w:marRight w:val="0"/>
              <w:marTop w:val="0"/>
              <w:marBottom w:val="0"/>
              <w:divBdr>
                <w:top w:val="none" w:sz="0" w:space="0" w:color="auto"/>
                <w:left w:val="none" w:sz="0" w:space="0" w:color="auto"/>
                <w:bottom w:val="none" w:sz="0" w:space="0" w:color="auto"/>
                <w:right w:val="none" w:sz="0" w:space="0" w:color="auto"/>
              </w:divBdr>
            </w:div>
          </w:divsChild>
        </w:div>
        <w:div w:id="711536924">
          <w:marLeft w:val="0"/>
          <w:marRight w:val="0"/>
          <w:marTop w:val="0"/>
          <w:marBottom w:val="0"/>
          <w:divBdr>
            <w:top w:val="none" w:sz="0" w:space="0" w:color="auto"/>
            <w:left w:val="none" w:sz="0" w:space="0" w:color="auto"/>
            <w:bottom w:val="none" w:sz="0" w:space="0" w:color="auto"/>
            <w:right w:val="none" w:sz="0" w:space="0" w:color="auto"/>
          </w:divBdr>
          <w:divsChild>
            <w:div w:id="133765973">
              <w:marLeft w:val="0"/>
              <w:marRight w:val="0"/>
              <w:marTop w:val="0"/>
              <w:marBottom w:val="0"/>
              <w:divBdr>
                <w:top w:val="none" w:sz="0" w:space="0" w:color="auto"/>
                <w:left w:val="none" w:sz="0" w:space="0" w:color="auto"/>
                <w:bottom w:val="none" w:sz="0" w:space="0" w:color="auto"/>
                <w:right w:val="none" w:sz="0" w:space="0" w:color="auto"/>
              </w:divBdr>
            </w:div>
          </w:divsChild>
        </w:div>
        <w:div w:id="766343764">
          <w:marLeft w:val="0"/>
          <w:marRight w:val="0"/>
          <w:marTop w:val="0"/>
          <w:marBottom w:val="0"/>
          <w:divBdr>
            <w:top w:val="none" w:sz="0" w:space="0" w:color="auto"/>
            <w:left w:val="none" w:sz="0" w:space="0" w:color="auto"/>
            <w:bottom w:val="none" w:sz="0" w:space="0" w:color="auto"/>
            <w:right w:val="none" w:sz="0" w:space="0" w:color="auto"/>
          </w:divBdr>
          <w:divsChild>
            <w:div w:id="1277909453">
              <w:marLeft w:val="0"/>
              <w:marRight w:val="0"/>
              <w:marTop w:val="0"/>
              <w:marBottom w:val="0"/>
              <w:divBdr>
                <w:top w:val="none" w:sz="0" w:space="0" w:color="auto"/>
                <w:left w:val="none" w:sz="0" w:space="0" w:color="auto"/>
                <w:bottom w:val="none" w:sz="0" w:space="0" w:color="auto"/>
                <w:right w:val="none" w:sz="0" w:space="0" w:color="auto"/>
              </w:divBdr>
            </w:div>
          </w:divsChild>
        </w:div>
        <w:div w:id="773280832">
          <w:marLeft w:val="0"/>
          <w:marRight w:val="0"/>
          <w:marTop w:val="0"/>
          <w:marBottom w:val="0"/>
          <w:divBdr>
            <w:top w:val="none" w:sz="0" w:space="0" w:color="auto"/>
            <w:left w:val="none" w:sz="0" w:space="0" w:color="auto"/>
            <w:bottom w:val="none" w:sz="0" w:space="0" w:color="auto"/>
            <w:right w:val="none" w:sz="0" w:space="0" w:color="auto"/>
          </w:divBdr>
          <w:divsChild>
            <w:div w:id="1051809192">
              <w:marLeft w:val="0"/>
              <w:marRight w:val="0"/>
              <w:marTop w:val="0"/>
              <w:marBottom w:val="0"/>
              <w:divBdr>
                <w:top w:val="none" w:sz="0" w:space="0" w:color="auto"/>
                <w:left w:val="none" w:sz="0" w:space="0" w:color="auto"/>
                <w:bottom w:val="none" w:sz="0" w:space="0" w:color="auto"/>
                <w:right w:val="none" w:sz="0" w:space="0" w:color="auto"/>
              </w:divBdr>
            </w:div>
          </w:divsChild>
        </w:div>
        <w:div w:id="990913662">
          <w:marLeft w:val="0"/>
          <w:marRight w:val="0"/>
          <w:marTop w:val="0"/>
          <w:marBottom w:val="0"/>
          <w:divBdr>
            <w:top w:val="none" w:sz="0" w:space="0" w:color="auto"/>
            <w:left w:val="none" w:sz="0" w:space="0" w:color="auto"/>
            <w:bottom w:val="none" w:sz="0" w:space="0" w:color="auto"/>
            <w:right w:val="none" w:sz="0" w:space="0" w:color="auto"/>
          </w:divBdr>
          <w:divsChild>
            <w:div w:id="144057638">
              <w:marLeft w:val="0"/>
              <w:marRight w:val="0"/>
              <w:marTop w:val="0"/>
              <w:marBottom w:val="0"/>
              <w:divBdr>
                <w:top w:val="none" w:sz="0" w:space="0" w:color="auto"/>
                <w:left w:val="none" w:sz="0" w:space="0" w:color="auto"/>
                <w:bottom w:val="none" w:sz="0" w:space="0" w:color="auto"/>
                <w:right w:val="none" w:sz="0" w:space="0" w:color="auto"/>
              </w:divBdr>
            </w:div>
          </w:divsChild>
        </w:div>
        <w:div w:id="1077093280">
          <w:marLeft w:val="0"/>
          <w:marRight w:val="0"/>
          <w:marTop w:val="0"/>
          <w:marBottom w:val="0"/>
          <w:divBdr>
            <w:top w:val="none" w:sz="0" w:space="0" w:color="auto"/>
            <w:left w:val="none" w:sz="0" w:space="0" w:color="auto"/>
            <w:bottom w:val="none" w:sz="0" w:space="0" w:color="auto"/>
            <w:right w:val="none" w:sz="0" w:space="0" w:color="auto"/>
          </w:divBdr>
          <w:divsChild>
            <w:div w:id="1432243090">
              <w:marLeft w:val="0"/>
              <w:marRight w:val="0"/>
              <w:marTop w:val="0"/>
              <w:marBottom w:val="0"/>
              <w:divBdr>
                <w:top w:val="none" w:sz="0" w:space="0" w:color="auto"/>
                <w:left w:val="none" w:sz="0" w:space="0" w:color="auto"/>
                <w:bottom w:val="none" w:sz="0" w:space="0" w:color="auto"/>
                <w:right w:val="none" w:sz="0" w:space="0" w:color="auto"/>
              </w:divBdr>
            </w:div>
          </w:divsChild>
        </w:div>
        <w:div w:id="1097480888">
          <w:marLeft w:val="0"/>
          <w:marRight w:val="0"/>
          <w:marTop w:val="0"/>
          <w:marBottom w:val="0"/>
          <w:divBdr>
            <w:top w:val="none" w:sz="0" w:space="0" w:color="auto"/>
            <w:left w:val="none" w:sz="0" w:space="0" w:color="auto"/>
            <w:bottom w:val="none" w:sz="0" w:space="0" w:color="auto"/>
            <w:right w:val="none" w:sz="0" w:space="0" w:color="auto"/>
          </w:divBdr>
          <w:divsChild>
            <w:div w:id="1412578690">
              <w:marLeft w:val="0"/>
              <w:marRight w:val="0"/>
              <w:marTop w:val="0"/>
              <w:marBottom w:val="0"/>
              <w:divBdr>
                <w:top w:val="none" w:sz="0" w:space="0" w:color="auto"/>
                <w:left w:val="none" w:sz="0" w:space="0" w:color="auto"/>
                <w:bottom w:val="none" w:sz="0" w:space="0" w:color="auto"/>
                <w:right w:val="none" w:sz="0" w:space="0" w:color="auto"/>
              </w:divBdr>
            </w:div>
          </w:divsChild>
        </w:div>
        <w:div w:id="1246888123">
          <w:marLeft w:val="0"/>
          <w:marRight w:val="0"/>
          <w:marTop w:val="0"/>
          <w:marBottom w:val="0"/>
          <w:divBdr>
            <w:top w:val="none" w:sz="0" w:space="0" w:color="auto"/>
            <w:left w:val="none" w:sz="0" w:space="0" w:color="auto"/>
            <w:bottom w:val="none" w:sz="0" w:space="0" w:color="auto"/>
            <w:right w:val="none" w:sz="0" w:space="0" w:color="auto"/>
          </w:divBdr>
          <w:divsChild>
            <w:div w:id="1297491412">
              <w:marLeft w:val="0"/>
              <w:marRight w:val="0"/>
              <w:marTop w:val="0"/>
              <w:marBottom w:val="0"/>
              <w:divBdr>
                <w:top w:val="none" w:sz="0" w:space="0" w:color="auto"/>
                <w:left w:val="none" w:sz="0" w:space="0" w:color="auto"/>
                <w:bottom w:val="none" w:sz="0" w:space="0" w:color="auto"/>
                <w:right w:val="none" w:sz="0" w:space="0" w:color="auto"/>
              </w:divBdr>
            </w:div>
          </w:divsChild>
        </w:div>
        <w:div w:id="1254438331">
          <w:marLeft w:val="0"/>
          <w:marRight w:val="0"/>
          <w:marTop w:val="0"/>
          <w:marBottom w:val="0"/>
          <w:divBdr>
            <w:top w:val="none" w:sz="0" w:space="0" w:color="auto"/>
            <w:left w:val="none" w:sz="0" w:space="0" w:color="auto"/>
            <w:bottom w:val="none" w:sz="0" w:space="0" w:color="auto"/>
            <w:right w:val="none" w:sz="0" w:space="0" w:color="auto"/>
          </w:divBdr>
          <w:divsChild>
            <w:div w:id="1929193430">
              <w:marLeft w:val="0"/>
              <w:marRight w:val="0"/>
              <w:marTop w:val="0"/>
              <w:marBottom w:val="0"/>
              <w:divBdr>
                <w:top w:val="none" w:sz="0" w:space="0" w:color="auto"/>
                <w:left w:val="none" w:sz="0" w:space="0" w:color="auto"/>
                <w:bottom w:val="none" w:sz="0" w:space="0" w:color="auto"/>
                <w:right w:val="none" w:sz="0" w:space="0" w:color="auto"/>
              </w:divBdr>
            </w:div>
          </w:divsChild>
        </w:div>
        <w:div w:id="1278028383">
          <w:marLeft w:val="0"/>
          <w:marRight w:val="0"/>
          <w:marTop w:val="0"/>
          <w:marBottom w:val="0"/>
          <w:divBdr>
            <w:top w:val="none" w:sz="0" w:space="0" w:color="auto"/>
            <w:left w:val="none" w:sz="0" w:space="0" w:color="auto"/>
            <w:bottom w:val="none" w:sz="0" w:space="0" w:color="auto"/>
            <w:right w:val="none" w:sz="0" w:space="0" w:color="auto"/>
          </w:divBdr>
          <w:divsChild>
            <w:div w:id="1759863063">
              <w:marLeft w:val="0"/>
              <w:marRight w:val="0"/>
              <w:marTop w:val="0"/>
              <w:marBottom w:val="0"/>
              <w:divBdr>
                <w:top w:val="none" w:sz="0" w:space="0" w:color="auto"/>
                <w:left w:val="none" w:sz="0" w:space="0" w:color="auto"/>
                <w:bottom w:val="none" w:sz="0" w:space="0" w:color="auto"/>
                <w:right w:val="none" w:sz="0" w:space="0" w:color="auto"/>
              </w:divBdr>
            </w:div>
          </w:divsChild>
        </w:div>
        <w:div w:id="1442526177">
          <w:marLeft w:val="0"/>
          <w:marRight w:val="0"/>
          <w:marTop w:val="0"/>
          <w:marBottom w:val="0"/>
          <w:divBdr>
            <w:top w:val="none" w:sz="0" w:space="0" w:color="auto"/>
            <w:left w:val="none" w:sz="0" w:space="0" w:color="auto"/>
            <w:bottom w:val="none" w:sz="0" w:space="0" w:color="auto"/>
            <w:right w:val="none" w:sz="0" w:space="0" w:color="auto"/>
          </w:divBdr>
          <w:divsChild>
            <w:div w:id="752707336">
              <w:marLeft w:val="0"/>
              <w:marRight w:val="0"/>
              <w:marTop w:val="0"/>
              <w:marBottom w:val="0"/>
              <w:divBdr>
                <w:top w:val="none" w:sz="0" w:space="0" w:color="auto"/>
                <w:left w:val="none" w:sz="0" w:space="0" w:color="auto"/>
                <w:bottom w:val="none" w:sz="0" w:space="0" w:color="auto"/>
                <w:right w:val="none" w:sz="0" w:space="0" w:color="auto"/>
              </w:divBdr>
            </w:div>
          </w:divsChild>
        </w:div>
        <w:div w:id="1446270530">
          <w:marLeft w:val="0"/>
          <w:marRight w:val="0"/>
          <w:marTop w:val="0"/>
          <w:marBottom w:val="0"/>
          <w:divBdr>
            <w:top w:val="none" w:sz="0" w:space="0" w:color="auto"/>
            <w:left w:val="none" w:sz="0" w:space="0" w:color="auto"/>
            <w:bottom w:val="none" w:sz="0" w:space="0" w:color="auto"/>
            <w:right w:val="none" w:sz="0" w:space="0" w:color="auto"/>
          </w:divBdr>
          <w:divsChild>
            <w:div w:id="909509037">
              <w:marLeft w:val="0"/>
              <w:marRight w:val="0"/>
              <w:marTop w:val="0"/>
              <w:marBottom w:val="0"/>
              <w:divBdr>
                <w:top w:val="none" w:sz="0" w:space="0" w:color="auto"/>
                <w:left w:val="none" w:sz="0" w:space="0" w:color="auto"/>
                <w:bottom w:val="none" w:sz="0" w:space="0" w:color="auto"/>
                <w:right w:val="none" w:sz="0" w:space="0" w:color="auto"/>
              </w:divBdr>
            </w:div>
          </w:divsChild>
        </w:div>
        <w:div w:id="1448937506">
          <w:marLeft w:val="0"/>
          <w:marRight w:val="0"/>
          <w:marTop w:val="0"/>
          <w:marBottom w:val="0"/>
          <w:divBdr>
            <w:top w:val="none" w:sz="0" w:space="0" w:color="auto"/>
            <w:left w:val="none" w:sz="0" w:space="0" w:color="auto"/>
            <w:bottom w:val="none" w:sz="0" w:space="0" w:color="auto"/>
            <w:right w:val="none" w:sz="0" w:space="0" w:color="auto"/>
          </w:divBdr>
          <w:divsChild>
            <w:div w:id="1825049910">
              <w:marLeft w:val="0"/>
              <w:marRight w:val="0"/>
              <w:marTop w:val="0"/>
              <w:marBottom w:val="0"/>
              <w:divBdr>
                <w:top w:val="none" w:sz="0" w:space="0" w:color="auto"/>
                <w:left w:val="none" w:sz="0" w:space="0" w:color="auto"/>
                <w:bottom w:val="none" w:sz="0" w:space="0" w:color="auto"/>
                <w:right w:val="none" w:sz="0" w:space="0" w:color="auto"/>
              </w:divBdr>
            </w:div>
          </w:divsChild>
        </w:div>
        <w:div w:id="1561749038">
          <w:marLeft w:val="0"/>
          <w:marRight w:val="0"/>
          <w:marTop w:val="0"/>
          <w:marBottom w:val="0"/>
          <w:divBdr>
            <w:top w:val="none" w:sz="0" w:space="0" w:color="auto"/>
            <w:left w:val="none" w:sz="0" w:space="0" w:color="auto"/>
            <w:bottom w:val="none" w:sz="0" w:space="0" w:color="auto"/>
            <w:right w:val="none" w:sz="0" w:space="0" w:color="auto"/>
          </w:divBdr>
          <w:divsChild>
            <w:div w:id="521668908">
              <w:marLeft w:val="0"/>
              <w:marRight w:val="0"/>
              <w:marTop w:val="0"/>
              <w:marBottom w:val="0"/>
              <w:divBdr>
                <w:top w:val="none" w:sz="0" w:space="0" w:color="auto"/>
                <w:left w:val="none" w:sz="0" w:space="0" w:color="auto"/>
                <w:bottom w:val="none" w:sz="0" w:space="0" w:color="auto"/>
                <w:right w:val="none" w:sz="0" w:space="0" w:color="auto"/>
              </w:divBdr>
            </w:div>
          </w:divsChild>
        </w:div>
        <w:div w:id="1655447750">
          <w:marLeft w:val="0"/>
          <w:marRight w:val="0"/>
          <w:marTop w:val="0"/>
          <w:marBottom w:val="0"/>
          <w:divBdr>
            <w:top w:val="none" w:sz="0" w:space="0" w:color="auto"/>
            <w:left w:val="none" w:sz="0" w:space="0" w:color="auto"/>
            <w:bottom w:val="none" w:sz="0" w:space="0" w:color="auto"/>
            <w:right w:val="none" w:sz="0" w:space="0" w:color="auto"/>
          </w:divBdr>
          <w:divsChild>
            <w:div w:id="399132226">
              <w:marLeft w:val="0"/>
              <w:marRight w:val="0"/>
              <w:marTop w:val="0"/>
              <w:marBottom w:val="0"/>
              <w:divBdr>
                <w:top w:val="none" w:sz="0" w:space="0" w:color="auto"/>
                <w:left w:val="none" w:sz="0" w:space="0" w:color="auto"/>
                <w:bottom w:val="none" w:sz="0" w:space="0" w:color="auto"/>
                <w:right w:val="none" w:sz="0" w:space="0" w:color="auto"/>
              </w:divBdr>
            </w:div>
          </w:divsChild>
        </w:div>
        <w:div w:id="1657343098">
          <w:marLeft w:val="0"/>
          <w:marRight w:val="0"/>
          <w:marTop w:val="0"/>
          <w:marBottom w:val="0"/>
          <w:divBdr>
            <w:top w:val="none" w:sz="0" w:space="0" w:color="auto"/>
            <w:left w:val="none" w:sz="0" w:space="0" w:color="auto"/>
            <w:bottom w:val="none" w:sz="0" w:space="0" w:color="auto"/>
            <w:right w:val="none" w:sz="0" w:space="0" w:color="auto"/>
          </w:divBdr>
          <w:divsChild>
            <w:div w:id="1624850028">
              <w:marLeft w:val="0"/>
              <w:marRight w:val="0"/>
              <w:marTop w:val="0"/>
              <w:marBottom w:val="0"/>
              <w:divBdr>
                <w:top w:val="none" w:sz="0" w:space="0" w:color="auto"/>
                <w:left w:val="none" w:sz="0" w:space="0" w:color="auto"/>
                <w:bottom w:val="none" w:sz="0" w:space="0" w:color="auto"/>
                <w:right w:val="none" w:sz="0" w:space="0" w:color="auto"/>
              </w:divBdr>
            </w:div>
          </w:divsChild>
        </w:div>
        <w:div w:id="1664619917">
          <w:marLeft w:val="0"/>
          <w:marRight w:val="0"/>
          <w:marTop w:val="0"/>
          <w:marBottom w:val="0"/>
          <w:divBdr>
            <w:top w:val="none" w:sz="0" w:space="0" w:color="auto"/>
            <w:left w:val="none" w:sz="0" w:space="0" w:color="auto"/>
            <w:bottom w:val="none" w:sz="0" w:space="0" w:color="auto"/>
            <w:right w:val="none" w:sz="0" w:space="0" w:color="auto"/>
          </w:divBdr>
          <w:divsChild>
            <w:div w:id="37317862">
              <w:marLeft w:val="0"/>
              <w:marRight w:val="0"/>
              <w:marTop w:val="0"/>
              <w:marBottom w:val="0"/>
              <w:divBdr>
                <w:top w:val="none" w:sz="0" w:space="0" w:color="auto"/>
                <w:left w:val="none" w:sz="0" w:space="0" w:color="auto"/>
                <w:bottom w:val="none" w:sz="0" w:space="0" w:color="auto"/>
                <w:right w:val="none" w:sz="0" w:space="0" w:color="auto"/>
              </w:divBdr>
            </w:div>
          </w:divsChild>
        </w:div>
        <w:div w:id="1833717597">
          <w:marLeft w:val="0"/>
          <w:marRight w:val="0"/>
          <w:marTop w:val="0"/>
          <w:marBottom w:val="0"/>
          <w:divBdr>
            <w:top w:val="none" w:sz="0" w:space="0" w:color="auto"/>
            <w:left w:val="none" w:sz="0" w:space="0" w:color="auto"/>
            <w:bottom w:val="none" w:sz="0" w:space="0" w:color="auto"/>
            <w:right w:val="none" w:sz="0" w:space="0" w:color="auto"/>
          </w:divBdr>
          <w:divsChild>
            <w:div w:id="1293561312">
              <w:marLeft w:val="0"/>
              <w:marRight w:val="0"/>
              <w:marTop w:val="0"/>
              <w:marBottom w:val="0"/>
              <w:divBdr>
                <w:top w:val="none" w:sz="0" w:space="0" w:color="auto"/>
                <w:left w:val="none" w:sz="0" w:space="0" w:color="auto"/>
                <w:bottom w:val="none" w:sz="0" w:space="0" w:color="auto"/>
                <w:right w:val="none" w:sz="0" w:space="0" w:color="auto"/>
              </w:divBdr>
            </w:div>
          </w:divsChild>
        </w:div>
        <w:div w:id="2003317850">
          <w:marLeft w:val="0"/>
          <w:marRight w:val="0"/>
          <w:marTop w:val="0"/>
          <w:marBottom w:val="0"/>
          <w:divBdr>
            <w:top w:val="none" w:sz="0" w:space="0" w:color="auto"/>
            <w:left w:val="none" w:sz="0" w:space="0" w:color="auto"/>
            <w:bottom w:val="none" w:sz="0" w:space="0" w:color="auto"/>
            <w:right w:val="none" w:sz="0" w:space="0" w:color="auto"/>
          </w:divBdr>
          <w:divsChild>
            <w:div w:id="415136059">
              <w:marLeft w:val="0"/>
              <w:marRight w:val="0"/>
              <w:marTop w:val="0"/>
              <w:marBottom w:val="0"/>
              <w:divBdr>
                <w:top w:val="none" w:sz="0" w:space="0" w:color="auto"/>
                <w:left w:val="none" w:sz="0" w:space="0" w:color="auto"/>
                <w:bottom w:val="none" w:sz="0" w:space="0" w:color="auto"/>
                <w:right w:val="none" w:sz="0" w:space="0" w:color="auto"/>
              </w:divBdr>
            </w:div>
          </w:divsChild>
        </w:div>
        <w:div w:id="2003966386">
          <w:marLeft w:val="0"/>
          <w:marRight w:val="0"/>
          <w:marTop w:val="0"/>
          <w:marBottom w:val="0"/>
          <w:divBdr>
            <w:top w:val="none" w:sz="0" w:space="0" w:color="auto"/>
            <w:left w:val="none" w:sz="0" w:space="0" w:color="auto"/>
            <w:bottom w:val="none" w:sz="0" w:space="0" w:color="auto"/>
            <w:right w:val="none" w:sz="0" w:space="0" w:color="auto"/>
          </w:divBdr>
          <w:divsChild>
            <w:div w:id="271129435">
              <w:marLeft w:val="0"/>
              <w:marRight w:val="0"/>
              <w:marTop w:val="0"/>
              <w:marBottom w:val="0"/>
              <w:divBdr>
                <w:top w:val="none" w:sz="0" w:space="0" w:color="auto"/>
                <w:left w:val="none" w:sz="0" w:space="0" w:color="auto"/>
                <w:bottom w:val="none" w:sz="0" w:space="0" w:color="auto"/>
                <w:right w:val="none" w:sz="0" w:space="0" w:color="auto"/>
              </w:divBdr>
            </w:div>
          </w:divsChild>
        </w:div>
        <w:div w:id="2048989602">
          <w:marLeft w:val="0"/>
          <w:marRight w:val="0"/>
          <w:marTop w:val="0"/>
          <w:marBottom w:val="0"/>
          <w:divBdr>
            <w:top w:val="none" w:sz="0" w:space="0" w:color="auto"/>
            <w:left w:val="none" w:sz="0" w:space="0" w:color="auto"/>
            <w:bottom w:val="none" w:sz="0" w:space="0" w:color="auto"/>
            <w:right w:val="none" w:sz="0" w:space="0" w:color="auto"/>
          </w:divBdr>
          <w:divsChild>
            <w:div w:id="355690650">
              <w:marLeft w:val="0"/>
              <w:marRight w:val="0"/>
              <w:marTop w:val="0"/>
              <w:marBottom w:val="0"/>
              <w:divBdr>
                <w:top w:val="none" w:sz="0" w:space="0" w:color="auto"/>
                <w:left w:val="none" w:sz="0" w:space="0" w:color="auto"/>
                <w:bottom w:val="none" w:sz="0" w:space="0" w:color="auto"/>
                <w:right w:val="none" w:sz="0" w:space="0" w:color="auto"/>
              </w:divBdr>
            </w:div>
          </w:divsChild>
        </w:div>
        <w:div w:id="2098020355">
          <w:marLeft w:val="0"/>
          <w:marRight w:val="0"/>
          <w:marTop w:val="0"/>
          <w:marBottom w:val="0"/>
          <w:divBdr>
            <w:top w:val="none" w:sz="0" w:space="0" w:color="auto"/>
            <w:left w:val="none" w:sz="0" w:space="0" w:color="auto"/>
            <w:bottom w:val="none" w:sz="0" w:space="0" w:color="auto"/>
            <w:right w:val="none" w:sz="0" w:space="0" w:color="auto"/>
          </w:divBdr>
          <w:divsChild>
            <w:div w:id="13870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1926">
      <w:bodyDiv w:val="1"/>
      <w:marLeft w:val="0"/>
      <w:marRight w:val="0"/>
      <w:marTop w:val="0"/>
      <w:marBottom w:val="0"/>
      <w:divBdr>
        <w:top w:val="none" w:sz="0" w:space="0" w:color="auto"/>
        <w:left w:val="none" w:sz="0" w:space="0" w:color="auto"/>
        <w:bottom w:val="none" w:sz="0" w:space="0" w:color="auto"/>
        <w:right w:val="none" w:sz="0" w:space="0" w:color="auto"/>
      </w:divBdr>
    </w:div>
    <w:div w:id="819806715">
      <w:bodyDiv w:val="1"/>
      <w:marLeft w:val="0"/>
      <w:marRight w:val="0"/>
      <w:marTop w:val="0"/>
      <w:marBottom w:val="0"/>
      <w:divBdr>
        <w:top w:val="none" w:sz="0" w:space="0" w:color="auto"/>
        <w:left w:val="none" w:sz="0" w:space="0" w:color="auto"/>
        <w:bottom w:val="none" w:sz="0" w:space="0" w:color="auto"/>
        <w:right w:val="none" w:sz="0" w:space="0" w:color="auto"/>
      </w:divBdr>
    </w:div>
    <w:div w:id="941762220">
      <w:bodyDiv w:val="1"/>
      <w:marLeft w:val="0"/>
      <w:marRight w:val="0"/>
      <w:marTop w:val="0"/>
      <w:marBottom w:val="0"/>
      <w:divBdr>
        <w:top w:val="none" w:sz="0" w:space="0" w:color="auto"/>
        <w:left w:val="none" w:sz="0" w:space="0" w:color="auto"/>
        <w:bottom w:val="none" w:sz="0" w:space="0" w:color="auto"/>
        <w:right w:val="none" w:sz="0" w:space="0" w:color="auto"/>
      </w:divBdr>
    </w:div>
    <w:div w:id="1047417272">
      <w:bodyDiv w:val="1"/>
      <w:marLeft w:val="0"/>
      <w:marRight w:val="0"/>
      <w:marTop w:val="0"/>
      <w:marBottom w:val="0"/>
      <w:divBdr>
        <w:top w:val="none" w:sz="0" w:space="0" w:color="auto"/>
        <w:left w:val="none" w:sz="0" w:space="0" w:color="auto"/>
        <w:bottom w:val="none" w:sz="0" w:space="0" w:color="auto"/>
        <w:right w:val="none" w:sz="0" w:space="0" w:color="auto"/>
      </w:divBdr>
    </w:div>
    <w:div w:id="1093353135">
      <w:bodyDiv w:val="1"/>
      <w:marLeft w:val="0"/>
      <w:marRight w:val="0"/>
      <w:marTop w:val="0"/>
      <w:marBottom w:val="0"/>
      <w:divBdr>
        <w:top w:val="none" w:sz="0" w:space="0" w:color="auto"/>
        <w:left w:val="none" w:sz="0" w:space="0" w:color="auto"/>
        <w:bottom w:val="none" w:sz="0" w:space="0" w:color="auto"/>
        <w:right w:val="none" w:sz="0" w:space="0" w:color="auto"/>
      </w:divBdr>
      <w:divsChild>
        <w:div w:id="1134516889">
          <w:marLeft w:val="0"/>
          <w:marRight w:val="0"/>
          <w:marTop w:val="0"/>
          <w:marBottom w:val="0"/>
          <w:divBdr>
            <w:top w:val="none" w:sz="0" w:space="0" w:color="auto"/>
            <w:left w:val="none" w:sz="0" w:space="0" w:color="auto"/>
            <w:bottom w:val="none" w:sz="0" w:space="0" w:color="auto"/>
            <w:right w:val="none" w:sz="0" w:space="0" w:color="auto"/>
          </w:divBdr>
        </w:div>
      </w:divsChild>
    </w:div>
    <w:div w:id="1136794174">
      <w:bodyDiv w:val="1"/>
      <w:marLeft w:val="0"/>
      <w:marRight w:val="0"/>
      <w:marTop w:val="0"/>
      <w:marBottom w:val="0"/>
      <w:divBdr>
        <w:top w:val="none" w:sz="0" w:space="0" w:color="auto"/>
        <w:left w:val="none" w:sz="0" w:space="0" w:color="auto"/>
        <w:bottom w:val="none" w:sz="0" w:space="0" w:color="auto"/>
        <w:right w:val="none" w:sz="0" w:space="0" w:color="auto"/>
      </w:divBdr>
    </w:div>
    <w:div w:id="1160921559">
      <w:bodyDiv w:val="1"/>
      <w:marLeft w:val="0"/>
      <w:marRight w:val="0"/>
      <w:marTop w:val="0"/>
      <w:marBottom w:val="0"/>
      <w:divBdr>
        <w:top w:val="none" w:sz="0" w:space="0" w:color="auto"/>
        <w:left w:val="none" w:sz="0" w:space="0" w:color="auto"/>
        <w:bottom w:val="none" w:sz="0" w:space="0" w:color="auto"/>
        <w:right w:val="none" w:sz="0" w:space="0" w:color="auto"/>
      </w:divBdr>
    </w:div>
    <w:div w:id="1236356331">
      <w:bodyDiv w:val="1"/>
      <w:marLeft w:val="0"/>
      <w:marRight w:val="0"/>
      <w:marTop w:val="0"/>
      <w:marBottom w:val="0"/>
      <w:divBdr>
        <w:top w:val="none" w:sz="0" w:space="0" w:color="auto"/>
        <w:left w:val="none" w:sz="0" w:space="0" w:color="auto"/>
        <w:bottom w:val="none" w:sz="0" w:space="0" w:color="auto"/>
        <w:right w:val="none" w:sz="0" w:space="0" w:color="auto"/>
      </w:divBdr>
    </w:div>
    <w:div w:id="1280065816">
      <w:bodyDiv w:val="1"/>
      <w:marLeft w:val="0"/>
      <w:marRight w:val="0"/>
      <w:marTop w:val="0"/>
      <w:marBottom w:val="0"/>
      <w:divBdr>
        <w:top w:val="none" w:sz="0" w:space="0" w:color="auto"/>
        <w:left w:val="none" w:sz="0" w:space="0" w:color="auto"/>
        <w:bottom w:val="none" w:sz="0" w:space="0" w:color="auto"/>
        <w:right w:val="none" w:sz="0" w:space="0" w:color="auto"/>
      </w:divBdr>
    </w:div>
    <w:div w:id="1316228311">
      <w:bodyDiv w:val="1"/>
      <w:marLeft w:val="0"/>
      <w:marRight w:val="0"/>
      <w:marTop w:val="0"/>
      <w:marBottom w:val="0"/>
      <w:divBdr>
        <w:top w:val="none" w:sz="0" w:space="0" w:color="auto"/>
        <w:left w:val="none" w:sz="0" w:space="0" w:color="auto"/>
        <w:bottom w:val="none" w:sz="0" w:space="0" w:color="auto"/>
        <w:right w:val="none" w:sz="0" w:space="0" w:color="auto"/>
      </w:divBdr>
    </w:div>
    <w:div w:id="1324578217">
      <w:bodyDiv w:val="1"/>
      <w:marLeft w:val="0"/>
      <w:marRight w:val="0"/>
      <w:marTop w:val="0"/>
      <w:marBottom w:val="0"/>
      <w:divBdr>
        <w:top w:val="none" w:sz="0" w:space="0" w:color="auto"/>
        <w:left w:val="none" w:sz="0" w:space="0" w:color="auto"/>
        <w:bottom w:val="none" w:sz="0" w:space="0" w:color="auto"/>
        <w:right w:val="none" w:sz="0" w:space="0" w:color="auto"/>
      </w:divBdr>
    </w:div>
    <w:div w:id="1382242285">
      <w:bodyDiv w:val="1"/>
      <w:marLeft w:val="0"/>
      <w:marRight w:val="0"/>
      <w:marTop w:val="0"/>
      <w:marBottom w:val="0"/>
      <w:divBdr>
        <w:top w:val="none" w:sz="0" w:space="0" w:color="auto"/>
        <w:left w:val="none" w:sz="0" w:space="0" w:color="auto"/>
        <w:bottom w:val="none" w:sz="0" w:space="0" w:color="auto"/>
        <w:right w:val="none" w:sz="0" w:space="0" w:color="auto"/>
      </w:divBdr>
    </w:div>
    <w:div w:id="1399130528">
      <w:bodyDiv w:val="1"/>
      <w:marLeft w:val="0"/>
      <w:marRight w:val="0"/>
      <w:marTop w:val="0"/>
      <w:marBottom w:val="0"/>
      <w:divBdr>
        <w:top w:val="none" w:sz="0" w:space="0" w:color="auto"/>
        <w:left w:val="none" w:sz="0" w:space="0" w:color="auto"/>
        <w:bottom w:val="none" w:sz="0" w:space="0" w:color="auto"/>
        <w:right w:val="none" w:sz="0" w:space="0" w:color="auto"/>
      </w:divBdr>
    </w:div>
    <w:div w:id="1531142505">
      <w:bodyDiv w:val="1"/>
      <w:marLeft w:val="0"/>
      <w:marRight w:val="0"/>
      <w:marTop w:val="0"/>
      <w:marBottom w:val="0"/>
      <w:divBdr>
        <w:top w:val="none" w:sz="0" w:space="0" w:color="auto"/>
        <w:left w:val="none" w:sz="0" w:space="0" w:color="auto"/>
        <w:bottom w:val="none" w:sz="0" w:space="0" w:color="auto"/>
        <w:right w:val="none" w:sz="0" w:space="0" w:color="auto"/>
      </w:divBdr>
    </w:div>
    <w:div w:id="1554267407">
      <w:bodyDiv w:val="1"/>
      <w:marLeft w:val="0"/>
      <w:marRight w:val="0"/>
      <w:marTop w:val="0"/>
      <w:marBottom w:val="0"/>
      <w:divBdr>
        <w:top w:val="none" w:sz="0" w:space="0" w:color="auto"/>
        <w:left w:val="none" w:sz="0" w:space="0" w:color="auto"/>
        <w:bottom w:val="none" w:sz="0" w:space="0" w:color="auto"/>
        <w:right w:val="none" w:sz="0" w:space="0" w:color="auto"/>
      </w:divBdr>
      <w:divsChild>
        <w:div w:id="1785223570">
          <w:marLeft w:val="0"/>
          <w:marRight w:val="0"/>
          <w:marTop w:val="0"/>
          <w:marBottom w:val="0"/>
          <w:divBdr>
            <w:top w:val="none" w:sz="0" w:space="0" w:color="auto"/>
            <w:left w:val="none" w:sz="0" w:space="0" w:color="auto"/>
            <w:bottom w:val="none" w:sz="0" w:space="0" w:color="auto"/>
            <w:right w:val="none" w:sz="0" w:space="0" w:color="auto"/>
          </w:divBdr>
          <w:divsChild>
            <w:div w:id="492070428">
              <w:marLeft w:val="0"/>
              <w:marRight w:val="0"/>
              <w:marTop w:val="0"/>
              <w:marBottom w:val="0"/>
              <w:divBdr>
                <w:top w:val="none" w:sz="0" w:space="0" w:color="auto"/>
                <w:left w:val="none" w:sz="0" w:space="0" w:color="auto"/>
                <w:bottom w:val="none" w:sz="0" w:space="0" w:color="auto"/>
                <w:right w:val="none" w:sz="0" w:space="0" w:color="auto"/>
              </w:divBdr>
              <w:divsChild>
                <w:div w:id="17010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48538">
      <w:bodyDiv w:val="1"/>
      <w:marLeft w:val="0"/>
      <w:marRight w:val="0"/>
      <w:marTop w:val="0"/>
      <w:marBottom w:val="0"/>
      <w:divBdr>
        <w:top w:val="none" w:sz="0" w:space="0" w:color="auto"/>
        <w:left w:val="none" w:sz="0" w:space="0" w:color="auto"/>
        <w:bottom w:val="none" w:sz="0" w:space="0" w:color="auto"/>
        <w:right w:val="none" w:sz="0" w:space="0" w:color="auto"/>
      </w:divBdr>
      <w:divsChild>
        <w:div w:id="988441787">
          <w:marLeft w:val="0"/>
          <w:marRight w:val="0"/>
          <w:marTop w:val="0"/>
          <w:marBottom w:val="0"/>
          <w:divBdr>
            <w:top w:val="none" w:sz="0" w:space="0" w:color="auto"/>
            <w:left w:val="none" w:sz="0" w:space="0" w:color="auto"/>
            <w:bottom w:val="none" w:sz="0" w:space="0" w:color="auto"/>
            <w:right w:val="none" w:sz="0" w:space="0" w:color="auto"/>
          </w:divBdr>
          <w:divsChild>
            <w:div w:id="1779256443">
              <w:marLeft w:val="0"/>
              <w:marRight w:val="0"/>
              <w:marTop w:val="0"/>
              <w:marBottom w:val="0"/>
              <w:divBdr>
                <w:top w:val="none" w:sz="0" w:space="0" w:color="auto"/>
                <w:left w:val="none" w:sz="0" w:space="0" w:color="auto"/>
                <w:bottom w:val="none" w:sz="0" w:space="0" w:color="auto"/>
                <w:right w:val="none" w:sz="0" w:space="0" w:color="auto"/>
              </w:divBdr>
              <w:divsChild>
                <w:div w:id="13670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8678">
      <w:bodyDiv w:val="1"/>
      <w:marLeft w:val="0"/>
      <w:marRight w:val="0"/>
      <w:marTop w:val="0"/>
      <w:marBottom w:val="0"/>
      <w:divBdr>
        <w:top w:val="none" w:sz="0" w:space="0" w:color="auto"/>
        <w:left w:val="none" w:sz="0" w:space="0" w:color="auto"/>
        <w:bottom w:val="none" w:sz="0" w:space="0" w:color="auto"/>
        <w:right w:val="none" w:sz="0" w:space="0" w:color="auto"/>
      </w:divBdr>
      <w:divsChild>
        <w:div w:id="2093745175">
          <w:marLeft w:val="0"/>
          <w:marRight w:val="0"/>
          <w:marTop w:val="0"/>
          <w:marBottom w:val="0"/>
          <w:divBdr>
            <w:top w:val="none" w:sz="0" w:space="0" w:color="auto"/>
            <w:left w:val="none" w:sz="0" w:space="0" w:color="auto"/>
            <w:bottom w:val="none" w:sz="0" w:space="0" w:color="auto"/>
            <w:right w:val="none" w:sz="0" w:space="0" w:color="auto"/>
          </w:divBdr>
          <w:divsChild>
            <w:div w:id="149906482">
              <w:marLeft w:val="0"/>
              <w:marRight w:val="0"/>
              <w:marTop w:val="0"/>
              <w:marBottom w:val="0"/>
              <w:divBdr>
                <w:top w:val="none" w:sz="0" w:space="0" w:color="auto"/>
                <w:left w:val="none" w:sz="0" w:space="0" w:color="auto"/>
                <w:bottom w:val="none" w:sz="0" w:space="0" w:color="auto"/>
                <w:right w:val="none" w:sz="0" w:space="0" w:color="auto"/>
              </w:divBdr>
              <w:divsChild>
                <w:div w:id="4672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12126">
      <w:bodyDiv w:val="1"/>
      <w:marLeft w:val="0"/>
      <w:marRight w:val="0"/>
      <w:marTop w:val="0"/>
      <w:marBottom w:val="0"/>
      <w:divBdr>
        <w:top w:val="none" w:sz="0" w:space="0" w:color="auto"/>
        <w:left w:val="none" w:sz="0" w:space="0" w:color="auto"/>
        <w:bottom w:val="none" w:sz="0" w:space="0" w:color="auto"/>
        <w:right w:val="none" w:sz="0" w:space="0" w:color="auto"/>
      </w:divBdr>
      <w:divsChild>
        <w:div w:id="400755475">
          <w:marLeft w:val="0"/>
          <w:marRight w:val="0"/>
          <w:marTop w:val="0"/>
          <w:marBottom w:val="0"/>
          <w:divBdr>
            <w:top w:val="none" w:sz="0" w:space="0" w:color="auto"/>
            <w:left w:val="none" w:sz="0" w:space="0" w:color="auto"/>
            <w:bottom w:val="none" w:sz="0" w:space="0" w:color="auto"/>
            <w:right w:val="none" w:sz="0" w:space="0" w:color="auto"/>
          </w:divBdr>
          <w:divsChild>
            <w:div w:id="1730154274">
              <w:marLeft w:val="0"/>
              <w:marRight w:val="0"/>
              <w:marTop w:val="0"/>
              <w:marBottom w:val="0"/>
              <w:divBdr>
                <w:top w:val="none" w:sz="0" w:space="0" w:color="auto"/>
                <w:left w:val="none" w:sz="0" w:space="0" w:color="auto"/>
                <w:bottom w:val="none" w:sz="0" w:space="0" w:color="auto"/>
                <w:right w:val="none" w:sz="0" w:space="0" w:color="auto"/>
              </w:divBdr>
              <w:divsChild>
                <w:div w:id="15043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5849">
      <w:bodyDiv w:val="1"/>
      <w:marLeft w:val="0"/>
      <w:marRight w:val="0"/>
      <w:marTop w:val="0"/>
      <w:marBottom w:val="0"/>
      <w:divBdr>
        <w:top w:val="none" w:sz="0" w:space="0" w:color="auto"/>
        <w:left w:val="none" w:sz="0" w:space="0" w:color="auto"/>
        <w:bottom w:val="none" w:sz="0" w:space="0" w:color="auto"/>
        <w:right w:val="none" w:sz="0" w:space="0" w:color="auto"/>
      </w:divBdr>
    </w:div>
    <w:div w:id="1710955218">
      <w:bodyDiv w:val="1"/>
      <w:marLeft w:val="0"/>
      <w:marRight w:val="0"/>
      <w:marTop w:val="0"/>
      <w:marBottom w:val="0"/>
      <w:divBdr>
        <w:top w:val="none" w:sz="0" w:space="0" w:color="auto"/>
        <w:left w:val="none" w:sz="0" w:space="0" w:color="auto"/>
        <w:bottom w:val="none" w:sz="0" w:space="0" w:color="auto"/>
        <w:right w:val="none" w:sz="0" w:space="0" w:color="auto"/>
      </w:divBdr>
      <w:divsChild>
        <w:div w:id="1268350490">
          <w:marLeft w:val="0"/>
          <w:marRight w:val="0"/>
          <w:marTop w:val="0"/>
          <w:marBottom w:val="0"/>
          <w:divBdr>
            <w:top w:val="none" w:sz="0" w:space="0" w:color="auto"/>
            <w:left w:val="none" w:sz="0" w:space="0" w:color="auto"/>
            <w:bottom w:val="none" w:sz="0" w:space="0" w:color="auto"/>
            <w:right w:val="none" w:sz="0" w:space="0" w:color="auto"/>
          </w:divBdr>
          <w:divsChild>
            <w:div w:id="1580865603">
              <w:marLeft w:val="0"/>
              <w:marRight w:val="0"/>
              <w:marTop w:val="0"/>
              <w:marBottom w:val="0"/>
              <w:divBdr>
                <w:top w:val="none" w:sz="0" w:space="0" w:color="auto"/>
                <w:left w:val="none" w:sz="0" w:space="0" w:color="auto"/>
                <w:bottom w:val="none" w:sz="0" w:space="0" w:color="auto"/>
                <w:right w:val="none" w:sz="0" w:space="0" w:color="auto"/>
              </w:divBdr>
              <w:divsChild>
                <w:div w:id="1855076131">
                  <w:marLeft w:val="0"/>
                  <w:marRight w:val="0"/>
                  <w:marTop w:val="0"/>
                  <w:marBottom w:val="0"/>
                  <w:divBdr>
                    <w:top w:val="none" w:sz="0" w:space="0" w:color="auto"/>
                    <w:left w:val="none" w:sz="0" w:space="0" w:color="auto"/>
                    <w:bottom w:val="none" w:sz="0" w:space="0" w:color="auto"/>
                    <w:right w:val="none" w:sz="0" w:space="0" w:color="auto"/>
                  </w:divBdr>
                  <w:divsChild>
                    <w:div w:id="215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1807">
      <w:bodyDiv w:val="1"/>
      <w:marLeft w:val="0"/>
      <w:marRight w:val="0"/>
      <w:marTop w:val="0"/>
      <w:marBottom w:val="0"/>
      <w:divBdr>
        <w:top w:val="none" w:sz="0" w:space="0" w:color="auto"/>
        <w:left w:val="none" w:sz="0" w:space="0" w:color="auto"/>
        <w:bottom w:val="none" w:sz="0" w:space="0" w:color="auto"/>
        <w:right w:val="none" w:sz="0" w:space="0" w:color="auto"/>
      </w:divBdr>
    </w:div>
    <w:div w:id="1759211087">
      <w:bodyDiv w:val="1"/>
      <w:marLeft w:val="0"/>
      <w:marRight w:val="0"/>
      <w:marTop w:val="0"/>
      <w:marBottom w:val="0"/>
      <w:divBdr>
        <w:top w:val="none" w:sz="0" w:space="0" w:color="auto"/>
        <w:left w:val="none" w:sz="0" w:space="0" w:color="auto"/>
        <w:bottom w:val="none" w:sz="0" w:space="0" w:color="auto"/>
        <w:right w:val="none" w:sz="0" w:space="0" w:color="auto"/>
      </w:divBdr>
    </w:div>
    <w:div w:id="1817914823">
      <w:bodyDiv w:val="1"/>
      <w:marLeft w:val="0"/>
      <w:marRight w:val="0"/>
      <w:marTop w:val="0"/>
      <w:marBottom w:val="0"/>
      <w:divBdr>
        <w:top w:val="none" w:sz="0" w:space="0" w:color="auto"/>
        <w:left w:val="none" w:sz="0" w:space="0" w:color="auto"/>
        <w:bottom w:val="none" w:sz="0" w:space="0" w:color="auto"/>
        <w:right w:val="none" w:sz="0" w:space="0" w:color="auto"/>
      </w:divBdr>
    </w:div>
    <w:div w:id="1902711858">
      <w:bodyDiv w:val="1"/>
      <w:marLeft w:val="0"/>
      <w:marRight w:val="0"/>
      <w:marTop w:val="0"/>
      <w:marBottom w:val="0"/>
      <w:divBdr>
        <w:top w:val="none" w:sz="0" w:space="0" w:color="auto"/>
        <w:left w:val="none" w:sz="0" w:space="0" w:color="auto"/>
        <w:bottom w:val="none" w:sz="0" w:space="0" w:color="auto"/>
        <w:right w:val="none" w:sz="0" w:space="0" w:color="auto"/>
      </w:divBdr>
    </w:div>
    <w:div w:id="2011253479">
      <w:bodyDiv w:val="1"/>
      <w:marLeft w:val="0"/>
      <w:marRight w:val="0"/>
      <w:marTop w:val="0"/>
      <w:marBottom w:val="0"/>
      <w:divBdr>
        <w:top w:val="none" w:sz="0" w:space="0" w:color="auto"/>
        <w:left w:val="none" w:sz="0" w:space="0" w:color="auto"/>
        <w:bottom w:val="none" w:sz="0" w:space="0" w:color="auto"/>
        <w:right w:val="none" w:sz="0" w:space="0" w:color="auto"/>
      </w:divBdr>
    </w:div>
    <w:div w:id="2103378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emf"/><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hyperlink" Target="https://CRAN.R-project.org/package=vegan" TargetMode="External"/><Relationship Id="rId30" Type="http://schemas.openxmlformats.org/officeDocument/2006/relationships/image" Target="media/image21.emf"/><Relationship Id="rId35" Type="http://schemas.microsoft.com/office/2011/relationships/people" Target="people.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4DD89-F7E4-7C4B-B302-3493C30B6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18</Pages>
  <Words>27620</Words>
  <Characters>157440</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Page Casar</dc:creator>
  <cp:keywords/>
  <dc:description/>
  <cp:lastModifiedBy>Caitlin Page Casar</cp:lastModifiedBy>
  <cp:revision>10</cp:revision>
  <dcterms:created xsi:type="dcterms:W3CDTF">2019-07-05T20:18:00Z</dcterms:created>
  <dcterms:modified xsi:type="dcterms:W3CDTF">2019-07-17T15:58:00Z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zotero-version="5.0.70"&gt;&lt;session id="i5AUg2hW"/&gt;&lt;style id="http://www.zotero.org/styles/geobiology" hasBibliography="1" bibliographyStyleHasBeenSet="0"/&gt;&lt;prefs&gt;&lt;pref name="fieldType" value="Field"/&gt;&lt;/prefs&gt;&lt;/data&gt;</vt:lpwstr>
  </property>
</Properties>
</file>