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64D78E82" w:rsidR="00EC0C59" w:rsidRPr="007A3AFF" w:rsidRDefault="000A6736" w:rsidP="00C70A24">
      <w:pPr>
        <w:spacing w:before="120" w:line="276" w:lineRule="auto"/>
        <w:jc w:val="both"/>
        <w:rPr>
          <w:sz w:val="22"/>
          <w:szCs w:val="22"/>
        </w:rPr>
      </w:pPr>
      <w:ins w:id="1" w:author="Maggie Osburn" w:date="2019-07-17T09:28:00Z">
        <w:r>
          <w:rPr>
            <w:sz w:val="22"/>
            <w:szCs w:val="22"/>
          </w:rPr>
          <w:t>D</w:t>
        </w:r>
        <w:r w:rsidRPr="007A3AFF">
          <w:rPr>
            <w:sz w:val="22"/>
            <w:szCs w:val="22"/>
          </w:rPr>
          <w:t>eep subsurface biofilms</w:t>
        </w:r>
        <w:r>
          <w:rPr>
            <w:sz w:val="22"/>
            <w:szCs w:val="22"/>
          </w:rPr>
          <w:t xml:space="preserve"> </w:t>
        </w:r>
      </w:ins>
      <w:ins w:id="2" w:author="Maggie Osburn" w:date="2019-07-17T09:29:00Z">
        <w:r>
          <w:rPr>
            <w:sz w:val="22"/>
            <w:szCs w:val="22"/>
          </w:rPr>
          <w:t>are</w:t>
        </w:r>
      </w:ins>
      <w:ins w:id="3" w:author="Maggie Osburn" w:date="2019-07-17T09:30:00Z">
        <w:r>
          <w:rPr>
            <w:sz w:val="22"/>
            <w:szCs w:val="22"/>
          </w:rPr>
          <w:t xml:space="preserve"> estimated to </w:t>
        </w:r>
      </w:ins>
      <w:ins w:id="4" w:author="Maggie Osburn" w:date="2019-07-17T09:28:00Z">
        <w:r>
          <w:rPr>
            <w:sz w:val="22"/>
            <w:szCs w:val="22"/>
          </w:rPr>
          <w:t>host the majority of</w:t>
        </w:r>
      </w:ins>
      <w:del w:id="5" w:author="Maggie Osburn" w:date="2019-07-17T09:28:00Z">
        <w:r w:rsidR="00EC0C59" w:rsidRPr="007A3AFF" w:rsidDel="000A6736">
          <w:rPr>
            <w:bCs/>
            <w:spacing w:val="4"/>
            <w:sz w:val="22"/>
            <w:szCs w:val="22"/>
          </w:rPr>
          <w:delText>A vast</w:delText>
        </w:r>
      </w:del>
      <w:r w:rsidR="00EC0C59" w:rsidRPr="007A3AFF">
        <w:rPr>
          <w:bCs/>
          <w:spacing w:val="4"/>
          <w:sz w:val="22"/>
          <w:szCs w:val="22"/>
        </w:rPr>
        <w:t xml:space="preserve"> </w:t>
      </w:r>
      <w:del w:id="6" w:author="Maggie Osburn" w:date="2019-07-17T09:29:00Z">
        <w:r w:rsidR="00EC0C59" w:rsidRPr="007A3AFF" w:rsidDel="000A6736">
          <w:rPr>
            <w:bCs/>
            <w:spacing w:val="4"/>
            <w:sz w:val="22"/>
            <w:szCs w:val="22"/>
          </w:rPr>
          <w:delText>quantity of</w:delText>
        </w:r>
        <w:r w:rsidR="00EC0C59" w:rsidRPr="007A3AFF" w:rsidDel="000A6736">
          <w:rPr>
            <w:sz w:val="22"/>
            <w:szCs w:val="22"/>
          </w:rPr>
          <w:delText xml:space="preserve"> </w:delText>
        </w:r>
      </w:del>
      <w:r w:rsidR="00EC0C59" w:rsidRPr="007A3AFF">
        <w:rPr>
          <w:sz w:val="22"/>
          <w:szCs w:val="22"/>
        </w:rPr>
        <w:t xml:space="preserve">prokaryotic life on Earth </w:t>
      </w:r>
      <w:del w:id="7" w:author="Maggie Osburn" w:date="2019-07-17T09:29:00Z">
        <w:r w:rsidR="00EC0C59" w:rsidRPr="007A3AFF" w:rsidDel="000A6736">
          <w:rPr>
            <w:sz w:val="22"/>
            <w:szCs w:val="22"/>
          </w:rPr>
          <w:delText>is present in</w:delText>
        </w:r>
      </w:del>
      <w:ins w:id="8" w:author="Maggie Osburn" w:date="2019-07-17T09:29:00Z">
        <w:r>
          <w:rPr>
            <w:sz w:val="22"/>
            <w:szCs w:val="22"/>
          </w:rPr>
          <w:t xml:space="preserve">yet, </w:t>
        </w:r>
      </w:ins>
      <w:ins w:id="9" w:author="Maggie Osburn" w:date="2019-07-17T09:30:00Z">
        <w:r>
          <w:rPr>
            <w:sz w:val="22"/>
            <w:szCs w:val="22"/>
          </w:rPr>
          <w:t xml:space="preserve">fundamental aspects of their </w:t>
        </w:r>
      </w:ins>
      <w:ins w:id="10" w:author="Maggie Osburn" w:date="2019-07-17T09:29:00Z">
        <w:r w:rsidRPr="007A3AFF">
          <w:rPr>
            <w:sz w:val="22"/>
            <w:szCs w:val="22"/>
          </w:rPr>
          <w:t xml:space="preserve">ecology </w:t>
        </w:r>
      </w:ins>
      <w:ins w:id="11" w:author="Maggie Osburn" w:date="2019-07-17T09:30:00Z">
        <w:r>
          <w:rPr>
            <w:sz w:val="22"/>
            <w:szCs w:val="22"/>
          </w:rPr>
          <w:t>remain unknown</w:t>
        </w:r>
      </w:ins>
      <w:r w:rsidR="00EC0C59" w:rsidRPr="007A3AFF">
        <w:rPr>
          <w:sz w:val="22"/>
          <w:szCs w:val="22"/>
        </w:rPr>
        <w:t xml:space="preserve"> </w:t>
      </w:r>
      <w:del w:id="12" w:author="Maggie Osburn" w:date="2019-07-17T09:28:00Z">
        <w:r w:rsidR="00EC0C59" w:rsidRPr="007A3AFF" w:rsidDel="000A6736">
          <w:rPr>
            <w:sz w:val="22"/>
            <w:szCs w:val="22"/>
          </w:rPr>
          <w:delText xml:space="preserve">deep subsurface biofilms </w:delText>
        </w:r>
      </w:del>
      <w:r w:rsidR="00EC0C59" w:rsidRPr="007A3AFF">
        <w:rPr>
          <w:sz w:val="22"/>
          <w:szCs w:val="22"/>
        </w:rPr>
        <w:t>(</w:t>
      </w:r>
      <w:proofErr w:type="spellStart"/>
      <w:r w:rsidR="00EC0C59" w:rsidRPr="007A3AFF">
        <w:rPr>
          <w:sz w:val="22"/>
          <w:szCs w:val="22"/>
        </w:rPr>
        <w:t>Flemming</w:t>
      </w:r>
      <w:proofErr w:type="spellEnd"/>
      <w:r w:rsidR="00EC0C59" w:rsidRPr="007A3AFF">
        <w:rPr>
          <w:sz w:val="22"/>
          <w:szCs w:val="22"/>
        </w:rPr>
        <w:t xml:space="preserve"> and </w:t>
      </w:r>
      <w:proofErr w:type="spellStart"/>
      <w:r w:rsidR="00EC0C59" w:rsidRPr="007A3AFF">
        <w:rPr>
          <w:sz w:val="22"/>
          <w:szCs w:val="22"/>
        </w:rPr>
        <w:t>Wuertz</w:t>
      </w:r>
      <w:proofErr w:type="spellEnd"/>
      <w:r w:rsidR="00EC0C59" w:rsidRPr="007A3AFF">
        <w:rPr>
          <w:sz w:val="22"/>
          <w:szCs w:val="22"/>
        </w:rPr>
        <w:t>, 2019)</w:t>
      </w:r>
      <w:ins w:id="13" w:author="Maggie Osburn" w:date="2019-07-17T09:30:00Z">
        <w:r>
          <w:rPr>
            <w:sz w:val="22"/>
            <w:szCs w:val="22"/>
          </w:rPr>
          <w:t>.</w:t>
        </w:r>
      </w:ins>
      <w:ins w:id="14" w:author="Maggie Osburn" w:date="2019-07-17T09:31:00Z">
        <w:r>
          <w:rPr>
            <w:sz w:val="22"/>
            <w:szCs w:val="22"/>
          </w:rPr>
          <w:t xml:space="preserve"> An inherent difficulty in studying subsurface biofilms that of sampling. W</w:t>
        </w:r>
      </w:ins>
      <w:ins w:id="15" w:author="Maggie Osburn" w:date="2019-07-17T09:32:00Z">
        <w:r>
          <w:rPr>
            <w:sz w:val="22"/>
            <w:szCs w:val="22"/>
          </w:rPr>
          <w:t>hile,</w:t>
        </w:r>
      </w:ins>
      <w:del w:id="16" w:author="Maggie Osburn" w:date="2019-07-17T09:30:00Z">
        <w:r w:rsidR="00EC0C59" w:rsidRPr="007A3AFF" w:rsidDel="000A6736">
          <w:rPr>
            <w:sz w:val="22"/>
            <w:szCs w:val="22"/>
          </w:rPr>
          <w:delText>; however,</w:delText>
        </w:r>
      </w:del>
      <w:ins w:id="17" w:author="Maggie Osburn" w:date="2019-07-17T09:32:00Z">
        <w:r>
          <w:rPr>
            <w:sz w:val="22"/>
            <w:szCs w:val="22"/>
          </w:rPr>
          <w:t xml:space="preserve"> </w:t>
        </w:r>
      </w:ins>
      <w:del w:id="18" w:author="Maggie Osburn" w:date="2019-07-17T09:32:00Z">
        <w:r w:rsidR="00EC0C59" w:rsidRPr="007A3AFF" w:rsidDel="000A6736">
          <w:rPr>
            <w:sz w:val="22"/>
            <w:szCs w:val="22"/>
          </w:rPr>
          <w:delText xml:space="preserve"> </w:delText>
        </w:r>
      </w:del>
      <w:del w:id="19" w:author="Maggie Osburn" w:date="2019-07-17T09:29:00Z">
        <w:r w:rsidR="00EC0C59" w:rsidRPr="007A3AFF" w:rsidDel="000A6736">
          <w:rPr>
            <w:sz w:val="22"/>
            <w:szCs w:val="22"/>
          </w:rPr>
          <w:delText xml:space="preserve">the ecology of these communities in terms of diversity and biomass is not well constrained. </w:delText>
        </w:r>
      </w:del>
      <w:del w:id="20" w:author="Maggie Osburn" w:date="2019-07-17T09:32:00Z">
        <w:r w:rsidR="00EC0C59" w:rsidRPr="007A3AFF" w:rsidDel="000A6736">
          <w:rPr>
            <w:sz w:val="22"/>
            <w:szCs w:val="22"/>
          </w:rPr>
          <w:delText>S</w:delText>
        </w:r>
      </w:del>
      <w:ins w:id="21" w:author="Maggie Osburn" w:date="2019-07-17T09:32:00Z">
        <w:r>
          <w:rPr>
            <w:sz w:val="22"/>
            <w:szCs w:val="22"/>
          </w:rPr>
          <w:t>s</w:t>
        </w:r>
      </w:ins>
      <w:r w:rsidR="00EC0C59" w:rsidRPr="007A3AFF">
        <w:rPr>
          <w:sz w:val="22"/>
          <w:szCs w:val="22"/>
        </w:rPr>
        <w:t xml:space="preserve">amples from marine and terrestrial deep subsurface </w:t>
      </w:r>
      <w:ins w:id="22" w:author="Maggie Osburn" w:date="2019-07-17T09:32:00Z">
        <w:r w:rsidRPr="007A3AFF">
          <w:rPr>
            <w:sz w:val="22"/>
            <w:szCs w:val="22"/>
          </w:rPr>
          <w:t xml:space="preserve">fracture and pore fluids </w:t>
        </w:r>
      </w:ins>
      <w:r w:rsidR="00EC0C59" w:rsidRPr="007A3AFF">
        <w:rPr>
          <w:sz w:val="22"/>
          <w:szCs w:val="22"/>
        </w:rPr>
        <w:t>systems have revealed abundant and diverse microbial life</w:t>
      </w:r>
      <w:ins w:id="23" w:author="Maggie Osburn" w:date="2019-07-17T09:32:00Z">
        <w:r>
          <w:rPr>
            <w:sz w:val="22"/>
            <w:szCs w:val="22"/>
          </w:rPr>
          <w:t>,</w:t>
        </w:r>
      </w:ins>
      <w:ins w:id="24" w:author="Maggie Osburn" w:date="2019-07-17T09:33:00Z">
        <w:r>
          <w:rPr>
            <w:sz w:val="22"/>
            <w:szCs w:val="22"/>
          </w:rPr>
          <w:t xml:space="preserve"> limited recent work has </w:t>
        </w:r>
      </w:ins>
      <w:r w:rsidR="00EC0C59" w:rsidRPr="007A3AFF">
        <w:rPr>
          <w:sz w:val="22"/>
          <w:szCs w:val="22"/>
        </w:rPr>
        <w:t xml:space="preserve"> </w:t>
      </w:r>
      <w:del w:id="25" w:author="Maggie Osburn" w:date="2019-07-17T09:32:00Z">
        <w:r w:rsidR="00EC0C59" w:rsidRPr="007A3AFF" w:rsidDel="000A6736">
          <w:rPr>
            <w:sz w:val="22"/>
            <w:szCs w:val="22"/>
          </w:rPr>
          <w:delText xml:space="preserve">suspended in fluids (i.e. fracture and pore fluids); </w:delText>
        </w:r>
      </w:del>
      <w:del w:id="26" w:author="Maggie Osburn" w:date="2019-07-17T09:33:00Z">
        <w:r w:rsidR="00EC0C59" w:rsidRPr="007A3AFF" w:rsidDel="000A6736">
          <w:rPr>
            <w:sz w:val="22"/>
            <w:szCs w:val="22"/>
          </w:rPr>
          <w:delText xml:space="preserve">however, the same is not well </w:delText>
        </w:r>
      </w:del>
      <w:r w:rsidR="00EC0C59" w:rsidRPr="007A3AFF">
        <w:rPr>
          <w:sz w:val="22"/>
          <w:szCs w:val="22"/>
        </w:rPr>
        <w:t xml:space="preserve">described </w:t>
      </w:r>
      <w:del w:id="27" w:author="Maggie Osburn" w:date="2019-07-17T09:33:00Z">
        <w:r w:rsidR="00EC0C59" w:rsidRPr="007A3AFF" w:rsidDel="000A6736">
          <w:rPr>
            <w:sz w:val="22"/>
            <w:szCs w:val="22"/>
          </w:rPr>
          <w:delText xml:space="preserve">for </w:delText>
        </w:r>
      </w:del>
      <w:ins w:id="28" w:author="Maggie Osburn" w:date="2019-07-17T09:33:00Z">
        <w:r>
          <w:rPr>
            <w:sz w:val="22"/>
            <w:szCs w:val="22"/>
          </w:rPr>
          <w:t xml:space="preserve">the corresponding </w:t>
        </w:r>
      </w:ins>
      <w:del w:id="29" w:author="Maggie Osburn" w:date="2019-07-17T09:33:00Z">
        <w:r w:rsidR="00EC0C59" w:rsidRPr="007A3AFF" w:rsidDel="000A6736">
          <w:rPr>
            <w:sz w:val="22"/>
            <w:szCs w:val="22"/>
          </w:rPr>
          <w:delText xml:space="preserve">microbial life attached to surfaces (i.e. </w:delText>
        </w:r>
      </w:del>
      <w:r w:rsidR="00EC0C59" w:rsidRPr="007A3AFF">
        <w:rPr>
          <w:sz w:val="22"/>
          <w:szCs w:val="22"/>
        </w:rPr>
        <w:t>biofilms on rock fracture and pore space surfaces</w:t>
      </w:r>
      <w:del w:id="30" w:author="Maggie Osburn" w:date="2019-07-17T09:33:00Z">
        <w:r w:rsidR="00EC0C59" w:rsidRPr="007A3AFF" w:rsidDel="000A6736">
          <w:rPr>
            <w:sz w:val="22"/>
            <w:szCs w:val="22"/>
          </w:rPr>
          <w:delText>)</w:delText>
        </w:r>
      </w:del>
      <w:r w:rsidR="00EC0C59" w:rsidRPr="007A3AFF">
        <w:rPr>
          <w:sz w:val="22"/>
          <w:szCs w:val="22"/>
        </w:rPr>
        <w:t>.</w:t>
      </w:r>
      <w:del w:id="31" w:author="Maggie Osburn" w:date="2019-07-17T09:33:00Z">
        <w:r w:rsidR="00EC0C59" w:rsidRPr="007A3AFF" w:rsidDel="000A6736">
          <w:rPr>
            <w:sz w:val="22"/>
            <w:szCs w:val="22"/>
          </w:rPr>
          <w:delText xml:space="preserve"> </w:delText>
        </w:r>
      </w:del>
      <w:r w:rsidR="00EC0C59" w:rsidRPr="007A3AFF">
        <w:rPr>
          <w:sz w:val="22"/>
          <w:szCs w:val="22"/>
        </w:rPr>
        <w:t xml:space="preserve">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32"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pPr>
        <w:pPrChange w:id="33" w:author="Caitlin Page Casar" w:date="2019-06-04T14:07:00Z">
          <w:pPr>
            <w:pStyle w:val="CommentText"/>
            <w:ind w:left="360"/>
          </w:pPr>
        </w:pPrChange>
      </w:pPr>
    </w:p>
    <w:p w14:paraId="31BC1376" w14:textId="04D3E1BF" w:rsidR="0070230B" w:rsidDel="00C70A24" w:rsidRDefault="0070230B">
      <w:pPr>
        <w:pStyle w:val="CommentText"/>
        <w:spacing w:before="120" w:line="276" w:lineRule="auto"/>
        <w:jc w:val="both"/>
        <w:rPr>
          <w:del w:id="34" w:author="Caitlin Page Casar" w:date="2019-06-04T14:07:00Z"/>
          <w:sz w:val="22"/>
          <w:szCs w:val="22"/>
        </w:rPr>
        <w:pPrChange w:id="35"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biosphere </w:t>
      </w:r>
      <w:del w:id="36" w:author="Maggie Osburn" w:date="2019-07-17T09:35:00Z">
        <w:r w:rsidRPr="007A3AFF" w:rsidDel="000A6736">
          <w:rPr>
            <w:sz w:val="22"/>
            <w:szCs w:val="22"/>
          </w:rPr>
          <w:delText xml:space="preserve">theoretically </w:delText>
        </w:r>
      </w:del>
      <w:r w:rsidRPr="007A3AFF">
        <w:rPr>
          <w:sz w:val="22"/>
          <w:szCs w:val="22"/>
        </w:rPr>
        <w:t xml:space="preserve">extends to </w:t>
      </w:r>
      <w:ins w:id="37" w:author="Maggie Osburn" w:date="2019-07-17T09:37:00Z">
        <w:r w:rsidR="000A6736">
          <w:rPr>
            <w:sz w:val="22"/>
            <w:szCs w:val="22"/>
          </w:rPr>
          <w:t xml:space="preserve">great depths in the Earth’s crust, ending only </w:t>
        </w:r>
      </w:ins>
      <w:ins w:id="38" w:author="Maggie Osburn" w:date="2019-07-17T09:36:00Z">
        <w:r w:rsidR="000A6736">
          <w:rPr>
            <w:sz w:val="22"/>
            <w:szCs w:val="22"/>
          </w:rPr>
          <w:t>where</w:t>
        </w:r>
        <w:r w:rsidR="000A6736" w:rsidRPr="007A3AFF">
          <w:rPr>
            <w:sz w:val="22"/>
            <w:szCs w:val="22"/>
          </w:rPr>
          <w:t xml:space="preserve"> temperature, pressure, water</w:t>
        </w:r>
      </w:ins>
      <w:ins w:id="39" w:author="Maggie Osburn" w:date="2019-07-17T09:37:00Z">
        <w:r w:rsidR="000A6736">
          <w:rPr>
            <w:sz w:val="22"/>
            <w:szCs w:val="22"/>
          </w:rPr>
          <w:t xml:space="preserve"> limitation</w:t>
        </w:r>
      </w:ins>
      <w:ins w:id="40" w:author="Maggie Osburn" w:date="2019-07-17T09:38:00Z">
        <w:r w:rsidR="00E46C8B">
          <w:rPr>
            <w:sz w:val="22"/>
            <w:szCs w:val="22"/>
          </w:rPr>
          <w:t>, or pore size</w:t>
        </w:r>
      </w:ins>
      <w:ins w:id="41" w:author="Maggie Osburn" w:date="2019-07-17T09:37:00Z">
        <w:r w:rsidR="000A6736">
          <w:rPr>
            <w:sz w:val="22"/>
            <w:szCs w:val="22"/>
          </w:rPr>
          <w:t xml:space="preserve"> </w:t>
        </w:r>
      </w:ins>
      <w:ins w:id="42" w:author="Maggie Osburn" w:date="2019-07-17T09:38:00Z">
        <w:r w:rsidR="00E46C8B">
          <w:rPr>
            <w:sz w:val="22"/>
            <w:szCs w:val="22"/>
          </w:rPr>
          <w:t xml:space="preserve">preclude </w:t>
        </w:r>
      </w:ins>
      <w:ins w:id="43" w:author="Maggie Osburn" w:date="2019-07-17T09:37:00Z">
        <w:r w:rsidR="000A6736">
          <w:rPr>
            <w:sz w:val="22"/>
            <w:szCs w:val="22"/>
          </w:rPr>
          <w:t>life</w:t>
        </w:r>
      </w:ins>
      <w:ins w:id="44" w:author="Maggie Osburn" w:date="2019-07-17T09:36:00Z">
        <w:r w:rsidR="000A6736" w:rsidRPr="007A3AFF">
          <w:rPr>
            <w:sz w:val="22"/>
            <w:szCs w:val="22"/>
          </w:rPr>
          <w:t xml:space="preserve"> </w:t>
        </w:r>
      </w:ins>
      <w:commentRangeStart w:id="45"/>
      <w:commentRangeStart w:id="46"/>
      <w:commentRangeStart w:id="47"/>
      <w:commentRangeEnd w:id="45"/>
      <w:commentRangeEnd w:id="46"/>
      <w:commentRangeEnd w:id="47"/>
      <w:del w:id="48" w:author="Maggie Osburn" w:date="2019-07-17T09:37:00Z">
        <w:r w:rsidRPr="007A3AFF" w:rsidDel="000A6736">
          <w:rPr>
            <w:sz w:val="22"/>
            <w:szCs w:val="22"/>
          </w:rPr>
          <w:delText>depths</w:delText>
        </w:r>
      </w:del>
      <w:del w:id="49" w:author="Maggie Osburn" w:date="2019-07-17T09:36:00Z">
        <w:r w:rsidRPr="007A3AFF" w:rsidDel="000A6736">
          <w:rPr>
            <w:sz w:val="22"/>
            <w:szCs w:val="22"/>
          </w:rPr>
          <w:delText xml:space="preserve"> </w:delText>
        </w:r>
      </w:del>
      <w:del w:id="50" w:author="Maggie Osburn" w:date="2019-07-17T09:37:00Z">
        <w:r w:rsidRPr="007A3AFF" w:rsidDel="000A6736">
          <w:rPr>
            <w:sz w:val="22"/>
            <w:szCs w:val="22"/>
          </w:rPr>
          <w:delText>in Earth’s crust at which</w:delText>
        </w:r>
      </w:del>
      <w:del w:id="51" w:author="Maggie Osburn" w:date="2019-07-17T09:38:00Z">
        <w:r w:rsidRPr="007A3AFF" w:rsidDel="00E46C8B">
          <w:rPr>
            <w:sz w:val="22"/>
            <w:szCs w:val="22"/>
          </w:rPr>
          <w:delText xml:space="preserve"> </w:delText>
        </w:r>
      </w:del>
      <w:del w:id="52" w:author="Maggie Osburn" w:date="2019-07-17T09:35:00Z">
        <w:r w:rsidRPr="007A3AFF" w:rsidDel="000A6736">
          <w:rPr>
            <w:sz w:val="22"/>
            <w:szCs w:val="22"/>
          </w:rPr>
          <w:delText>the physicochemical limits of life exist (i.e. temperature, pressure, and presence of water)</w:delText>
        </w:r>
      </w:del>
      <w:del w:id="53" w:author="Caitlin Page Casar" w:date="2019-07-17T14:28:00Z">
        <w:r w:rsidRPr="007A3AFF" w:rsidDel="00315766">
          <w:rPr>
            <w:sz w:val="22"/>
            <w:szCs w:val="22"/>
          </w:rPr>
          <w:delText xml:space="preserve"> </w:delText>
        </w:r>
      </w:del>
      <w:ins w:id="54" w:author="Caitlin Page Casar" w:date="2019-07-17T14:28:00Z">
        <w:r w:rsidR="00315766">
          <w:rPr>
            <w:sz w:val="22"/>
            <w:szCs w:val="22"/>
          </w:rPr>
          <w:fldChar w:fldCharType="begin"/>
        </w:r>
      </w:ins>
      <w:ins w:id="55" w:author="Caitlin Page Casar" w:date="2019-07-17T14:29:00Z">
        <w:r w:rsidR="00315766">
          <w:rPr>
            <w:sz w:val="22"/>
            <w:szCs w:val="22"/>
          </w:rPr>
          <w:instrText xml:space="preserve"> ADDIN ZOTERO_ITEM CSL_CITATION {"citationID":"BVOrlmTQ","properties":{"formattedCitation":"(Rebata-Landa &amp; Santamarina, 2006; Hazael {\\i{}et al.}, 2016)","plainCitation":"(Rebata-Landa &amp; Santamarina, 2006; Hazael et al., 2016)","noteIndex":0},"citationItems":[{"id":486,"uris":["http://zotero.org/users/local/dsI5V9tJ/items/3Y6XAJTB"],"uri":["http://zotero.org/users/local/dsI5V9tJ/items/3Y6XAJTB"],"itemData":{"id":486,"type":"article-journal","title":"Mechanical limits to microbial activity in deep sediments: MICROBES","container-title":"Geochemistry, Geophysics, Geosystems","page":"n/a-n/a","volume":"7","issue":"11","source":"Crossref","DOI":"10.1029/2006GC001355","ISSN":"15252027","title-short":"Mechanical limits to microbial activity in deep sediments","language":"en","author":[{"family":"Rebata-Landa","given":"Verónica"},{"family":"Santamarina","given":"J. Carlos"}],"issued":{"date-parts":[["2006",11]]}}},{"id":420,"uris":["http://zotero.org/users/local/dsI5V9tJ/items/K4W3EGYX"],"uri":["http://zotero.org/users/local/dsI5V9tJ/items/K4W3EGYX"],"itemData":{"id":420,"type":"article-journal","title":"Pressure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ins>
      <w:r w:rsidR="00315766">
        <w:rPr>
          <w:sz w:val="22"/>
          <w:szCs w:val="22"/>
        </w:rPr>
        <w:fldChar w:fldCharType="separate"/>
      </w:r>
      <w:ins w:id="56" w:author="Caitlin Page Casar" w:date="2019-07-17T14:29:00Z">
        <w:r w:rsidR="00315766" w:rsidRPr="00315766">
          <w:rPr>
            <w:sz w:val="22"/>
            <w:rPrChange w:id="57" w:author="Caitlin Page Casar" w:date="2019-07-17T14:29:00Z">
              <w:rPr/>
            </w:rPrChange>
          </w:rPr>
          <w:t>(</w:t>
        </w:r>
        <w:proofErr w:type="spellStart"/>
        <w:r w:rsidR="00315766" w:rsidRPr="00315766">
          <w:rPr>
            <w:sz w:val="22"/>
            <w:rPrChange w:id="58" w:author="Caitlin Page Casar" w:date="2019-07-17T14:29:00Z">
              <w:rPr/>
            </w:rPrChange>
          </w:rPr>
          <w:t>Rebata-Landa</w:t>
        </w:r>
        <w:proofErr w:type="spellEnd"/>
        <w:r w:rsidR="00315766" w:rsidRPr="00315766">
          <w:rPr>
            <w:sz w:val="22"/>
            <w:rPrChange w:id="59" w:author="Caitlin Page Casar" w:date="2019-07-17T14:29:00Z">
              <w:rPr/>
            </w:rPrChange>
          </w:rPr>
          <w:t xml:space="preserve"> &amp; </w:t>
        </w:r>
        <w:proofErr w:type="spellStart"/>
        <w:r w:rsidR="00315766" w:rsidRPr="00315766">
          <w:rPr>
            <w:sz w:val="22"/>
            <w:rPrChange w:id="60" w:author="Caitlin Page Casar" w:date="2019-07-17T14:29:00Z">
              <w:rPr/>
            </w:rPrChange>
          </w:rPr>
          <w:t>Santamarina</w:t>
        </w:r>
        <w:proofErr w:type="spellEnd"/>
        <w:r w:rsidR="00315766" w:rsidRPr="00315766">
          <w:rPr>
            <w:sz w:val="22"/>
            <w:rPrChange w:id="61" w:author="Caitlin Page Casar" w:date="2019-07-17T14:29:00Z">
              <w:rPr/>
            </w:rPrChange>
          </w:rPr>
          <w:t xml:space="preserve">, 2006; </w:t>
        </w:r>
        <w:proofErr w:type="spellStart"/>
        <w:r w:rsidR="00315766" w:rsidRPr="00315766">
          <w:rPr>
            <w:sz w:val="22"/>
            <w:rPrChange w:id="62" w:author="Caitlin Page Casar" w:date="2019-07-17T14:29:00Z">
              <w:rPr/>
            </w:rPrChange>
          </w:rPr>
          <w:t>Hazael</w:t>
        </w:r>
        <w:proofErr w:type="spellEnd"/>
        <w:r w:rsidR="00315766" w:rsidRPr="00315766">
          <w:rPr>
            <w:sz w:val="22"/>
            <w:rPrChange w:id="63" w:author="Caitlin Page Casar" w:date="2019-07-17T14:29:00Z">
              <w:rPr/>
            </w:rPrChange>
          </w:rPr>
          <w:t xml:space="preserve"> </w:t>
        </w:r>
        <w:r w:rsidR="00315766" w:rsidRPr="00315766">
          <w:rPr>
            <w:i/>
            <w:iCs/>
            <w:sz w:val="22"/>
            <w:rPrChange w:id="64" w:author="Caitlin Page Casar" w:date="2019-07-17T14:29:00Z">
              <w:rPr>
                <w:i/>
                <w:iCs/>
              </w:rPr>
            </w:rPrChange>
          </w:rPr>
          <w:t>et al.</w:t>
        </w:r>
        <w:r w:rsidR="00315766" w:rsidRPr="00315766">
          <w:rPr>
            <w:sz w:val="22"/>
            <w:rPrChange w:id="65" w:author="Caitlin Page Casar" w:date="2019-07-17T14:29:00Z">
              <w:rPr/>
            </w:rPrChange>
          </w:rPr>
          <w:t>, 2016)</w:t>
        </w:r>
      </w:ins>
      <w:ins w:id="66" w:author="Caitlin Page Casar" w:date="2019-07-17T14:28:00Z">
        <w:r w:rsidR="00315766">
          <w:rPr>
            <w:sz w:val="22"/>
            <w:szCs w:val="22"/>
          </w:rPr>
          <w:fldChar w:fldCharType="end"/>
        </w:r>
      </w:ins>
      <w:del w:id="67" w:author="Caitlin Page Casar" w:date="2019-07-17T14:28:00Z">
        <w:r w:rsidRPr="007A3AFF" w:rsidDel="00315766">
          <w:rPr>
            <w:sz w:val="22"/>
            <w:szCs w:val="22"/>
          </w:rPr>
          <w:fldChar w:fldCharType="begin"/>
        </w:r>
        <w:r w:rsidRPr="007A3AFF" w:rsidDel="00315766">
          <w:rPr>
            <w:sz w:val="22"/>
            <w:szCs w:val="22"/>
          </w:rPr>
          <w:del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delInstrText>
        </w:r>
        <w:r w:rsidRPr="007A3AFF" w:rsidDel="00315766">
          <w:rPr>
            <w:sz w:val="22"/>
            <w:szCs w:val="22"/>
          </w:rPr>
          <w:fldChar w:fldCharType="separate"/>
        </w:r>
        <w:r w:rsidRPr="007A3AFF" w:rsidDel="00315766">
          <w:rPr>
            <w:sz w:val="22"/>
            <w:szCs w:val="22"/>
          </w:rPr>
          <w:delText xml:space="preserve">(Hazael </w:delText>
        </w:r>
        <w:r w:rsidRPr="007A3AFF" w:rsidDel="00315766">
          <w:rPr>
            <w:i/>
            <w:iCs/>
            <w:sz w:val="22"/>
            <w:szCs w:val="22"/>
          </w:rPr>
          <w:delText>et al.</w:delText>
        </w:r>
        <w:r w:rsidRPr="007A3AFF" w:rsidDel="00315766">
          <w:rPr>
            <w:sz w:val="22"/>
            <w:szCs w:val="22"/>
          </w:rPr>
          <w:delText>, 2016)</w:delText>
        </w:r>
        <w:r w:rsidRPr="007A3AFF" w:rsidDel="00315766">
          <w:rPr>
            <w:sz w:val="22"/>
            <w:szCs w:val="22"/>
          </w:rPr>
          <w:fldChar w:fldCharType="end"/>
        </w:r>
      </w:del>
      <w:ins w:id="68" w:author="Maggie Osburn" w:date="2019-07-17T09:40:00Z">
        <w:r w:rsidR="00E46C8B">
          <w:rPr>
            <w:sz w:val="22"/>
            <w:szCs w:val="22"/>
          </w:rPr>
          <w:t>.</w:t>
        </w:r>
      </w:ins>
      <w:ins w:id="69" w:author="Maggie Osburn" w:date="2019-07-17T09:39:00Z">
        <w:r w:rsidR="00E46C8B">
          <w:rPr>
            <w:sz w:val="22"/>
            <w:szCs w:val="22"/>
          </w:rPr>
          <w:t xml:space="preserve"> </w:t>
        </w:r>
      </w:ins>
      <w:del w:id="70" w:author="Maggie Osburn" w:date="2019-07-17T09:39:00Z">
        <w:r w:rsidRPr="007A3AFF" w:rsidDel="00E46C8B">
          <w:rPr>
            <w:sz w:val="22"/>
            <w:szCs w:val="22"/>
          </w:rPr>
          <w:delText xml:space="preserve">, </w:delText>
        </w:r>
      </w:del>
      <w:del w:id="71" w:author="Maggie Osburn" w:date="2019-07-17T09:43:00Z">
        <w:r w:rsidRPr="007A3AFF" w:rsidDel="00E46C8B">
          <w:rPr>
            <w:sz w:val="22"/>
            <w:szCs w:val="22"/>
          </w:rPr>
          <w:delText>and has been directly observed as deep as 2.</w:delText>
        </w:r>
      </w:del>
      <w:del w:id="72" w:author="Maggie Osburn" w:date="2019-07-17T09:39:00Z">
        <w:r w:rsidRPr="007A3AFF" w:rsidDel="00E46C8B">
          <w:rPr>
            <w:sz w:val="22"/>
            <w:szCs w:val="22"/>
          </w:rPr>
          <w:delText xml:space="preserve">8km </w:delText>
        </w:r>
      </w:del>
      <w:del w:id="73" w:author="Maggie Osburn" w:date="2019-07-17T09:43:00Z">
        <w:r w:rsidRPr="007A3AFF" w:rsidDel="00E46C8B">
          <w:rPr>
            <w:sz w:val="22"/>
            <w:szCs w:val="22"/>
          </w:rPr>
          <w:fldChar w:fldCharType="begin"/>
        </w:r>
        <w:r w:rsidRPr="007A3AFF" w:rsidDel="00E46C8B">
          <w:rPr>
            <w:sz w:val="22"/>
            <w:szCs w:val="22"/>
          </w:rPr>
          <w:del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delInstrText>
        </w:r>
        <w:r w:rsidRPr="007A3AFF" w:rsidDel="00E46C8B">
          <w:rPr>
            <w:sz w:val="22"/>
            <w:szCs w:val="22"/>
          </w:rPr>
          <w:fldChar w:fldCharType="separate"/>
        </w:r>
        <w:r w:rsidRPr="007A3AFF" w:rsidDel="00E46C8B">
          <w:rPr>
            <w:sz w:val="22"/>
            <w:szCs w:val="22"/>
          </w:rPr>
          <w:delText xml:space="preserve">(Chivian </w:delText>
        </w:r>
        <w:r w:rsidRPr="007A3AFF" w:rsidDel="00E46C8B">
          <w:rPr>
            <w:i/>
            <w:iCs/>
            <w:sz w:val="22"/>
            <w:szCs w:val="22"/>
          </w:rPr>
          <w:delText>et al.</w:delText>
        </w:r>
        <w:r w:rsidRPr="007A3AFF" w:rsidDel="00E46C8B">
          <w:rPr>
            <w:sz w:val="22"/>
            <w:szCs w:val="22"/>
          </w:rPr>
          <w:delText>, 2008)</w:delText>
        </w:r>
        <w:r w:rsidRPr="007A3AFF" w:rsidDel="00E46C8B">
          <w:rPr>
            <w:sz w:val="22"/>
            <w:szCs w:val="22"/>
          </w:rPr>
          <w:fldChar w:fldCharType="end"/>
        </w:r>
        <w:r w:rsidRPr="007A3AFF" w:rsidDel="00E46C8B">
          <w:rPr>
            <w:sz w:val="22"/>
            <w:szCs w:val="22"/>
          </w:rPr>
          <w:delText xml:space="preserve">. </w:delText>
        </w:r>
        <w:r w:rsidDel="00E46C8B">
          <w:rPr>
            <w:sz w:val="22"/>
            <w:szCs w:val="22"/>
          </w:rPr>
          <w:delText>C</w:delText>
        </w:r>
      </w:del>
      <w:ins w:id="74" w:author="Maggie Osburn" w:date="2019-07-17T09:43:00Z">
        <w:r w:rsidR="00E46C8B">
          <w:rPr>
            <w:sz w:val="22"/>
            <w:szCs w:val="22"/>
          </w:rPr>
          <w:t>The c</w:t>
        </w:r>
      </w:ins>
      <w:r w:rsidRPr="007A3AFF">
        <w:rPr>
          <w:sz w:val="22"/>
          <w:szCs w:val="22"/>
        </w:rPr>
        <w:t>onditions</w:t>
      </w:r>
      <w:r>
        <w:rPr>
          <w:sz w:val="22"/>
          <w:szCs w:val="22"/>
        </w:rPr>
        <w:t xml:space="preserve"> found within </w:t>
      </w:r>
      <w:del w:id="75" w:author="Maggie Osburn" w:date="2019-07-17T09:43:00Z">
        <w:r w:rsidDel="00E46C8B">
          <w:rPr>
            <w:sz w:val="22"/>
            <w:szCs w:val="22"/>
          </w:rPr>
          <w:delText>deep subsurface</w:delText>
        </w:r>
      </w:del>
      <w:ins w:id="76" w:author="Maggie Osburn" w:date="2019-07-17T09:43:00Z">
        <w:r w:rsidR="00E46C8B">
          <w:rPr>
            <w:sz w:val="22"/>
            <w:szCs w:val="22"/>
          </w:rPr>
          <w:t>these deep</w:t>
        </w:r>
      </w:ins>
      <w:r>
        <w:rPr>
          <w:sz w:val="22"/>
          <w:szCs w:val="22"/>
        </w:rPr>
        <w:t xml:space="preserve"> environments</w:t>
      </w:r>
      <w:r w:rsidRPr="007A3AFF">
        <w:rPr>
          <w:sz w:val="22"/>
          <w:szCs w:val="22"/>
        </w:rPr>
        <w:t xml:space="preserve"> pose </w:t>
      </w:r>
      <w:r>
        <w:rPr>
          <w:sz w:val="22"/>
          <w:szCs w:val="22"/>
        </w:rPr>
        <w:t xml:space="preserve">distinct biological </w:t>
      </w:r>
      <w:r w:rsidRPr="007A3AFF">
        <w:rPr>
          <w:sz w:val="22"/>
          <w:szCs w:val="22"/>
        </w:rPr>
        <w:t>challenges</w:t>
      </w:r>
      <w:ins w:id="77" w:author="Maggie Osburn" w:date="2019-07-17T09:44:00Z">
        <w:r w:rsidR="00E46C8B">
          <w:rPr>
            <w:sz w:val="22"/>
            <w:szCs w:val="22"/>
          </w:rPr>
          <w:t xml:space="preserve">, </w:t>
        </w:r>
      </w:ins>
      <w:del w:id="78" w:author="Maggie Osburn" w:date="2019-07-17T09:44:00Z">
        <w:r w:rsidDel="00E46C8B">
          <w:rPr>
            <w:sz w:val="22"/>
            <w:szCs w:val="22"/>
          </w:rPr>
          <w:delText xml:space="preserve">; for </w:delText>
        </w:r>
        <w:r w:rsidR="000F7BB1" w:rsidDel="00E46C8B">
          <w:rPr>
            <w:sz w:val="22"/>
            <w:szCs w:val="22"/>
          </w:rPr>
          <w:delText>instance,</w:delText>
        </w:r>
      </w:del>
      <w:ins w:id="79" w:author="Maggie Osburn" w:date="2019-07-17T09:44:00Z">
        <w:r w:rsidR="00E46C8B">
          <w:rPr>
            <w:sz w:val="22"/>
            <w:szCs w:val="22"/>
          </w:rPr>
          <w:t>particularly</w:t>
        </w:r>
      </w:ins>
      <w:r w:rsidRPr="007A3AFF">
        <w:rPr>
          <w:sz w:val="22"/>
          <w:szCs w:val="22"/>
        </w:rPr>
        <w:t xml:space="preserve"> </w:t>
      </w:r>
      <w:del w:id="80" w:author="Maggie Osburn" w:date="2019-07-17T09:44:00Z">
        <w:r w:rsidDel="00E46C8B">
          <w:rPr>
            <w:sz w:val="22"/>
            <w:szCs w:val="22"/>
          </w:rPr>
          <w:delText xml:space="preserve">the </w:delText>
        </w:r>
      </w:del>
      <w:ins w:id="81" w:author="Maggie Osburn" w:date="2019-07-17T09:44:00Z">
        <w:r w:rsidR="00E46C8B">
          <w:rPr>
            <w:sz w:val="22"/>
            <w:szCs w:val="22"/>
          </w:rPr>
          <w:t xml:space="preserve">a </w:t>
        </w:r>
      </w:ins>
      <w:r>
        <w:rPr>
          <w:sz w:val="22"/>
          <w:szCs w:val="22"/>
        </w:rPr>
        <w:t xml:space="preserve">lack of </w:t>
      </w:r>
      <w:del w:id="82" w:author="Maggie Osburn" w:date="2019-07-17T09:44:00Z">
        <w:r w:rsidRPr="007A3AFF" w:rsidDel="00E46C8B">
          <w:rPr>
            <w:sz w:val="22"/>
            <w:szCs w:val="22"/>
          </w:rPr>
          <w:delText>direct energy</w:delText>
        </w:r>
        <w:r w:rsidDel="00E46C8B">
          <w:rPr>
            <w:sz w:val="22"/>
            <w:szCs w:val="22"/>
          </w:rPr>
          <w:delText xml:space="preserve"> </w:delText>
        </w:r>
        <w:r w:rsidRPr="007A3AFF" w:rsidDel="00E46C8B">
          <w:rPr>
            <w:sz w:val="22"/>
            <w:szCs w:val="22"/>
          </w:rPr>
          <w:delText>from sunlight</w:delText>
        </w:r>
      </w:del>
      <w:ins w:id="83" w:author="Maggie Osburn" w:date="2019-07-17T09:44:00Z">
        <w:r w:rsidR="00E46C8B">
          <w:rPr>
            <w:sz w:val="22"/>
            <w:szCs w:val="22"/>
          </w:rPr>
          <w:t>photosynthetic energy</w:t>
        </w:r>
      </w:ins>
      <w:del w:id="84" w:author="Maggie Osburn" w:date="2019-07-17T09:44:00Z">
        <w:r w:rsidDel="00E46C8B">
          <w:rPr>
            <w:sz w:val="22"/>
            <w:szCs w:val="22"/>
          </w:rPr>
          <w:delText>,</w:delText>
        </w:r>
      </w:del>
      <w:ins w:id="85" w:author="Maggie Osburn" w:date="2019-07-17T09:44:00Z">
        <w:r w:rsidR="00E46C8B">
          <w:rPr>
            <w:sz w:val="22"/>
            <w:szCs w:val="22"/>
          </w:rPr>
          <w:t xml:space="preserve"> and</w:t>
        </w:r>
      </w:ins>
      <w:r w:rsidRPr="007A3AFF">
        <w:rPr>
          <w:sz w:val="22"/>
          <w:szCs w:val="22"/>
        </w:rPr>
        <w:t xml:space="preserve"> limited organic carbon</w:t>
      </w:r>
      <w:del w:id="86" w:author="Caitlin Page Casar" w:date="2019-07-31T12:55:00Z">
        <w:r w:rsidRPr="007A3AFF" w:rsidDel="005F5F43">
          <w:rPr>
            <w:sz w:val="22"/>
            <w:szCs w:val="22"/>
          </w:rPr>
          <w:delText xml:space="preserve"> and oxygen</w:delText>
        </w:r>
      </w:del>
      <w:ins w:id="87" w:author="Maggie Osburn" w:date="2019-07-17T09:44:00Z">
        <w:del w:id="88" w:author="Caitlin Page Casar" w:date="2019-07-31T12:55:00Z">
          <w:r w:rsidR="00E46C8B" w:rsidDel="005F5F43">
            <w:rPr>
              <w:sz w:val="22"/>
              <w:szCs w:val="22"/>
            </w:rPr>
            <w:delText>oxidants</w:delText>
          </w:r>
        </w:del>
      </w:ins>
      <w:r>
        <w:rPr>
          <w:sz w:val="22"/>
          <w:szCs w:val="22"/>
        </w:rPr>
        <w:t xml:space="preserve">. </w:t>
      </w:r>
      <w:ins w:id="89" w:author="Maggie Osburn" w:date="2019-07-17T09:43:00Z">
        <w:r w:rsidR="00E46C8B">
          <w:rPr>
            <w:sz w:val="22"/>
            <w:szCs w:val="22"/>
          </w:rPr>
          <w:t>D</w:t>
        </w:r>
      </w:ins>
      <w:ins w:id="90" w:author="Maggie Osburn" w:date="2019-07-17T09:45:00Z">
        <w:r w:rsidR="00E46C8B">
          <w:rPr>
            <w:sz w:val="22"/>
            <w:szCs w:val="22"/>
          </w:rPr>
          <w:t xml:space="preserve">espite these challenges, </w:t>
        </w:r>
        <w:del w:id="91" w:author="Caitlin Page Casar" w:date="2019-07-31T12:46:00Z">
          <w:r w:rsidR="00E46C8B" w:rsidDel="00882125">
            <w:rPr>
              <w:sz w:val="22"/>
              <w:szCs w:val="22"/>
            </w:rPr>
            <w:delText>d</w:delText>
          </w:r>
        </w:del>
      </w:ins>
      <w:ins w:id="92" w:author="Maggie Osburn" w:date="2019-07-17T09:43:00Z">
        <w:del w:id="93" w:author="Caitlin Page Casar" w:date="2019-07-31T12:46:00Z">
          <w:r w:rsidR="00E46C8B" w:rsidDel="00882125">
            <w:rPr>
              <w:sz w:val="22"/>
              <w:szCs w:val="22"/>
            </w:rPr>
            <w:delText xml:space="preserve">eep </w:delText>
          </w:r>
        </w:del>
        <w:r w:rsidR="00E46C8B">
          <w:rPr>
            <w:sz w:val="22"/>
            <w:szCs w:val="22"/>
          </w:rPr>
          <w:t xml:space="preserve">microbial life has been </w:t>
        </w:r>
        <w:r w:rsidR="00E46C8B" w:rsidRPr="007A3AFF">
          <w:rPr>
            <w:sz w:val="22"/>
            <w:szCs w:val="22"/>
          </w:rPr>
          <w:t xml:space="preserve">and has been </w:t>
        </w:r>
        <w:del w:id="94" w:author="Caitlin Page Casar" w:date="2019-07-31T12:46:00Z">
          <w:r w:rsidR="00E46C8B" w:rsidRPr="007A3AFF" w:rsidDel="00882125">
            <w:rPr>
              <w:sz w:val="22"/>
              <w:szCs w:val="22"/>
            </w:rPr>
            <w:delText>directly observed</w:delText>
          </w:r>
        </w:del>
      </w:ins>
      <w:ins w:id="95" w:author="Caitlin Page Casar" w:date="2019-07-31T12:46:00Z">
        <w:r w:rsidR="00882125">
          <w:rPr>
            <w:sz w:val="22"/>
            <w:szCs w:val="22"/>
          </w:rPr>
          <w:t>detected</w:t>
        </w:r>
      </w:ins>
      <w:ins w:id="96" w:author="Maggie Osburn" w:date="2019-07-17T09:43:00Z">
        <w:r w:rsidR="00E46C8B" w:rsidRPr="007A3AFF">
          <w:rPr>
            <w:sz w:val="22"/>
            <w:szCs w:val="22"/>
          </w:rPr>
          <w:t xml:space="preserve"> as deep as </w:t>
        </w:r>
        <w:commentRangeStart w:id="97"/>
        <w:commentRangeStart w:id="98"/>
        <w:r w:rsidR="00E46C8B" w:rsidRPr="007A3AFF">
          <w:rPr>
            <w:sz w:val="22"/>
            <w:szCs w:val="22"/>
          </w:rPr>
          <w:t>2.</w:t>
        </w:r>
        <w:commentRangeEnd w:id="97"/>
        <w:commentRangeEnd w:id="98"/>
        <w:del w:id="99" w:author="Caitlin Page Casar" w:date="2019-07-31T12:47:00Z">
          <w:r w:rsidR="00E46C8B" w:rsidDel="00882125">
            <w:rPr>
              <w:sz w:val="22"/>
              <w:szCs w:val="22"/>
            </w:rPr>
            <w:delText>9</w:delText>
          </w:r>
        </w:del>
      </w:ins>
      <w:ins w:id="100" w:author="Caitlin Page Casar" w:date="2019-07-31T12:47:00Z">
        <w:r w:rsidR="00882125">
          <w:rPr>
            <w:sz w:val="22"/>
            <w:szCs w:val="22"/>
          </w:rPr>
          <w:t>8</w:t>
        </w:r>
      </w:ins>
      <w:ins w:id="101" w:author="Maggie Osburn" w:date="2019-07-17T09:43:00Z">
        <w:r w:rsidR="00E46C8B" w:rsidRPr="007A3AFF">
          <w:rPr>
            <w:sz w:val="22"/>
            <w:szCs w:val="22"/>
          </w:rPr>
          <w:t xml:space="preserve">km </w:t>
        </w:r>
        <w:r w:rsidR="00E46C8B">
          <w:rPr>
            <w:rStyle w:val="CommentReference"/>
          </w:rPr>
          <w:commentReference w:id="97"/>
        </w:r>
      </w:ins>
      <w:r w:rsidR="008638CB">
        <w:rPr>
          <w:rStyle w:val="CommentReference"/>
        </w:rPr>
        <w:commentReference w:id="98"/>
      </w:r>
      <w:commentRangeStart w:id="102"/>
      <w:commentRangeStart w:id="103"/>
      <w:ins w:id="104" w:author="Maggie Osburn" w:date="2019-07-17T09:43:00Z">
        <w:r w:rsidR="00E46C8B" w:rsidRPr="007A3AFF">
          <w:rPr>
            <w:sz w:val="22"/>
            <w:szCs w:val="22"/>
          </w:rPr>
          <w:fldChar w:fldCharType="begin"/>
        </w:r>
        <w:r w:rsidR="00E46C8B"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00E46C8B" w:rsidRPr="007A3AFF">
          <w:rPr>
            <w:sz w:val="22"/>
            <w:szCs w:val="22"/>
          </w:rPr>
          <w:fldChar w:fldCharType="separate"/>
        </w:r>
        <w:r w:rsidR="00E46C8B" w:rsidRPr="007A3AFF">
          <w:rPr>
            <w:sz w:val="22"/>
            <w:szCs w:val="22"/>
          </w:rPr>
          <w:t>(</w:t>
        </w:r>
        <w:proofErr w:type="spellStart"/>
        <w:r w:rsidR="00E46C8B" w:rsidRPr="007A3AFF">
          <w:rPr>
            <w:sz w:val="22"/>
            <w:szCs w:val="22"/>
          </w:rPr>
          <w:t>Chivian</w:t>
        </w:r>
        <w:proofErr w:type="spellEnd"/>
        <w:r w:rsidR="00E46C8B" w:rsidRPr="007A3AFF">
          <w:rPr>
            <w:sz w:val="22"/>
            <w:szCs w:val="22"/>
          </w:rPr>
          <w:t xml:space="preserve"> </w:t>
        </w:r>
        <w:r w:rsidR="00E46C8B" w:rsidRPr="007A3AFF">
          <w:rPr>
            <w:i/>
            <w:iCs/>
            <w:sz w:val="22"/>
            <w:szCs w:val="22"/>
          </w:rPr>
          <w:t>et al.</w:t>
        </w:r>
        <w:r w:rsidR="00E46C8B" w:rsidRPr="007A3AFF">
          <w:rPr>
            <w:sz w:val="22"/>
            <w:szCs w:val="22"/>
          </w:rPr>
          <w:t>, 2008)</w:t>
        </w:r>
        <w:r w:rsidR="00E46C8B" w:rsidRPr="007A3AFF">
          <w:rPr>
            <w:sz w:val="22"/>
            <w:szCs w:val="22"/>
          </w:rPr>
          <w:fldChar w:fldCharType="end"/>
        </w:r>
        <w:commentRangeEnd w:id="102"/>
        <w:r w:rsidR="00E46C8B">
          <w:rPr>
            <w:rStyle w:val="CommentReference"/>
          </w:rPr>
          <w:commentReference w:id="102"/>
        </w:r>
      </w:ins>
      <w:commentRangeEnd w:id="103"/>
      <w:r w:rsidR="00CE26BC">
        <w:rPr>
          <w:rStyle w:val="CommentReference"/>
        </w:rPr>
        <w:commentReference w:id="103"/>
      </w:r>
      <w:ins w:id="105" w:author="Maggie Osburn" w:date="2019-07-17T09:48:00Z">
        <w:r w:rsidR="00E46C8B">
          <w:rPr>
            <w:sz w:val="22"/>
            <w:szCs w:val="22"/>
          </w:rPr>
          <w:t xml:space="preserve"> and is </w:t>
        </w:r>
        <w:r w:rsidR="00E46C8B" w:rsidRPr="007A3AFF">
          <w:rPr>
            <w:sz w:val="22"/>
            <w:szCs w:val="22"/>
          </w:rPr>
          <w:t>comprised of</w:t>
        </w:r>
        <w:r w:rsidR="00E46C8B">
          <w:rPr>
            <w:sz w:val="22"/>
            <w:szCs w:val="22"/>
          </w:rPr>
          <w:t xml:space="preserve"> as many as 3</w:t>
        </w:r>
        <w:r w:rsidR="00E46C8B" w:rsidRPr="007A3AFF">
          <w:rPr>
            <w:sz w:val="22"/>
            <w:szCs w:val="22"/>
          </w:rPr>
          <w:t xml:space="preserve"> x 10</w:t>
        </w:r>
        <w:r w:rsidR="00E46C8B" w:rsidRPr="007A3AFF">
          <w:rPr>
            <w:sz w:val="22"/>
            <w:szCs w:val="22"/>
            <w:vertAlign w:val="superscript"/>
          </w:rPr>
          <w:t>29</w:t>
        </w:r>
        <w:r w:rsidR="00E46C8B" w:rsidRPr="007A3AFF">
          <w:rPr>
            <w:sz w:val="22"/>
            <w:szCs w:val="22"/>
          </w:rPr>
          <w:t xml:space="preserve"> cells</w:t>
        </w:r>
        <w:r w:rsidR="00E46C8B">
          <w:rPr>
            <w:sz w:val="22"/>
            <w:szCs w:val="22"/>
          </w:rPr>
          <w:t xml:space="preserve">, or 30% of global prokaryotic biomass </w:t>
        </w:r>
        <w:r w:rsidR="00E46C8B">
          <w:rPr>
            <w:sz w:val="22"/>
            <w:szCs w:val="22"/>
          </w:rPr>
          <w:fldChar w:fldCharType="begin"/>
        </w:r>
        <w:r w:rsidR="00E46C8B">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00E46C8B">
          <w:rPr>
            <w:sz w:val="22"/>
            <w:szCs w:val="22"/>
          </w:rPr>
          <w:fldChar w:fldCharType="separate"/>
        </w:r>
        <w:r w:rsidR="00E46C8B" w:rsidRPr="001F4923">
          <w:rPr>
            <w:sz w:val="22"/>
          </w:rPr>
          <w:t xml:space="preserve">(Magnabosco </w:t>
        </w:r>
        <w:r w:rsidR="00E46C8B" w:rsidRPr="001F4923">
          <w:rPr>
            <w:i/>
            <w:iCs/>
            <w:sz w:val="22"/>
          </w:rPr>
          <w:t>et al.</w:t>
        </w:r>
        <w:r w:rsidR="00E46C8B" w:rsidRPr="001F4923">
          <w:rPr>
            <w:sz w:val="22"/>
          </w:rPr>
          <w:t>, 2018; Flemming &amp; Wuertz, 2019)</w:t>
        </w:r>
        <w:r w:rsidR="00E46C8B">
          <w:rPr>
            <w:sz w:val="22"/>
            <w:szCs w:val="22"/>
          </w:rPr>
          <w:fldChar w:fldCharType="end"/>
        </w:r>
        <w:r w:rsidR="00E46C8B">
          <w:rPr>
            <w:sz w:val="22"/>
            <w:szCs w:val="22"/>
          </w:rPr>
          <w:t>.</w:t>
        </w:r>
      </w:ins>
      <w:ins w:id="106" w:author="Maggie Osburn" w:date="2019-07-17T09:45:00Z">
        <w:r w:rsidR="00E46C8B">
          <w:rPr>
            <w:sz w:val="22"/>
            <w:szCs w:val="22"/>
          </w:rPr>
          <w:t xml:space="preserve"> </w:t>
        </w:r>
      </w:ins>
      <w:del w:id="107" w:author="Maggie Osburn" w:date="2019-07-17T09:45:00Z">
        <w:r w:rsidDel="00E46C8B">
          <w:rPr>
            <w:sz w:val="22"/>
            <w:szCs w:val="22"/>
          </w:rPr>
          <w:delText>However, f</w:delText>
        </w:r>
      </w:del>
      <w:ins w:id="108" w:author="Maggie Osburn" w:date="2019-07-17T09:45:00Z">
        <w:r w:rsidR="00E46C8B">
          <w:rPr>
            <w:sz w:val="22"/>
            <w:szCs w:val="22"/>
          </w:rPr>
          <w:t>F</w:t>
        </w:r>
      </w:ins>
      <w:r w:rsidRPr="007A3AFF">
        <w:rPr>
          <w:sz w:val="22"/>
          <w:szCs w:val="22"/>
        </w:rPr>
        <w:t xml:space="preserve">luid-filled fractures </w:t>
      </w:r>
      <w:del w:id="109" w:author="Maggie Osburn" w:date="2019-07-17T09:45:00Z">
        <w:r w:rsidDel="00E46C8B">
          <w:rPr>
            <w:sz w:val="22"/>
            <w:szCs w:val="22"/>
          </w:rPr>
          <w:delText xml:space="preserve">can </w:delText>
        </w:r>
      </w:del>
      <w:r>
        <w:rPr>
          <w:sz w:val="22"/>
          <w:szCs w:val="22"/>
        </w:rPr>
        <w:t>serve as</w:t>
      </w:r>
      <w:r w:rsidRPr="007A3AFF">
        <w:rPr>
          <w:sz w:val="22"/>
          <w:szCs w:val="22"/>
        </w:rPr>
        <w:t xml:space="preserve"> oases for microbial</w:t>
      </w:r>
      <w:r>
        <w:rPr>
          <w:sz w:val="22"/>
          <w:szCs w:val="22"/>
        </w:rPr>
        <w:t xml:space="preserve"> </w:t>
      </w:r>
      <w:r w:rsidRPr="007A3AFF">
        <w:rPr>
          <w:sz w:val="22"/>
          <w:szCs w:val="22"/>
        </w:rPr>
        <w:t>life</w:t>
      </w:r>
      <w:del w:id="110" w:author="Maggie Osburn" w:date="2019-07-17T09:45:00Z">
        <w:r w:rsidRPr="007A3AFF" w:rsidDel="00E46C8B">
          <w:rPr>
            <w:sz w:val="22"/>
            <w:szCs w:val="22"/>
          </w:rPr>
          <w:delText>. Here,</w:delText>
        </w:r>
      </w:del>
      <w:ins w:id="111" w:author="Maggie Osburn" w:date="2019-07-17T09:45:00Z">
        <w:r w:rsidR="00E46C8B">
          <w:rPr>
            <w:sz w:val="22"/>
            <w:szCs w:val="22"/>
          </w:rPr>
          <w:t xml:space="preserve"> where</w:t>
        </w:r>
      </w:ins>
      <w:r w:rsidRPr="007A3AFF">
        <w:rPr>
          <w:sz w:val="22"/>
          <w:szCs w:val="22"/>
        </w:rPr>
        <w:t xml:space="preserv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w:t>
      </w:r>
      <w:del w:id="112" w:author="Maggie Osburn" w:date="2019-07-17T09:46:00Z">
        <w:r w:rsidRPr="007A3AFF" w:rsidDel="00E46C8B">
          <w:rPr>
            <w:sz w:val="22"/>
            <w:szCs w:val="22"/>
          </w:rPr>
          <w:delText xml:space="preserve">a variety of </w:delText>
        </w:r>
      </w:del>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w:t>
      </w:r>
      <w:del w:id="113" w:author="Maggie Osburn" w:date="2019-07-17T09:50:00Z">
        <w:r w:rsidRPr="007A3AFF" w:rsidDel="00255598">
          <w:rPr>
            <w:sz w:val="22"/>
            <w:szCs w:val="22"/>
          </w:rPr>
          <w:delText xml:space="preserve">the continental subsurface is estimated to host a </w:delText>
        </w:r>
        <w:r w:rsidDel="00255598">
          <w:rPr>
            <w:sz w:val="22"/>
            <w:szCs w:val="22"/>
          </w:rPr>
          <w:delText xml:space="preserve">massive </w:delText>
        </w:r>
        <w:r w:rsidRPr="007A3AFF" w:rsidDel="00255598">
          <w:rPr>
            <w:sz w:val="22"/>
            <w:szCs w:val="22"/>
          </w:rPr>
          <w:delText>biosphere</w:delText>
        </w:r>
      </w:del>
      <w:ins w:id="114" w:author="Maggie Osburn" w:date="2019-07-17T09:50:00Z">
        <w:r w:rsidR="00255598">
          <w:rPr>
            <w:sz w:val="22"/>
            <w:szCs w:val="22"/>
          </w:rPr>
          <w:t xml:space="preserve">they may constitute a large percentage of this vast biosphere given the limited </w:t>
        </w:r>
      </w:ins>
      <w:ins w:id="115" w:author="Maggie Osburn" w:date="2019-07-17T09:51:00Z">
        <w:r w:rsidR="00255598">
          <w:rPr>
            <w:sz w:val="22"/>
            <w:szCs w:val="22"/>
          </w:rPr>
          <w:t>availability</w:t>
        </w:r>
      </w:ins>
      <w:ins w:id="116" w:author="Maggie Osburn" w:date="2019-07-17T09:50:00Z">
        <w:r w:rsidR="00255598">
          <w:rPr>
            <w:sz w:val="22"/>
            <w:szCs w:val="22"/>
          </w:rPr>
          <w:t xml:space="preserve"> of organic carbon.</w:t>
        </w:r>
      </w:ins>
      <w:r w:rsidRPr="007A3AFF">
        <w:rPr>
          <w:sz w:val="22"/>
          <w:szCs w:val="22"/>
        </w:rPr>
        <w:t xml:space="preserve"> </w:t>
      </w:r>
      <w:del w:id="117" w:author="Maggie Osburn" w:date="2019-07-17T09:48:00Z">
        <w:r w:rsidRPr="007A3AFF" w:rsidDel="00E46C8B">
          <w:rPr>
            <w:sz w:val="22"/>
            <w:szCs w:val="22"/>
          </w:rPr>
          <w:delText>comprised of</w:delText>
        </w:r>
        <w:r w:rsidDel="00E46C8B">
          <w:rPr>
            <w:sz w:val="22"/>
            <w:szCs w:val="22"/>
          </w:rPr>
          <w:delText xml:space="preserve"> </w:delText>
        </w:r>
      </w:del>
      <w:ins w:id="118" w:author="Caitlin Page Casar" w:date="2019-05-26T16:39:00Z">
        <w:del w:id="119" w:author="Maggie Osburn" w:date="2019-07-17T09:48:00Z">
          <w:r w:rsidR="00210353" w:rsidDel="00E46C8B">
            <w:rPr>
              <w:sz w:val="22"/>
              <w:szCs w:val="22"/>
            </w:rPr>
            <w:delText xml:space="preserve">as many as </w:delText>
          </w:r>
        </w:del>
      </w:ins>
      <w:del w:id="120" w:author="Maggie Osburn" w:date="2019-07-17T09:48:00Z">
        <w:r w:rsidDel="00E46C8B">
          <w:rPr>
            <w:sz w:val="22"/>
            <w:szCs w:val="22"/>
          </w:rPr>
          <w:delText>as many as</w:delText>
        </w:r>
        <w:r w:rsidRPr="007A3AFF" w:rsidDel="00E46C8B">
          <w:rPr>
            <w:sz w:val="22"/>
            <w:szCs w:val="22"/>
          </w:rPr>
          <w:delText xml:space="preserve"> 6 </w:delText>
        </w:r>
      </w:del>
      <w:ins w:id="121" w:author="Caitlin Page Casar" w:date="2019-05-26T16:45:00Z">
        <w:del w:id="122" w:author="Maggie Osburn" w:date="2019-07-17T09:48:00Z">
          <w:r w:rsidR="009B73BF" w:rsidDel="00E46C8B">
            <w:rPr>
              <w:sz w:val="22"/>
              <w:szCs w:val="22"/>
            </w:rPr>
            <w:delText>3</w:delText>
          </w:r>
        </w:del>
      </w:ins>
      <w:ins w:id="123" w:author="Caitlin Page Casar" w:date="2019-05-26T16:33:00Z">
        <w:del w:id="124" w:author="Maggie Osburn" w:date="2019-07-17T09:48:00Z">
          <w:r w:rsidR="00210353" w:rsidRPr="007A3AFF" w:rsidDel="00E46C8B">
            <w:rPr>
              <w:sz w:val="22"/>
              <w:szCs w:val="22"/>
            </w:rPr>
            <w:delText xml:space="preserve"> </w:delText>
          </w:r>
        </w:del>
      </w:ins>
      <w:del w:id="125" w:author="Maggie Osburn" w:date="2019-07-17T09:48:00Z">
        <w:r w:rsidRPr="007A3AFF" w:rsidDel="00E46C8B">
          <w:rPr>
            <w:sz w:val="22"/>
            <w:szCs w:val="22"/>
          </w:rPr>
          <w:delText>x 10</w:delText>
        </w:r>
        <w:r w:rsidRPr="007A3AFF" w:rsidDel="00E46C8B">
          <w:rPr>
            <w:sz w:val="22"/>
            <w:szCs w:val="22"/>
            <w:vertAlign w:val="superscript"/>
          </w:rPr>
          <w:delText>29</w:delText>
        </w:r>
        <w:r w:rsidRPr="007A3AFF" w:rsidDel="00E46C8B">
          <w:rPr>
            <w:sz w:val="22"/>
            <w:szCs w:val="22"/>
          </w:rPr>
          <w:delText xml:space="preserve"> cells</w:delText>
        </w:r>
        <w:r w:rsidR="004F5348" w:rsidDel="00E46C8B">
          <w:rPr>
            <w:sz w:val="22"/>
            <w:szCs w:val="22"/>
          </w:rPr>
          <w:delText>, or 40-55% of global prokaryotic biomass</w:delText>
        </w:r>
        <w:r w:rsidRPr="007A3AFF" w:rsidDel="00E46C8B">
          <w:rPr>
            <w:sz w:val="22"/>
            <w:szCs w:val="22"/>
          </w:rPr>
          <w:delText xml:space="preserve"> </w:delText>
        </w:r>
      </w:del>
      <w:ins w:id="126" w:author="Caitlin Page Casar" w:date="2019-05-26T16:46:00Z">
        <w:del w:id="127" w:author="Maggie Osburn" w:date="2019-07-17T09:48:00Z">
          <w:r w:rsidR="009B73BF" w:rsidDel="00E46C8B">
            <w:rPr>
              <w:sz w:val="22"/>
              <w:szCs w:val="22"/>
            </w:rPr>
            <w:delText xml:space="preserve">, or 30% of global prokaryotic biomass </w:delText>
          </w:r>
        </w:del>
      </w:ins>
      <w:ins w:id="128" w:author="Caitlin Page Casar" w:date="2019-05-26T16:47:00Z">
        <w:del w:id="129" w:author="Maggie Osburn" w:date="2019-07-17T09:48:00Z">
          <w:r w:rsidR="009B73BF" w:rsidDel="00E46C8B">
            <w:rPr>
              <w:sz w:val="22"/>
              <w:szCs w:val="22"/>
            </w:rPr>
            <w:fldChar w:fldCharType="begin"/>
          </w:r>
          <w:r w:rsidR="009B73BF" w:rsidDel="00E46C8B">
            <w:rPr>
              <w:sz w:val="22"/>
              <w:szCs w:val="22"/>
            </w:rPr>
            <w:del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delInstrText>
          </w:r>
        </w:del>
      </w:ins>
      <w:del w:id="130" w:author="Maggie Osburn" w:date="2019-07-17T09:48:00Z">
        <w:r w:rsidR="009B73BF" w:rsidDel="00E46C8B">
          <w:rPr>
            <w:sz w:val="22"/>
            <w:szCs w:val="22"/>
          </w:rPr>
          <w:fldChar w:fldCharType="separate"/>
        </w:r>
      </w:del>
      <w:ins w:id="131" w:author="Caitlin Page Casar" w:date="2019-05-26T16:47:00Z">
        <w:del w:id="132" w:author="Maggie Osburn" w:date="2019-07-17T09:48:00Z">
          <w:r w:rsidR="009B73BF" w:rsidRPr="009B73BF" w:rsidDel="00E46C8B">
            <w:rPr>
              <w:sz w:val="22"/>
              <w:rPrChange w:id="133" w:author="Caitlin Page Casar" w:date="2019-05-26T16:47:00Z">
                <w:rPr/>
              </w:rPrChange>
            </w:rPr>
            <w:delText xml:space="preserve">(Magnabosco </w:delText>
          </w:r>
          <w:r w:rsidR="009B73BF" w:rsidRPr="009B73BF" w:rsidDel="00E46C8B">
            <w:rPr>
              <w:i/>
              <w:iCs/>
              <w:sz w:val="22"/>
              <w:rPrChange w:id="134" w:author="Caitlin Page Casar" w:date="2019-05-26T16:47:00Z">
                <w:rPr>
                  <w:i/>
                  <w:iCs/>
                </w:rPr>
              </w:rPrChange>
            </w:rPr>
            <w:delText>et al.</w:delText>
          </w:r>
          <w:r w:rsidR="009B73BF" w:rsidRPr="009B73BF" w:rsidDel="00E46C8B">
            <w:rPr>
              <w:sz w:val="22"/>
              <w:rPrChange w:id="135" w:author="Caitlin Page Casar" w:date="2019-05-26T16:47:00Z">
                <w:rPr/>
              </w:rPrChange>
            </w:rPr>
            <w:delText>, 2018; Flemming &amp; Wuertz, 2019)</w:delText>
          </w:r>
          <w:r w:rsidR="009B73BF" w:rsidDel="00E46C8B">
            <w:rPr>
              <w:sz w:val="22"/>
              <w:szCs w:val="22"/>
            </w:rPr>
            <w:fldChar w:fldCharType="end"/>
          </w:r>
          <w:r w:rsidR="009B73BF" w:rsidDel="00E46C8B">
            <w:rPr>
              <w:sz w:val="22"/>
              <w:szCs w:val="22"/>
            </w:rPr>
            <w:delText xml:space="preserve">. </w:delText>
          </w:r>
        </w:del>
      </w:ins>
      <w:del w:id="136"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137" w:author="Caitlin Page Casar" w:date="2019-05-26T16:46:00Z">
        <w:r w:rsidRPr="007A3AFF" w:rsidDel="009B73BF">
          <w:rPr>
            <w:sz w:val="22"/>
            <w:szCs w:val="22"/>
          </w:rPr>
          <w:delText>.</w:delText>
        </w:r>
      </w:del>
      <w:del w:id="138" w:author="Caitlin Page Casar" w:date="2019-05-26T16:47:00Z">
        <w:r w:rsidRPr="007A3AFF" w:rsidDel="009B73BF">
          <w:rPr>
            <w:sz w:val="22"/>
            <w:szCs w:val="22"/>
          </w:rPr>
          <w:delText xml:space="preserve"> </w:delText>
        </w:r>
      </w:del>
      <w:del w:id="139" w:author="Maggie Osburn" w:date="2019-07-17T09:51:00Z">
        <w:r w:rsidDel="00255598">
          <w:rPr>
            <w:sz w:val="22"/>
            <w:szCs w:val="22"/>
          </w:rPr>
          <w:delText>Further, g</w:delText>
        </w:r>
      </w:del>
      <w:ins w:id="140" w:author="Maggie Osburn" w:date="2019-07-17T09:51:00Z">
        <w:r w:rsidR="00255598">
          <w:rPr>
            <w:sz w:val="22"/>
            <w:szCs w:val="22"/>
          </w:rPr>
          <w:t>G</w:t>
        </w:r>
      </w:ins>
      <w:r>
        <w:rPr>
          <w:sz w:val="22"/>
          <w:szCs w:val="22"/>
        </w:rPr>
        <w:t>enomic and m</w:t>
      </w:r>
      <w:r w:rsidRPr="007A3AFF">
        <w:rPr>
          <w:sz w:val="22"/>
          <w:szCs w:val="22"/>
        </w:rPr>
        <w:t xml:space="preserve">etagenomic surveys </w:t>
      </w:r>
      <w:ins w:id="141" w:author="Maggie Osburn" w:date="2019-07-17T09:51:00Z">
        <w:r w:rsidR="00255598">
          <w:rPr>
            <w:sz w:val="22"/>
            <w:szCs w:val="22"/>
          </w:rPr>
          <w:t xml:space="preserve">support this assertion, </w:t>
        </w:r>
      </w:ins>
      <w:del w:id="142" w:author="Maggie Osburn" w:date="2019-07-17T09:51:00Z">
        <w:r w:rsidRPr="007A3AFF" w:rsidDel="00255598">
          <w:rPr>
            <w:sz w:val="22"/>
            <w:szCs w:val="22"/>
          </w:rPr>
          <w:delText xml:space="preserve">in continental deep subsurface settings have </w:delText>
        </w:r>
      </w:del>
      <w:r w:rsidRPr="007A3AFF">
        <w:rPr>
          <w:sz w:val="22"/>
          <w:szCs w:val="22"/>
        </w:rPr>
        <w:t>reveal</w:t>
      </w:r>
      <w:del w:id="143" w:author="Maggie Osburn" w:date="2019-07-17T09:51:00Z">
        <w:r w:rsidRPr="007A3AFF" w:rsidDel="00255598">
          <w:rPr>
            <w:sz w:val="22"/>
            <w:szCs w:val="22"/>
          </w:rPr>
          <w:delText>ed</w:delText>
        </w:r>
      </w:del>
      <w:ins w:id="144" w:author="Maggie Osburn" w:date="2019-07-17T09:51:00Z">
        <w:r w:rsidR="00255598">
          <w:rPr>
            <w:sz w:val="22"/>
            <w:szCs w:val="22"/>
          </w:rPr>
          <w:t>ing</w:t>
        </w:r>
      </w:ins>
      <w:r w:rsidRPr="007A3AFF">
        <w:rPr>
          <w:sz w:val="22"/>
          <w:szCs w:val="22"/>
        </w:rPr>
        <w:t xml:space="preserve"> </w:t>
      </w:r>
      <w:del w:id="145" w:author="Maggie Osburn" w:date="2019-07-17T09:51:00Z">
        <w:r w:rsidRPr="007A3AFF" w:rsidDel="00255598">
          <w:rPr>
            <w:sz w:val="22"/>
            <w:szCs w:val="22"/>
          </w:rPr>
          <w:delText xml:space="preserve">that this </w:delText>
        </w:r>
      </w:del>
      <w:ins w:id="146" w:author="Maggie Osburn" w:date="2019-07-17T09:51:00Z">
        <w:r w:rsidR="00255598" w:rsidRPr="007A3AFF">
          <w:rPr>
            <w:sz w:val="22"/>
            <w:szCs w:val="22"/>
          </w:rPr>
          <w:t xml:space="preserve">highly diverse </w:t>
        </w:r>
      </w:ins>
      <w:r w:rsidRPr="007A3AFF">
        <w:rPr>
          <w:sz w:val="22"/>
          <w:szCs w:val="22"/>
        </w:rPr>
        <w:t>biosphere</w:t>
      </w:r>
      <w:del w:id="147" w:author="Maggie Osburn" w:date="2019-07-17T09:51:00Z">
        <w:r w:rsidRPr="007A3AFF" w:rsidDel="00255598">
          <w:rPr>
            <w:sz w:val="22"/>
            <w:szCs w:val="22"/>
          </w:rPr>
          <w:delText xml:space="preserve"> is</w:delText>
        </w:r>
      </w:del>
      <w:ins w:id="148" w:author="Maggie Osburn" w:date="2019-07-17T09:51:00Z">
        <w:r w:rsidR="00255598">
          <w:rPr>
            <w:sz w:val="22"/>
            <w:szCs w:val="22"/>
          </w:rPr>
          <w:t xml:space="preserve">s with strong </w:t>
        </w:r>
        <w:proofErr w:type="spellStart"/>
        <w:r w:rsidR="00255598">
          <w:rPr>
            <w:sz w:val="22"/>
            <w:szCs w:val="22"/>
          </w:rPr>
          <w:t>chemolithotrophic</w:t>
        </w:r>
        <w:proofErr w:type="spellEnd"/>
        <w:r w:rsidR="00255598">
          <w:rPr>
            <w:sz w:val="22"/>
            <w:szCs w:val="22"/>
          </w:rPr>
          <w:t xml:space="preserve"> </w:t>
        </w:r>
      </w:ins>
      <w:ins w:id="149" w:author="Maggie Osburn" w:date="2019-07-17T09:52:00Z">
        <w:r w:rsidR="00255598">
          <w:rPr>
            <w:sz w:val="22"/>
            <w:szCs w:val="22"/>
          </w:rPr>
          <w:t xml:space="preserve">metabolic </w:t>
        </w:r>
      </w:ins>
      <w:ins w:id="150" w:author="Maggie Osburn" w:date="2019-07-17T09:51:00Z">
        <w:r w:rsidR="00255598">
          <w:rPr>
            <w:sz w:val="22"/>
            <w:szCs w:val="22"/>
          </w:rPr>
          <w:t>potential</w:t>
        </w:r>
      </w:ins>
      <w:r w:rsidRPr="007A3AFF">
        <w:rPr>
          <w:sz w:val="22"/>
          <w:szCs w:val="22"/>
        </w:rPr>
        <w:t xml:space="preserve"> </w:t>
      </w:r>
      <w:del w:id="151" w:author="Maggie Osburn" w:date="2019-07-17T09:51:00Z">
        <w:r w:rsidRPr="007A3AFF" w:rsidDel="00255598">
          <w:rPr>
            <w:sz w:val="22"/>
            <w:szCs w:val="22"/>
          </w:rPr>
          <w:delText xml:space="preserve">highly diverse </w:delText>
        </w:r>
      </w:del>
      <w:r w:rsidRPr="007A3AFF">
        <w:rPr>
          <w:sz w:val="22"/>
          <w:szCs w:val="22"/>
        </w:rPr>
        <w:fldChar w:fldCharType="begin"/>
      </w:r>
      <w:ins w:id="152"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153"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cell density estimates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154" w:author="Caitlin Page Casar" w:date="2019-05-26T16:35:00Z">
        <w:r w:rsidRPr="007A3AFF" w:rsidDel="00210353">
          <w:rPr>
            <w:sz w:val="22"/>
            <w:szCs w:val="22"/>
          </w:rPr>
          <w:delText>40</w:delText>
        </w:r>
      </w:del>
      <w:ins w:id="155"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r w:rsidRPr="007A3AFF">
        <w:rPr>
          <w:sz w:val="22"/>
          <w:szCs w:val="22"/>
        </w:rPr>
        <w:t xml:space="preserve">. </w:t>
      </w:r>
    </w:p>
    <w:p w14:paraId="355C3B88" w14:textId="2E648EE6" w:rsidR="00500B7C" w:rsidRDefault="00500B7C">
      <w:pPr>
        <w:pStyle w:val="CommentText"/>
        <w:spacing w:before="120" w:line="276" w:lineRule="auto"/>
        <w:jc w:val="both"/>
        <w:rPr>
          <w:sz w:val="22"/>
          <w:szCs w:val="22"/>
        </w:rPr>
        <w:pPrChange w:id="156" w:author="Caitlin Page Casar" w:date="2019-06-04T14:07:00Z">
          <w:pPr>
            <w:pStyle w:val="CommentText"/>
            <w:spacing w:line="276" w:lineRule="auto"/>
            <w:jc w:val="both"/>
          </w:pPr>
        </w:pPrChange>
      </w:pPr>
    </w:p>
    <w:p w14:paraId="1A2AC140" w14:textId="78A94163" w:rsidR="00500B7C" w:rsidRPr="007A3AFF" w:rsidDel="00C70A24" w:rsidRDefault="00500B7C">
      <w:pPr>
        <w:pStyle w:val="CommentText"/>
        <w:spacing w:before="120" w:line="276" w:lineRule="auto"/>
        <w:jc w:val="both"/>
        <w:rPr>
          <w:del w:id="157" w:author="Caitlin Page Casar" w:date="2019-06-04T14:07:00Z"/>
          <w:sz w:val="22"/>
          <w:szCs w:val="22"/>
        </w:rPr>
        <w:pPrChange w:id="158"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159"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160"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161"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162"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163"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164"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w:t>
      </w:r>
      <w:ins w:id="165" w:author="Maggie Osburn" w:date="2019-07-17T09:53:00Z">
        <w:r w:rsidR="00255598">
          <w:rPr>
            <w:sz w:val="22"/>
            <w:szCs w:val="22"/>
          </w:rPr>
          <w:t xml:space="preserve">the </w:t>
        </w:r>
      </w:ins>
      <w:r w:rsidRPr="007A3AFF">
        <w:rPr>
          <w:sz w:val="22"/>
          <w:szCs w:val="22"/>
        </w:rPr>
        <w:t xml:space="preserve">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w:t>
      </w:r>
      <w:del w:id="166" w:author="Maggie Osburn" w:date="2019-07-17T09:54:00Z">
        <w:r w:rsidRPr="007A3AFF" w:rsidDel="00255598">
          <w:rPr>
            <w:sz w:val="22"/>
            <w:szCs w:val="22"/>
          </w:rPr>
          <w:lastRenderedPageBreak/>
          <w:delText>cellular attachment to rock surfaces</w:delText>
        </w:r>
      </w:del>
      <w:ins w:id="167" w:author="Maggie Osburn" w:date="2019-07-17T09:54:00Z">
        <w:r w:rsidR="00255598">
          <w:rPr>
            <w:sz w:val="22"/>
            <w:szCs w:val="22"/>
          </w:rPr>
          <w:t>biofilm formation</w:t>
        </w:r>
      </w:ins>
      <w:r w:rsidRPr="007A3AFF">
        <w:rPr>
          <w:sz w:val="22"/>
          <w:szCs w:val="22"/>
        </w:rPr>
        <w:t xml:space="preserve"> under oligotrophic conditions</w:t>
      </w:r>
      <w:ins w:id="168" w:author="Caitlin Page Casar" w:date="2019-07-17T12:02:00Z">
        <w:r w:rsidR="001072B5">
          <w:rPr>
            <w:sz w:val="22"/>
            <w:szCs w:val="22"/>
          </w:rPr>
          <w:t xml:space="preserve">. </w:t>
        </w:r>
      </w:ins>
      <w:ins w:id="169" w:author="Caitlin Page Casar" w:date="2019-07-31T13:16:00Z">
        <w:r w:rsidR="005F5F43">
          <w:rPr>
            <w:sz w:val="22"/>
            <w:szCs w:val="22"/>
          </w:rPr>
          <w:t>Biofilm c</w:t>
        </w:r>
      </w:ins>
      <w:ins w:id="170" w:author="Caitlin Page Casar" w:date="2019-07-31T13:15:00Z">
        <w:r w:rsidR="005F5F43">
          <w:rPr>
            <w:sz w:val="22"/>
            <w:szCs w:val="22"/>
          </w:rPr>
          <w:t xml:space="preserve">olonization may be </w:t>
        </w:r>
      </w:ins>
      <w:ins w:id="171" w:author="Caitlin Page Casar" w:date="2019-07-31T13:17:00Z">
        <w:r w:rsidR="005F5F43">
          <w:rPr>
            <w:sz w:val="22"/>
            <w:szCs w:val="22"/>
          </w:rPr>
          <w:t>promoted</w:t>
        </w:r>
      </w:ins>
      <w:ins w:id="172" w:author="Caitlin Page Casar" w:date="2019-07-31T13:15:00Z">
        <w:r w:rsidR="005F5F43">
          <w:rPr>
            <w:sz w:val="22"/>
            <w:szCs w:val="22"/>
          </w:rPr>
          <w:t xml:space="preserve"> by</w:t>
        </w:r>
      </w:ins>
      <w:del w:id="173" w:author="Caitlin Page Casar" w:date="2019-07-17T12:01:00Z">
        <w:r w:rsidRPr="007A3AFF" w:rsidDel="001072B5">
          <w:rPr>
            <w:sz w:val="22"/>
            <w:szCs w:val="22"/>
          </w:rPr>
          <w:delText xml:space="preserve">. </w:delText>
        </w:r>
      </w:del>
      <w:ins w:id="174" w:author="Caitlin Page Casar" w:date="2019-07-17T12:03:00Z">
        <w:r w:rsidR="001072B5">
          <w:rPr>
            <w:sz w:val="22"/>
            <w:szCs w:val="22"/>
          </w:rPr>
          <w:t xml:space="preserve"> </w:t>
        </w:r>
      </w:ins>
      <w:ins w:id="175" w:author="Caitlin Page Casar" w:date="2019-07-31T13:16:00Z">
        <w:r w:rsidR="005F5F43">
          <w:rPr>
            <w:sz w:val="22"/>
            <w:szCs w:val="22"/>
          </w:rPr>
          <w:t xml:space="preserve">concentration of </w:t>
        </w:r>
      </w:ins>
      <w:ins w:id="176" w:author="Caitlin Page Casar" w:date="2019-07-17T12:05:00Z">
        <w:r w:rsidR="001072B5">
          <w:rPr>
            <w:sz w:val="22"/>
            <w:szCs w:val="22"/>
          </w:rPr>
          <w:t xml:space="preserve">nutrients </w:t>
        </w:r>
      </w:ins>
      <w:ins w:id="177" w:author="Caitlin Page Casar" w:date="2019-07-17T12:10:00Z">
        <w:r w:rsidR="001072B5">
          <w:rPr>
            <w:sz w:val="22"/>
            <w:szCs w:val="22"/>
          </w:rPr>
          <w:t xml:space="preserve">on </w:t>
        </w:r>
      </w:ins>
      <w:ins w:id="178" w:author="Caitlin Page Casar" w:date="2019-07-31T13:16:00Z">
        <w:r w:rsidR="005F5F43">
          <w:rPr>
            <w:sz w:val="22"/>
            <w:szCs w:val="22"/>
          </w:rPr>
          <w:t xml:space="preserve">rock </w:t>
        </w:r>
      </w:ins>
      <w:ins w:id="179" w:author="Caitlin Page Casar" w:date="2019-07-17T12:10:00Z">
        <w:r w:rsidR="001072B5">
          <w:rPr>
            <w:sz w:val="22"/>
            <w:szCs w:val="22"/>
          </w:rPr>
          <w:t xml:space="preserve">surfaces via </w:t>
        </w:r>
      </w:ins>
      <w:ins w:id="180" w:author="Caitlin Page Casar" w:date="2019-07-17T12:03:00Z">
        <w:r w:rsidR="001072B5">
          <w:rPr>
            <w:sz w:val="22"/>
            <w:szCs w:val="22"/>
          </w:rPr>
          <w:t>adsorption of hydrophobic molecules such as fatty acids</w:t>
        </w:r>
      </w:ins>
      <w:ins w:id="181" w:author="Caitlin Page Casar" w:date="2019-07-17T12:00:00Z">
        <w:r w:rsidR="001072B5">
          <w:rPr>
            <w:sz w:val="22"/>
            <w:szCs w:val="22"/>
          </w:rPr>
          <w:t xml:space="preserve"> </w:t>
        </w:r>
        <w:r w:rsidR="001072B5">
          <w:rPr>
            <w:sz w:val="22"/>
            <w:szCs w:val="22"/>
          </w:rPr>
          <w:fldChar w:fldCharType="begin"/>
        </w:r>
      </w:ins>
      <w:ins w:id="182" w:author="Caitlin Page Casar" w:date="2019-07-17T12:01:00Z">
        <w:r w:rsidR="001072B5">
          <w:rPr>
            <w:sz w:val="22"/>
            <w:szCs w:val="22"/>
          </w:rPr>
          <w:instrText xml:space="preserve"> ADDIN ZOTERO_ITEM CSL_CITATION {"citationID":"2dWIRbep","properties":{"formattedCitation":"(Marshall, 1988)","plainCitation":"(Marshall, 1988)","noteIndex":0},"citationItems":[{"id":484,"uris":["http://zotero.org/users/local/dsI5V9tJ/items/SSVFRVSW"],"uri":["http://zotero.org/users/local/dsI5V9tJ/items/SSVFRVSW"],"itemData":{"id":484,"type":"article-journal","title":"Adhesion and growth of bacteria at surfaces in oligotrophic habitats","container-title":"Canadian Journal of Microbiology","page":"503-506","volume":"34","issue":"4","source":"Crossref","DOI":"10.1139/m88-086","ISSN":"0008-4166, 1480-3275","language":"en","author":[{"family":"Marshall","given":"Kevin C."}],"issued":{"date-parts":[["1988",4]]}}}],"schema":"https://github.com/citation-style-language/schema/raw/master/csl-citation.json"} </w:instrText>
        </w:r>
      </w:ins>
      <w:r w:rsidR="001072B5">
        <w:rPr>
          <w:sz w:val="22"/>
          <w:szCs w:val="22"/>
        </w:rPr>
        <w:fldChar w:fldCharType="separate"/>
      </w:r>
      <w:ins w:id="183" w:author="Caitlin Page Casar" w:date="2019-07-17T12:01:00Z">
        <w:r w:rsidR="001072B5">
          <w:rPr>
            <w:noProof/>
            <w:sz w:val="22"/>
            <w:szCs w:val="22"/>
          </w:rPr>
          <w:t>(Marshall, 1988)</w:t>
        </w:r>
      </w:ins>
      <w:ins w:id="184" w:author="Caitlin Page Casar" w:date="2019-07-17T12:00:00Z">
        <w:r w:rsidR="001072B5">
          <w:rPr>
            <w:sz w:val="22"/>
            <w:szCs w:val="22"/>
          </w:rPr>
          <w:fldChar w:fldCharType="end"/>
        </w:r>
      </w:ins>
      <w:ins w:id="185" w:author="Caitlin Page Casar" w:date="2019-07-17T12:05:00Z">
        <w:r w:rsidR="001072B5">
          <w:rPr>
            <w:sz w:val="22"/>
            <w:szCs w:val="22"/>
          </w:rPr>
          <w:t xml:space="preserve"> or </w:t>
        </w:r>
      </w:ins>
      <w:ins w:id="186" w:author="Caitlin Page Casar" w:date="2019-07-17T12:06:00Z">
        <w:r w:rsidR="001072B5">
          <w:rPr>
            <w:sz w:val="22"/>
            <w:szCs w:val="22"/>
          </w:rPr>
          <w:t>adsorption</w:t>
        </w:r>
      </w:ins>
      <w:ins w:id="187" w:author="Caitlin Page Casar" w:date="2019-07-17T12:07:00Z">
        <w:r w:rsidR="001072B5">
          <w:rPr>
            <w:sz w:val="22"/>
            <w:szCs w:val="22"/>
          </w:rPr>
          <w:t xml:space="preserve"> of cations</w:t>
        </w:r>
      </w:ins>
      <w:ins w:id="188" w:author="Caitlin Page Casar" w:date="2019-07-17T12:06:00Z">
        <w:r w:rsidR="001072B5">
          <w:rPr>
            <w:sz w:val="22"/>
            <w:szCs w:val="22"/>
          </w:rPr>
          <w:t xml:space="preserve"> </w:t>
        </w:r>
      </w:ins>
      <w:ins w:id="189" w:author="Caitlin Page Casar" w:date="2019-07-17T12:07:00Z">
        <w:r w:rsidR="001072B5">
          <w:rPr>
            <w:sz w:val="22"/>
            <w:szCs w:val="22"/>
          </w:rPr>
          <w:fldChar w:fldCharType="begin"/>
        </w:r>
        <w:r w:rsidR="001072B5">
          <w:rPr>
            <w:sz w:val="22"/>
            <w:szCs w:val="22"/>
          </w:rPr>
          <w:instrText xml:space="preserve"> ADDIN ZOTERO_ITEM CSL_CITATION {"citationID":"qYL3PVOn","properties":{"formattedCitation":"(Prakash {\\i{}et al.}, 2003)","plainCitation":"(Prakash et al., 2003)","noteIndex":0},"citationItems":[{"id":482,"uris":["http://zotero.org/users/local/dsI5V9tJ/items/X86U6Z59"],"uri":["http://zotero.org/users/local/dsI5V9tJ/items/X86U6Z59"],"itemData":{"id":482,"type":"article-journal","title":"Biofilms: A survival strategy of bacteria","container-title":"CURRENT SCIENCE","page":"9","volume":"85","issue":"9","source":"Zotero","language":"en","author":[{"family":"Prakash","given":"B"},{"family":"Veeregowda","given":"B M"},{"family":"Krishnappa","given":"G"}],"issued":{"date-parts":[["2003"]]}}}],"schema":"https://github.com/citation-style-language/schema/raw/master/csl-citation.json"} </w:instrText>
        </w:r>
      </w:ins>
      <w:r w:rsidR="001072B5">
        <w:rPr>
          <w:sz w:val="22"/>
          <w:szCs w:val="22"/>
        </w:rPr>
        <w:fldChar w:fldCharType="separate"/>
      </w:r>
      <w:ins w:id="190" w:author="Caitlin Page Casar" w:date="2019-07-17T12:07:00Z">
        <w:r w:rsidR="001072B5" w:rsidRPr="001072B5">
          <w:rPr>
            <w:sz w:val="22"/>
            <w:rPrChange w:id="191" w:author="Caitlin Page Casar" w:date="2019-07-17T12:07:00Z">
              <w:rPr/>
            </w:rPrChange>
          </w:rPr>
          <w:t xml:space="preserve">(Prakash </w:t>
        </w:r>
        <w:r w:rsidR="001072B5" w:rsidRPr="001072B5">
          <w:rPr>
            <w:i/>
            <w:iCs/>
            <w:sz w:val="22"/>
            <w:rPrChange w:id="192" w:author="Caitlin Page Casar" w:date="2019-07-17T12:07:00Z">
              <w:rPr>
                <w:i/>
                <w:iCs/>
              </w:rPr>
            </w:rPrChange>
          </w:rPr>
          <w:t>et al.</w:t>
        </w:r>
        <w:r w:rsidR="001072B5" w:rsidRPr="001072B5">
          <w:rPr>
            <w:sz w:val="22"/>
            <w:rPrChange w:id="193" w:author="Caitlin Page Casar" w:date="2019-07-17T12:07:00Z">
              <w:rPr/>
            </w:rPrChange>
          </w:rPr>
          <w:t>, 2003)</w:t>
        </w:r>
        <w:r w:rsidR="001072B5">
          <w:rPr>
            <w:sz w:val="22"/>
            <w:szCs w:val="22"/>
          </w:rPr>
          <w:fldChar w:fldCharType="end"/>
        </w:r>
      </w:ins>
      <w:ins w:id="194" w:author="Caitlin Page Casar" w:date="2019-07-17T12:01:00Z">
        <w:r w:rsidR="001072B5">
          <w:rPr>
            <w:sz w:val="22"/>
            <w:szCs w:val="22"/>
          </w:rPr>
          <w:t xml:space="preserve">. </w:t>
        </w:r>
      </w:ins>
      <w:ins w:id="195" w:author="Caitlin Page Casar" w:date="2019-07-31T13:16:00Z">
        <w:r w:rsidR="005F5F43">
          <w:rPr>
            <w:sz w:val="22"/>
            <w:szCs w:val="22"/>
          </w:rPr>
          <w:t xml:space="preserve">Further, the biofilm matrix itself </w:t>
        </w:r>
      </w:ins>
      <w:ins w:id="196" w:author="Caitlin Page Casar" w:date="2019-07-31T13:17:00Z">
        <w:r w:rsidR="005F5F43">
          <w:rPr>
            <w:sz w:val="22"/>
            <w:szCs w:val="22"/>
          </w:rPr>
          <w:t xml:space="preserve">can adsorb nutrients, as well as enhance </w:t>
        </w:r>
      </w:ins>
      <w:ins w:id="197" w:author="Caitlin Page Casar" w:date="2019-07-31T13:14:00Z">
        <w:r w:rsidR="005F5F43">
          <w:rPr>
            <w:sz w:val="22"/>
            <w:szCs w:val="22"/>
          </w:rPr>
          <w:t xml:space="preserve">nutrient recycling from lysed cells in the biofilm matrix, </w:t>
        </w:r>
      </w:ins>
      <w:ins w:id="198" w:author="Caitlin Page Casar" w:date="2019-07-31T13:27:00Z">
        <w:r w:rsidR="005F5F43">
          <w:rPr>
            <w:sz w:val="22"/>
            <w:szCs w:val="22"/>
          </w:rPr>
          <w:t>p</w:t>
        </w:r>
      </w:ins>
      <w:ins w:id="199" w:author="Caitlin Page Casar" w:date="2019-07-31T13:28:00Z">
        <w:r w:rsidR="005F5F43">
          <w:rPr>
            <w:sz w:val="22"/>
            <w:szCs w:val="22"/>
          </w:rPr>
          <w:t xml:space="preserve">romote synergetic cell-to-cell interactions, </w:t>
        </w:r>
      </w:ins>
      <w:ins w:id="200" w:author="Caitlin Page Casar" w:date="2019-07-31T13:14:00Z">
        <w:r w:rsidR="005F5F43">
          <w:rPr>
            <w:sz w:val="22"/>
            <w:szCs w:val="22"/>
          </w:rPr>
          <w:t xml:space="preserve">and </w:t>
        </w:r>
      </w:ins>
      <w:ins w:id="201" w:author="Caitlin Page Casar" w:date="2019-07-31T13:17:00Z">
        <w:r w:rsidR="005F5F43">
          <w:rPr>
            <w:sz w:val="22"/>
            <w:szCs w:val="22"/>
          </w:rPr>
          <w:t>promot</w:t>
        </w:r>
      </w:ins>
      <w:ins w:id="202" w:author="Caitlin Page Casar" w:date="2019-07-31T13:18:00Z">
        <w:r w:rsidR="005F5F43">
          <w:rPr>
            <w:sz w:val="22"/>
            <w:szCs w:val="22"/>
          </w:rPr>
          <w:t xml:space="preserve">e </w:t>
        </w:r>
      </w:ins>
      <w:ins w:id="203" w:author="Caitlin Page Casar" w:date="2019-07-31T13:14:00Z">
        <w:r w:rsidR="005F5F43">
          <w:rPr>
            <w:sz w:val="22"/>
            <w:szCs w:val="22"/>
          </w:rPr>
          <w:t>evolutionary advantage</w:t>
        </w:r>
      </w:ins>
      <w:ins w:id="204" w:author="Caitlin Page Casar" w:date="2019-07-31T13:19:00Z">
        <w:r w:rsidR="005F5F43">
          <w:rPr>
            <w:sz w:val="22"/>
            <w:szCs w:val="22"/>
          </w:rPr>
          <w:t xml:space="preserve"> via gene </w:t>
        </w:r>
      </w:ins>
      <w:ins w:id="205" w:author="Caitlin Page Casar" w:date="2019-07-31T13:27:00Z">
        <w:r w:rsidR="005F5F43">
          <w:rPr>
            <w:sz w:val="22"/>
            <w:szCs w:val="22"/>
          </w:rPr>
          <w:t>exchange</w:t>
        </w:r>
      </w:ins>
      <w:ins w:id="206" w:author="Caitlin Page Casar" w:date="2019-07-31T13:20:00Z">
        <w:r w:rsidR="005F5F43">
          <w:rPr>
            <w:sz w:val="22"/>
            <w:szCs w:val="22"/>
          </w:rPr>
          <w:t xml:space="preserve"> </w:t>
        </w:r>
        <w:r w:rsidR="005F5F43">
          <w:rPr>
            <w:sz w:val="22"/>
            <w:szCs w:val="22"/>
          </w:rPr>
          <w:fldChar w:fldCharType="begin"/>
        </w:r>
      </w:ins>
      <w:ins w:id="207" w:author="Caitlin Page Casar" w:date="2019-07-31T13:22:00Z">
        <w:r w:rsidR="005F5F43">
          <w:rPr>
            <w:sz w:val="22"/>
            <w:szCs w:val="22"/>
          </w:rPr>
          <w:instrText xml:space="preserve"> ADDIN ZOTERO_ITEM CSL_CITATION {"citationID":"iVYXBj9C","properties":{"formattedCitation":"(Flemming {\\i{}et al.}, 2016)","plainCitation":"(Flemming et al., 2016)","noteIndex":0},"citationItems":[{"id":509,"uris":["http://zotero.org/users/local/dsI5V9tJ/items/L334UAVG"],"uri":["http://zotero.org/users/local/dsI5V9tJ/items/L334UAVG"],"itemData":{"id":509,"type":"article-journal","title":"Biofilms: an emergent form of bacterial life","container-title":"Nature Reviews Microbiology","page":"563-575","volume":"14","issue":"9","source":"Crossref","abstract":"Bacterial biofilms are formed by communities that are embedded in a self-produced matrix of extracellular polymeric substances (EPS). Importantly, bacteria in biofilms exhibit a set of ‘emergent properties’ that differ substantially from free-living bacterial cells. In this Review, we consider the fundamental role of the biofilm matrix in establishing the emergent properties of biofilms, describing how the characteristic features of biofilms — such as social cooperation, resource capture and enhanced survival of exposure to antimicrobials — all rely on the structural and functional properties of the matrix. Finally, we highlight the value of an ecological perspective in the study of the emergent properties of biofilms, which enables an appreciation of the ecological success of biofilms as habitat formers and, more generally, as a bacterial lifestyle.","DOI":"10.1038/nrmicro.2016.94","ISSN":"1740-1526, 1740-1534","title-short":"Biofilms","language":"en","author":[{"family":"Flemming","given":"Hans-Curt"},{"family":"Wingender","given":"Jost"},{"family":"Szewzyk","given":"Ulrich"},{"family":"Steinberg","given":"Peter"},{"family":"Rice","given":"Scott A."},{"family":"Kjelleberg","given":"Staffan"}],"issued":{"date-parts":[["2016",9]]}}}],"schema":"https://github.com/citation-style-language/schema/raw/master/csl-citation.json"} </w:instrText>
        </w:r>
      </w:ins>
      <w:r w:rsidR="005F5F43">
        <w:rPr>
          <w:sz w:val="22"/>
          <w:szCs w:val="22"/>
        </w:rPr>
        <w:fldChar w:fldCharType="separate"/>
      </w:r>
      <w:ins w:id="208" w:author="Caitlin Page Casar" w:date="2019-07-31T13:22:00Z">
        <w:r w:rsidR="005F5F43" w:rsidRPr="005F5F43">
          <w:rPr>
            <w:sz w:val="22"/>
            <w:rPrChange w:id="209" w:author="Caitlin Page Casar" w:date="2019-07-31T13:22:00Z">
              <w:rPr/>
            </w:rPrChange>
          </w:rPr>
          <w:t>(</w:t>
        </w:r>
        <w:proofErr w:type="spellStart"/>
        <w:r w:rsidR="005F5F43" w:rsidRPr="005F5F43">
          <w:rPr>
            <w:sz w:val="22"/>
            <w:rPrChange w:id="210" w:author="Caitlin Page Casar" w:date="2019-07-31T13:22:00Z">
              <w:rPr/>
            </w:rPrChange>
          </w:rPr>
          <w:t>Flemming</w:t>
        </w:r>
        <w:proofErr w:type="spellEnd"/>
        <w:r w:rsidR="005F5F43" w:rsidRPr="005F5F43">
          <w:rPr>
            <w:sz w:val="22"/>
            <w:rPrChange w:id="211" w:author="Caitlin Page Casar" w:date="2019-07-31T13:22:00Z">
              <w:rPr/>
            </w:rPrChange>
          </w:rPr>
          <w:t xml:space="preserve"> </w:t>
        </w:r>
        <w:r w:rsidR="005F5F43" w:rsidRPr="005F5F43">
          <w:rPr>
            <w:i/>
            <w:iCs/>
            <w:sz w:val="22"/>
            <w:rPrChange w:id="212" w:author="Caitlin Page Casar" w:date="2019-07-31T13:22:00Z">
              <w:rPr>
                <w:i/>
                <w:iCs/>
              </w:rPr>
            </w:rPrChange>
          </w:rPr>
          <w:t>et al.</w:t>
        </w:r>
        <w:r w:rsidR="005F5F43" w:rsidRPr="005F5F43">
          <w:rPr>
            <w:sz w:val="22"/>
            <w:rPrChange w:id="213" w:author="Caitlin Page Casar" w:date="2019-07-31T13:22:00Z">
              <w:rPr/>
            </w:rPrChange>
          </w:rPr>
          <w:t>, 2016)</w:t>
        </w:r>
      </w:ins>
      <w:ins w:id="214" w:author="Caitlin Page Casar" w:date="2019-07-31T13:20:00Z">
        <w:r w:rsidR="005F5F43">
          <w:rPr>
            <w:sz w:val="22"/>
            <w:szCs w:val="22"/>
          </w:rPr>
          <w:fldChar w:fldCharType="end"/>
        </w:r>
      </w:ins>
      <w:ins w:id="215" w:author="Caitlin Page Casar" w:date="2019-07-31T13:22:00Z">
        <w:r w:rsidR="005F5F43">
          <w:rPr>
            <w:sz w:val="22"/>
            <w:szCs w:val="22"/>
          </w:rPr>
          <w:t xml:space="preserve">. </w:t>
        </w:r>
      </w:ins>
      <w:del w:id="216" w:author="Caitlin Page Casar" w:date="2019-07-31T13:54:00Z">
        <w:r w:rsidRPr="007A3AFF" w:rsidDel="005F5F43">
          <w:rPr>
            <w:sz w:val="22"/>
            <w:szCs w:val="22"/>
          </w:rPr>
          <w:delText>Further</w:delText>
        </w:r>
      </w:del>
      <w:ins w:id="217" w:author="Caitlin Page Casar" w:date="2019-07-31T13:54:00Z">
        <w:r w:rsidR="005F5F43">
          <w:rPr>
            <w:sz w:val="22"/>
            <w:szCs w:val="22"/>
          </w:rPr>
          <w:t>Additionally</w:t>
        </w:r>
      </w:ins>
      <w:r w:rsidRPr="007A3AFF">
        <w:rPr>
          <w:sz w:val="22"/>
          <w:szCs w:val="22"/>
        </w:rPr>
        <w:t>,</w:t>
      </w:r>
      <w:ins w:id="218" w:author="Caitlin Page Casar" w:date="2019-07-31T13:42:00Z">
        <w:r w:rsidR="005F5F43">
          <w:rPr>
            <w:sz w:val="22"/>
            <w:szCs w:val="22"/>
          </w:rPr>
          <w:t xml:space="preserve"> </w:t>
        </w:r>
      </w:ins>
      <w:ins w:id="219" w:author="Caitlin Page Casar" w:date="2019-07-31T13:43:00Z">
        <w:r w:rsidR="005F5F43">
          <w:rPr>
            <w:sz w:val="22"/>
            <w:szCs w:val="22"/>
          </w:rPr>
          <w:t xml:space="preserve">biofilm formation can promote extracellular electron transfer </w:t>
        </w:r>
      </w:ins>
      <w:ins w:id="220" w:author="Caitlin Page Casar" w:date="2019-07-31T13:53:00Z">
        <w:r w:rsidR="005F5F43">
          <w:rPr>
            <w:sz w:val="22"/>
            <w:szCs w:val="22"/>
          </w:rPr>
          <w:t xml:space="preserve">(EET) </w:t>
        </w:r>
      </w:ins>
      <w:ins w:id="221" w:author="Caitlin Page Casar" w:date="2019-07-31T15:17:00Z">
        <w:r w:rsidR="005F5F43">
          <w:rPr>
            <w:sz w:val="22"/>
            <w:szCs w:val="22"/>
          </w:rPr>
          <w:t>between cells and</w:t>
        </w:r>
      </w:ins>
      <w:ins w:id="222" w:author="Caitlin Page Casar" w:date="2019-07-31T13:49:00Z">
        <w:r w:rsidR="005F5F43">
          <w:rPr>
            <w:sz w:val="22"/>
            <w:szCs w:val="22"/>
          </w:rPr>
          <w:t xml:space="preserve"> mineral surfaces </w:t>
        </w:r>
      </w:ins>
      <w:ins w:id="223" w:author="Caitlin Page Casar" w:date="2019-07-31T13:43:00Z">
        <w:r w:rsidR="005F5F43">
          <w:rPr>
            <w:sz w:val="22"/>
            <w:szCs w:val="22"/>
          </w:rPr>
          <w:t xml:space="preserve">via direct contact </w:t>
        </w:r>
      </w:ins>
      <w:ins w:id="224" w:author="Caitlin Page Casar" w:date="2019-07-31T13:50:00Z">
        <w:r w:rsidR="005F5F43">
          <w:rPr>
            <w:sz w:val="22"/>
            <w:szCs w:val="22"/>
          </w:rPr>
          <w:t xml:space="preserve">or </w:t>
        </w:r>
      </w:ins>
      <w:ins w:id="225" w:author="Caitlin Page Casar" w:date="2019-07-31T13:53:00Z">
        <w:r w:rsidR="005F5F43">
          <w:rPr>
            <w:sz w:val="22"/>
            <w:szCs w:val="22"/>
          </w:rPr>
          <w:t>EET mediators in the biofilm matrix</w:t>
        </w:r>
      </w:ins>
      <w:ins w:id="226" w:author="Caitlin Page Casar" w:date="2019-07-31T13:44:00Z">
        <w:r w:rsidR="005F5F43">
          <w:rPr>
            <w:sz w:val="22"/>
            <w:szCs w:val="22"/>
          </w:rPr>
          <w:t xml:space="preserve"> </w:t>
        </w:r>
      </w:ins>
      <w:ins w:id="227" w:author="Caitlin Page Casar" w:date="2019-07-31T13:53:00Z">
        <w:r w:rsidR="005F5F43">
          <w:rPr>
            <w:sz w:val="22"/>
            <w:szCs w:val="22"/>
          </w:rPr>
          <w:fldChar w:fldCharType="begin"/>
        </w:r>
        <w:r w:rsidR="005F5F43">
          <w:rPr>
            <w:sz w:val="22"/>
            <w:szCs w:val="22"/>
          </w:rPr>
          <w:instrText xml:space="preserve"> ADDIN ZOTERO_ITEM CSL_CITATION {"citationID":"tC8djbHS","properties":{"formattedCitation":"(Lies {\\i{}et al.}, 2005)","plainCitation":"(Lies et al., 2005)","noteIndex":0},"citationItems":[{"id":513,"uris":["http://zotero.org/users/local/dsI5V9tJ/items/BJRFE83W"],"uri":["http://zotero.org/users/local/dsI5V9tJ/items/BJRFE83W"],"itemData":{"id":513,"type":"article-journal","title":"Shewanella oneidensis MR-1 Uses Overlapping Pathways for Iron Reduction at a Distance and by Direct Contact under Conditions Relevant for Biofilms","container-title":"Applied and Environmental Microbiology","page":"4414-4426","volume":"71","issue":"8","source":"aem.asm.org","abstract":"We developed a new method to measure iron reduction at a distance based on depositing Fe(III) (hydr)oxide within nanoporous glass beads. In this “Fe-bead” system, Shewanella oneidensis reduces at least 86.5% of the iron in the absence of direct contact. Biofilm formation accompanies Fe-bead reduction and is observable both macro- and microscopically. Fe-bead reduction is catalyzed by live cells adapted to anaerobic conditions, and maximal reduction rates require sustained protein synthesis. The amount of reactive ferric iron in the Fe-bead system is available in excess such that the rate of Fe-bead reduction is directly proportional to cell density; i.e., it is diffusion limited. Addition of either lysates prepared from anaerobic cells or exogenous electron shuttles stimulates Fe-bead reduction by S. oneidensis, but iron chelators or additional Fe(II) do not. Neither dissolved Fe(III) nor electron shuttling activity was detected in culture supernatants, implying that the mediator is retained within the biofilm matrix. Strains with mutations in omcB or mtrB show about 50% of the wild-type levels of reduction, while a cymA mutant shows less than 20% of the wild-type levels of reduction and a menF mutant shows insignificant reduction. The Fe-bead reduction defect of the menF mutant can be restored by addition of menaquinone, but menaquinone itself cannot stimulate Fe-bead reduction. Because the menF gene encodes the first committed step of menaquinone biosynthesis, no intermediates of the menaquinone biosynthetic pathway are used as diffusible mediators by this organism to promote iron reduction at a distance. CymA and menaquinone are required for both direct and indirect mineral reduction, whereas MtrB and OmcB contribute to but are not absolutely required for iron reduction at a distance.","DOI":"10.1128/AEM.71.8.4414-4426.2005","ISSN":"0099-2240, 1098-5336","note":"PMID: 16085832","journalAbbreviation":"Appl. Environ. Microbiol.","language":"en","author":[{"family":"Lies","given":"Douglas P."},{"family":"Hernandez","given":"Maria E."},{"family":"Kappler","given":"Andreas"},{"family":"Mielke","given":"Randall E."},{"family":"Gralnick","given":"Jeffrey A."},{"family":"Newman","given":"Dianne K."}],"issued":{"date-parts":[["2005",8,1]]}}}],"schema":"https://github.com/citation-style-language/schema/raw/master/csl-citation.json"} </w:instrText>
        </w:r>
      </w:ins>
      <w:r w:rsidR="005F5F43">
        <w:rPr>
          <w:sz w:val="22"/>
          <w:szCs w:val="22"/>
        </w:rPr>
        <w:fldChar w:fldCharType="separate"/>
      </w:r>
      <w:ins w:id="228" w:author="Caitlin Page Casar" w:date="2019-07-31T13:53:00Z">
        <w:r w:rsidR="005F5F43" w:rsidRPr="005F5F43">
          <w:rPr>
            <w:sz w:val="22"/>
            <w:rPrChange w:id="229" w:author="Caitlin Page Casar" w:date="2019-07-31T13:53:00Z">
              <w:rPr/>
            </w:rPrChange>
          </w:rPr>
          <w:t xml:space="preserve">(Lies </w:t>
        </w:r>
        <w:r w:rsidR="005F5F43" w:rsidRPr="005F5F43">
          <w:rPr>
            <w:i/>
            <w:iCs/>
            <w:sz w:val="22"/>
            <w:rPrChange w:id="230" w:author="Caitlin Page Casar" w:date="2019-07-31T13:53:00Z">
              <w:rPr>
                <w:i/>
                <w:iCs/>
              </w:rPr>
            </w:rPrChange>
          </w:rPr>
          <w:t>et al.</w:t>
        </w:r>
        <w:r w:rsidR="005F5F43" w:rsidRPr="005F5F43">
          <w:rPr>
            <w:sz w:val="22"/>
            <w:rPrChange w:id="231" w:author="Caitlin Page Casar" w:date="2019-07-31T13:53:00Z">
              <w:rPr/>
            </w:rPrChange>
          </w:rPr>
          <w:t>, 2005)</w:t>
        </w:r>
        <w:r w:rsidR="005F5F43">
          <w:rPr>
            <w:sz w:val="22"/>
            <w:szCs w:val="22"/>
          </w:rPr>
          <w:fldChar w:fldCharType="end"/>
        </w:r>
      </w:ins>
      <w:ins w:id="232" w:author="Caitlin Page Casar" w:date="2019-07-31T15:18:00Z">
        <w:r w:rsidR="005F5F43">
          <w:rPr>
            <w:sz w:val="22"/>
            <w:szCs w:val="22"/>
          </w:rPr>
          <w:t xml:space="preserve">, and the </w:t>
        </w:r>
      </w:ins>
      <w:del w:id="233" w:author="Caitlin Page Casar" w:date="2019-07-31T15:18:00Z">
        <w:r w:rsidRPr="007A3AFF" w:rsidDel="005F5F43">
          <w:rPr>
            <w:sz w:val="22"/>
            <w:szCs w:val="22"/>
          </w:rPr>
          <w:delText xml:space="preserve"> </w:delText>
        </w:r>
      </w:del>
      <w:del w:id="234" w:author="Caitlin Page Casar" w:date="2019-07-31T13:53:00Z">
        <w:r w:rsidRPr="007A3AFF" w:rsidDel="005F5F43">
          <w:rPr>
            <w:sz w:val="22"/>
            <w:szCs w:val="22"/>
          </w:rPr>
          <w:delText>g</w:delText>
        </w:r>
      </w:del>
      <w:del w:id="235" w:author="Caitlin Page Casar" w:date="2019-07-31T13:55:00Z">
        <w:r w:rsidRPr="007A3AFF" w:rsidDel="005F5F43">
          <w:rPr>
            <w:sz w:val="22"/>
            <w:szCs w:val="22"/>
          </w:rPr>
          <w:delText>eochemical modelling</w:delText>
        </w:r>
        <w:r w:rsidDel="005F5F43">
          <w:rPr>
            <w:sz w:val="22"/>
            <w:szCs w:val="22"/>
          </w:rPr>
          <w:delText xml:space="preserve"> </w:delText>
        </w:r>
        <w:r w:rsidRPr="007A3AFF" w:rsidDel="005F5F43">
          <w:rPr>
            <w:sz w:val="22"/>
            <w:szCs w:val="22"/>
          </w:rPr>
          <w:delText xml:space="preserve">and </w:delText>
        </w:r>
        <w:r w:rsidDel="005F5F43">
          <w:rPr>
            <w:sz w:val="22"/>
            <w:szCs w:val="22"/>
          </w:rPr>
          <w:delText xml:space="preserve">PLFA profiles in </w:delText>
        </w:r>
      </w:del>
      <w:del w:id="236" w:author="Caitlin Page Casar" w:date="2019-07-17T12:11:00Z">
        <w:r w:rsidDel="001072B5">
          <w:rPr>
            <w:sz w:val="22"/>
            <w:szCs w:val="22"/>
          </w:rPr>
          <w:delText>this setting</w:delText>
        </w:r>
      </w:del>
      <w:del w:id="237" w:author="Caitlin Page Casar" w:date="2019-07-17T12:13:00Z">
        <w:r w:rsidRPr="007A3AFF" w:rsidDel="00065C94">
          <w:rPr>
            <w:sz w:val="22"/>
            <w:szCs w:val="22"/>
          </w:rPr>
          <w:delText xml:space="preserve"> </w:delText>
        </w:r>
      </w:del>
      <w:del w:id="238" w:author="Caitlin Page Casar" w:date="2019-07-31T13:55:00Z">
        <w:r w:rsidDel="005F5F43">
          <w:rPr>
            <w:sz w:val="22"/>
            <w:szCs w:val="22"/>
          </w:rPr>
          <w:delText>indicated</w:delText>
        </w:r>
        <w:r w:rsidRPr="007A3AFF" w:rsidDel="005F5F43">
          <w:rPr>
            <w:sz w:val="22"/>
            <w:szCs w:val="22"/>
          </w:rPr>
          <w:delText xml:space="preserve"> the </w:delText>
        </w:r>
      </w:del>
      <w:r w:rsidRPr="007A3AFF">
        <w:rPr>
          <w:sz w:val="22"/>
          <w:szCs w:val="22"/>
        </w:rPr>
        <w:t>potential for microbial</w:t>
      </w:r>
      <w:r>
        <w:rPr>
          <w:sz w:val="22"/>
          <w:szCs w:val="22"/>
        </w:rPr>
        <w:t>ly-mediated</w:t>
      </w:r>
      <w:r w:rsidRPr="007A3AFF">
        <w:rPr>
          <w:sz w:val="22"/>
          <w:szCs w:val="22"/>
        </w:rPr>
        <w:t xml:space="preserve"> metal reduction</w:t>
      </w:r>
      <w:ins w:id="239" w:author="Caitlin Page Casar" w:date="2019-07-31T13:55:00Z">
        <w:r w:rsidR="005F5F43">
          <w:rPr>
            <w:sz w:val="22"/>
            <w:szCs w:val="22"/>
          </w:rPr>
          <w:t xml:space="preserve"> </w:t>
        </w:r>
        <w:r w:rsidR="005F5F43">
          <w:rPr>
            <w:sz w:val="22"/>
            <w:szCs w:val="22"/>
          </w:rPr>
          <w:t xml:space="preserve">in the South African incubation experiments </w:t>
        </w:r>
        <w:r w:rsidR="005F5F43">
          <w:rPr>
            <w:sz w:val="22"/>
            <w:szCs w:val="22"/>
          </w:rPr>
          <w:t xml:space="preserve">was </w:t>
        </w:r>
        <w:r w:rsidR="005F5F43">
          <w:rPr>
            <w:sz w:val="22"/>
            <w:szCs w:val="22"/>
          </w:rPr>
          <w:t>indicated</w:t>
        </w:r>
        <w:r w:rsidR="005F5F43" w:rsidRPr="007A3AFF">
          <w:rPr>
            <w:sz w:val="22"/>
            <w:szCs w:val="22"/>
          </w:rPr>
          <w:t xml:space="preserve"> </w:t>
        </w:r>
        <w:r w:rsidR="005F5F43">
          <w:rPr>
            <w:sz w:val="22"/>
            <w:szCs w:val="22"/>
          </w:rPr>
          <w:t>by g</w:t>
        </w:r>
        <w:r w:rsidR="005F5F43" w:rsidRPr="007A3AFF">
          <w:rPr>
            <w:sz w:val="22"/>
            <w:szCs w:val="22"/>
          </w:rPr>
          <w:t>eochemical modelling</w:t>
        </w:r>
        <w:r w:rsidR="005F5F43">
          <w:rPr>
            <w:sz w:val="22"/>
            <w:szCs w:val="22"/>
          </w:rPr>
          <w:t xml:space="preserve"> </w:t>
        </w:r>
        <w:r w:rsidR="005F5F43" w:rsidRPr="007A3AFF">
          <w:rPr>
            <w:sz w:val="22"/>
            <w:szCs w:val="22"/>
          </w:rPr>
          <w:t xml:space="preserve">and </w:t>
        </w:r>
        <w:r w:rsidR="005F5F43">
          <w:rPr>
            <w:sz w:val="22"/>
            <w:szCs w:val="22"/>
          </w:rPr>
          <w:t>PLFA profiles</w:t>
        </w:r>
      </w:ins>
      <w:r w:rsidRPr="007A3AFF">
        <w:rPr>
          <w:sz w:val="22"/>
          <w:szCs w:val="22"/>
        </w:rPr>
        <w:t xml:space="preserve">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ins w:id="240" w:author="Caitlin Page Casar" w:date="2019-07-31T15:20:00Z">
        <w:r w:rsidR="005F5F43">
          <w:rPr>
            <w:sz w:val="22"/>
            <w:szCs w:val="22"/>
          </w:rPr>
          <w:t xml:space="preserve">Finally, </w:t>
        </w:r>
      </w:ins>
      <w:ins w:id="241" w:author="Caitlin Page Casar" w:date="2019-07-31T15:22:00Z">
        <w:r w:rsidR="005F5F43">
          <w:rPr>
            <w:sz w:val="22"/>
            <w:szCs w:val="22"/>
          </w:rPr>
          <w:t>biofilm</w:t>
        </w:r>
      </w:ins>
      <w:ins w:id="242" w:author="Caitlin Page Casar" w:date="2019-07-31T15:25:00Z">
        <w:r w:rsidR="005F5F43">
          <w:rPr>
            <w:sz w:val="22"/>
            <w:szCs w:val="22"/>
          </w:rPr>
          <w:t>s</w:t>
        </w:r>
      </w:ins>
      <w:ins w:id="243" w:author="Caitlin Page Casar" w:date="2019-07-31T15:22:00Z">
        <w:r w:rsidR="005F5F43">
          <w:rPr>
            <w:sz w:val="22"/>
            <w:szCs w:val="22"/>
          </w:rPr>
          <w:t xml:space="preserve"> </w:t>
        </w:r>
      </w:ins>
      <w:ins w:id="244" w:author="Caitlin Page Casar" w:date="2019-07-31T15:26:00Z">
        <w:r w:rsidR="005F5F43">
          <w:rPr>
            <w:sz w:val="22"/>
            <w:szCs w:val="22"/>
          </w:rPr>
          <w:t>can host communities that differ in biodiversity and metabolic potential from suspended communities</w:t>
        </w:r>
      </w:ins>
      <w:ins w:id="245" w:author="Caitlin Page Casar" w:date="2019-07-31T15:23:00Z">
        <w:r w:rsidR="005F5F43">
          <w:rPr>
            <w:sz w:val="22"/>
            <w:szCs w:val="22"/>
          </w:rPr>
          <w:t xml:space="preserve">. </w:t>
        </w:r>
      </w:ins>
      <w:ins w:id="246" w:author="Caitlin Page Casar" w:date="2019-07-01T22:32:00Z">
        <w:r w:rsidR="00BB6990">
          <w:rPr>
            <w:sz w:val="22"/>
            <w:szCs w:val="22"/>
          </w:rPr>
          <w:t xml:space="preserve">A study comparing </w:t>
        </w:r>
      </w:ins>
      <w:ins w:id="247" w:author="Caitlin Page Casar" w:date="2019-07-01T22:43:00Z">
        <w:r w:rsidR="00BB6990">
          <w:rPr>
            <w:sz w:val="22"/>
            <w:szCs w:val="22"/>
          </w:rPr>
          <w:t xml:space="preserve">native </w:t>
        </w:r>
      </w:ins>
      <w:ins w:id="248" w:author="Caitlin Page Casar" w:date="2019-07-01T22:33:00Z">
        <w:r w:rsidR="00BB6990">
          <w:rPr>
            <w:sz w:val="22"/>
            <w:szCs w:val="22"/>
          </w:rPr>
          <w:t xml:space="preserve">communities </w:t>
        </w:r>
      </w:ins>
      <w:ins w:id="249" w:author="Caitlin Page Casar" w:date="2019-07-01T22:39:00Z">
        <w:r w:rsidR="00BB6990">
          <w:rPr>
            <w:sz w:val="22"/>
            <w:szCs w:val="22"/>
          </w:rPr>
          <w:t xml:space="preserve">in a basalt aquifer </w:t>
        </w:r>
      </w:ins>
      <w:ins w:id="250" w:author="Caitlin Page Casar" w:date="2019-07-01T22:33:00Z">
        <w:r w:rsidR="00BB6990">
          <w:rPr>
            <w:sz w:val="22"/>
            <w:szCs w:val="22"/>
          </w:rPr>
          <w:t xml:space="preserve">revealed </w:t>
        </w:r>
      </w:ins>
      <w:ins w:id="251" w:author="Caitlin Page Casar" w:date="2019-07-01T22:35:00Z">
        <w:r w:rsidR="00BB6990">
          <w:rPr>
            <w:sz w:val="22"/>
            <w:szCs w:val="22"/>
          </w:rPr>
          <w:t>significant</w:t>
        </w:r>
      </w:ins>
      <w:ins w:id="252" w:author="Caitlin Page Casar" w:date="2019-07-01T22:40:00Z">
        <w:r w:rsidR="00BB6990">
          <w:rPr>
            <w:sz w:val="22"/>
            <w:szCs w:val="22"/>
          </w:rPr>
          <w:t>ly greater</w:t>
        </w:r>
      </w:ins>
      <w:ins w:id="253" w:author="Caitlin Page Casar" w:date="2019-07-01T22:35:00Z">
        <w:r w:rsidR="00BB6990">
          <w:rPr>
            <w:sz w:val="22"/>
            <w:szCs w:val="22"/>
          </w:rPr>
          <w:t xml:space="preserve"> </w:t>
        </w:r>
      </w:ins>
      <w:ins w:id="254" w:author="Caitlin Page Casar" w:date="2019-07-01T22:37:00Z">
        <w:r w:rsidR="00BB6990">
          <w:rPr>
            <w:sz w:val="22"/>
            <w:szCs w:val="22"/>
          </w:rPr>
          <w:t>metabolic richness</w:t>
        </w:r>
      </w:ins>
      <w:ins w:id="255" w:author="Caitlin Page Casar" w:date="2019-07-01T22:40:00Z">
        <w:r w:rsidR="00BB6990">
          <w:rPr>
            <w:sz w:val="22"/>
            <w:szCs w:val="22"/>
          </w:rPr>
          <w:t xml:space="preserve"> in suspended vs. </w:t>
        </w:r>
      </w:ins>
      <w:ins w:id="256" w:author="Caitlin Page Casar" w:date="2019-07-01T22:43:00Z">
        <w:r w:rsidR="00BB6990">
          <w:rPr>
            <w:sz w:val="22"/>
            <w:szCs w:val="22"/>
          </w:rPr>
          <w:t>rock-</w:t>
        </w:r>
      </w:ins>
      <w:ins w:id="257" w:author="Caitlin Page Casar" w:date="2019-07-01T22:40:00Z">
        <w:r w:rsidR="00BB6990">
          <w:rPr>
            <w:sz w:val="22"/>
            <w:szCs w:val="22"/>
          </w:rPr>
          <w:t>attached communities</w:t>
        </w:r>
      </w:ins>
      <w:ins w:id="258" w:author="Caitlin Page Casar" w:date="2019-07-01T22:43:00Z">
        <w:r w:rsidR="00BB6990">
          <w:rPr>
            <w:sz w:val="22"/>
            <w:szCs w:val="22"/>
          </w:rPr>
          <w:t xml:space="preserve">, and </w:t>
        </w:r>
        <w:r w:rsidR="00BB6990" w:rsidRPr="00BB6990">
          <w:rPr>
            <w:i/>
            <w:sz w:val="22"/>
            <w:szCs w:val="22"/>
            <w:rPrChange w:id="259" w:author="Caitlin Page Casar" w:date="2019-07-01T22:43:00Z">
              <w:rPr>
                <w:sz w:val="22"/>
                <w:szCs w:val="22"/>
              </w:rPr>
            </w:rPrChange>
          </w:rPr>
          <w:t>in situ</w:t>
        </w:r>
        <w:r w:rsidR="00BB6990">
          <w:rPr>
            <w:sz w:val="22"/>
            <w:szCs w:val="22"/>
          </w:rPr>
          <w:t xml:space="preserve"> cultivation experiments using dialysis chambers </w:t>
        </w:r>
      </w:ins>
      <w:ins w:id="260" w:author="Caitlin Page Casar" w:date="2019-07-16T21:11:00Z">
        <w:r w:rsidR="00C04C8D">
          <w:rPr>
            <w:sz w:val="22"/>
            <w:szCs w:val="22"/>
          </w:rPr>
          <w:t xml:space="preserve">comparing these community types </w:t>
        </w:r>
      </w:ins>
      <w:ins w:id="261" w:author="Caitlin Page Casar" w:date="2019-07-01T22:44:00Z">
        <w:r w:rsidR="00BB6990">
          <w:rPr>
            <w:sz w:val="22"/>
            <w:szCs w:val="22"/>
          </w:rPr>
          <w:t>revealed differences in microbial community compositions</w:t>
        </w:r>
      </w:ins>
      <w:ins w:id="262" w:author="Caitlin Page Casar" w:date="2019-07-01T22:45:00Z">
        <w:r w:rsidR="00BB6990">
          <w:rPr>
            <w:sz w:val="22"/>
            <w:szCs w:val="22"/>
          </w:rPr>
          <w:t xml:space="preserve"> </w:t>
        </w:r>
      </w:ins>
      <w:ins w:id="263" w:author="Caitlin Page Casar" w:date="2019-07-01T22:46:00Z">
        <w:r w:rsidR="00BB6990">
          <w:rPr>
            <w:sz w:val="22"/>
            <w:szCs w:val="22"/>
          </w:rPr>
          <w:fldChar w:fldCharType="begin"/>
        </w:r>
        <w:r w:rsidR="00BB6990">
          <w:rPr>
            <w:sz w:val="22"/>
            <w:szCs w:val="22"/>
          </w:rPr>
          <w:instrText xml:space="preserve"> ADDIN ZOTERO_ITEM CSL_CITATION {"citationID":"O6TDEz7X","properties":{"formattedCitation":"(Lehman {\\i{}et al.}, 2004)","plainCitation":"(Lehman et al., 2004)","noteIndex":0},"citationItems":[{"id":418,"uris":["http://zotero.org/users/local/dsI5V9tJ/items/RQXLMT3R"],"uri":["http://zotero.org/users/local/dsI5V9tJ/items/RQXLMT3R"],"itemData":{"id":418,"type":"article-journal","title":"Microbiological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ins>
      <w:r w:rsidR="00BB6990">
        <w:rPr>
          <w:sz w:val="22"/>
          <w:szCs w:val="22"/>
        </w:rPr>
        <w:fldChar w:fldCharType="separate"/>
      </w:r>
      <w:ins w:id="264" w:author="Caitlin Page Casar" w:date="2019-07-01T22:46:00Z">
        <w:r w:rsidR="00BB6990" w:rsidRPr="00BB6990">
          <w:rPr>
            <w:sz w:val="22"/>
            <w:rPrChange w:id="265" w:author="Caitlin Page Casar" w:date="2019-07-01T22:46:00Z">
              <w:rPr/>
            </w:rPrChange>
          </w:rPr>
          <w:t xml:space="preserve">(Lehman </w:t>
        </w:r>
        <w:r w:rsidR="00BB6990" w:rsidRPr="00BB6990">
          <w:rPr>
            <w:i/>
            <w:iCs/>
            <w:sz w:val="22"/>
            <w:rPrChange w:id="266" w:author="Caitlin Page Casar" w:date="2019-07-01T22:46:00Z">
              <w:rPr>
                <w:i/>
                <w:iCs/>
              </w:rPr>
            </w:rPrChange>
          </w:rPr>
          <w:t>et al.</w:t>
        </w:r>
        <w:r w:rsidR="00BB6990" w:rsidRPr="00BB6990">
          <w:rPr>
            <w:sz w:val="22"/>
            <w:rPrChange w:id="267" w:author="Caitlin Page Casar" w:date="2019-07-01T22:46:00Z">
              <w:rPr/>
            </w:rPrChange>
          </w:rPr>
          <w:t>, 2004)</w:t>
        </w:r>
        <w:r w:rsidR="00BB6990">
          <w:rPr>
            <w:sz w:val="22"/>
            <w:szCs w:val="22"/>
          </w:rPr>
          <w:fldChar w:fldCharType="end"/>
        </w:r>
      </w:ins>
      <w:ins w:id="268" w:author="Caitlin Page Casar" w:date="2019-07-01T22:34:00Z">
        <w:r w:rsidR="00BB6990">
          <w:rPr>
            <w:sz w:val="22"/>
            <w:szCs w:val="22"/>
          </w:rPr>
          <w:t xml:space="preserve">. </w:t>
        </w:r>
      </w:ins>
      <w:del w:id="269" w:author="Caitlin Page Casar" w:date="2019-07-01T22:32:00Z">
        <w:r w:rsidRPr="00BB6990" w:rsidDel="00BB6990">
          <w:rPr>
            <w:color w:val="000000" w:themeColor="text1"/>
            <w:sz w:val="22"/>
            <w:szCs w:val="22"/>
            <w:rPrChange w:id="270" w:author="Caitlin Page Casar" w:date="2019-07-01T22:49:00Z">
              <w:rPr>
                <w:color w:val="FF0000"/>
                <w:sz w:val="22"/>
                <w:szCs w:val="22"/>
              </w:rPr>
            </w:rPrChange>
          </w:rPr>
          <w:delText xml:space="preserve">[insert discussion of </w:delText>
        </w:r>
        <w:r w:rsidRPr="00BB6990" w:rsidDel="00BB6990">
          <w:rPr>
            <w:rFonts w:ascii="Helvetica" w:eastAsiaTheme="minorHAnsi" w:hAnsi="Helvetica" w:cs="Helvetica"/>
            <w:color w:val="000000" w:themeColor="text1"/>
            <w:rPrChange w:id="271" w:author="Caitlin Page Casar" w:date="2019-07-01T22:49:00Z">
              <w:rPr>
                <w:rFonts w:ascii="Helvetica" w:eastAsiaTheme="minorHAnsi" w:hAnsi="Helvetica" w:cs="Helvetica"/>
                <w:color w:val="FF0000"/>
              </w:rPr>
            </w:rPrChange>
          </w:rPr>
          <w:delText xml:space="preserve">Lehman R. M., O'Connell S. P., Banta A., Fredrickson J. K., Reysenbach A.-L., Kieft T. L. and Colwell F. S. (2004) Microbiological Comparison of Core and Groundwater Samples Collected from a Fractured Basalt Aquifer with that of Dialysis Chambers Incubated In Situ. </w:delText>
        </w:r>
        <w:r w:rsidRPr="00BB6990" w:rsidDel="00BB6990">
          <w:rPr>
            <w:rFonts w:ascii="Helvetica" w:eastAsiaTheme="minorHAnsi" w:hAnsi="Helvetica" w:cs="Helvetica"/>
            <w:i/>
            <w:iCs/>
            <w:color w:val="000000" w:themeColor="text1"/>
            <w:rPrChange w:id="272" w:author="Caitlin Page Casar" w:date="2019-07-01T22:49:00Z">
              <w:rPr>
                <w:rFonts w:ascii="Helvetica" w:eastAsiaTheme="minorHAnsi" w:hAnsi="Helvetica" w:cs="Helvetica"/>
                <w:i/>
                <w:iCs/>
                <w:color w:val="FF0000"/>
              </w:rPr>
            </w:rPrChange>
          </w:rPr>
          <w:delText>Geomicrobiology Journal</w:delText>
        </w:r>
        <w:r w:rsidRPr="00BB6990" w:rsidDel="00BB6990">
          <w:rPr>
            <w:rFonts w:ascii="Helvetica" w:eastAsiaTheme="minorHAnsi" w:hAnsi="Helvetica" w:cs="Helvetica"/>
            <w:color w:val="000000" w:themeColor="text1"/>
            <w:rPrChange w:id="273" w:author="Caitlin Page Casar" w:date="2019-07-01T22:49:00Z">
              <w:rPr>
                <w:rFonts w:ascii="Helvetica" w:eastAsiaTheme="minorHAnsi" w:hAnsi="Helvetica" w:cs="Helvetica"/>
                <w:color w:val="FF0000"/>
              </w:rPr>
            </w:rPrChange>
          </w:rPr>
          <w:delText xml:space="preserve"> </w:delText>
        </w:r>
        <w:r w:rsidRPr="00BB6990" w:rsidDel="00BB6990">
          <w:rPr>
            <w:rFonts w:ascii="Helvetica" w:eastAsiaTheme="minorHAnsi" w:hAnsi="Helvetica" w:cs="Helvetica"/>
            <w:b/>
            <w:bCs/>
            <w:color w:val="000000" w:themeColor="text1"/>
            <w:rPrChange w:id="274" w:author="Caitlin Page Casar" w:date="2019-07-01T22:49:00Z">
              <w:rPr>
                <w:rFonts w:ascii="Helvetica" w:eastAsiaTheme="minorHAnsi" w:hAnsi="Helvetica" w:cs="Helvetica"/>
                <w:b/>
                <w:bCs/>
                <w:color w:val="FF0000"/>
              </w:rPr>
            </w:rPrChange>
          </w:rPr>
          <w:delText>21</w:delText>
        </w:r>
        <w:r w:rsidRPr="00BB6990" w:rsidDel="00BB6990">
          <w:rPr>
            <w:rFonts w:ascii="Helvetica" w:eastAsiaTheme="minorHAnsi" w:hAnsi="Helvetica" w:cs="Helvetica"/>
            <w:color w:val="000000" w:themeColor="text1"/>
            <w:rPrChange w:id="275" w:author="Caitlin Page Casar" w:date="2019-07-01T22:49:00Z">
              <w:rPr>
                <w:rFonts w:ascii="Helvetica" w:eastAsiaTheme="minorHAnsi" w:hAnsi="Helvetica" w:cs="Helvetica"/>
                <w:color w:val="FF0000"/>
              </w:rPr>
            </w:rPrChange>
          </w:rPr>
          <w:delText xml:space="preserve">, 169–182.] </w:delText>
        </w:r>
      </w:del>
      <w:del w:id="276" w:author="Caitlin Page Casar" w:date="2019-07-01T22:49:00Z">
        <w:r w:rsidR="007C6623" w:rsidRPr="00BB6990" w:rsidDel="00BB6990">
          <w:rPr>
            <w:rFonts w:eastAsiaTheme="minorHAnsi"/>
            <w:color w:val="000000" w:themeColor="text1"/>
            <w:rPrChange w:id="277" w:author="Caitlin Page Casar" w:date="2019-07-01T22:49:00Z">
              <w:rPr>
                <w:rFonts w:eastAsiaTheme="minorHAnsi"/>
              </w:rPr>
            </w:rPrChange>
          </w:rPr>
          <w:delText>While</w:delText>
        </w:r>
        <w:r w:rsidR="007C6623" w:rsidRPr="00BB6990" w:rsidDel="00BB6990">
          <w:rPr>
            <w:rFonts w:ascii="Helvetica" w:eastAsiaTheme="minorHAnsi" w:hAnsi="Helvetica" w:cs="Helvetica"/>
            <w:color w:val="000000" w:themeColor="text1"/>
            <w:rPrChange w:id="278" w:author="Caitlin Page Casar" w:date="2019-07-01T22:49:00Z">
              <w:rPr>
                <w:rFonts w:ascii="Helvetica" w:eastAsiaTheme="minorHAnsi" w:hAnsi="Helvetica" w:cs="Helvetica"/>
              </w:rPr>
            </w:rPrChange>
          </w:rPr>
          <w:delText xml:space="preserve"> </w:delText>
        </w:r>
        <w:r w:rsidR="007C6623" w:rsidRPr="00BB6990" w:rsidDel="00BB6990">
          <w:rPr>
            <w:color w:val="000000" w:themeColor="text1"/>
            <w:sz w:val="22"/>
            <w:szCs w:val="22"/>
            <w:rPrChange w:id="279" w:author="Caitlin Page Casar" w:date="2019-07-01T22:49:00Z">
              <w:rPr>
                <w:sz w:val="22"/>
                <w:szCs w:val="22"/>
              </w:rPr>
            </w:rPrChange>
          </w:rPr>
          <w:delText>t</w:delText>
        </w:r>
      </w:del>
      <w:ins w:id="280" w:author="Caitlin Page Casar" w:date="2019-07-01T22:51:00Z">
        <w:r w:rsidR="00BB6990">
          <w:rPr>
            <w:color w:val="000000" w:themeColor="text1"/>
            <w:sz w:val="22"/>
            <w:szCs w:val="22"/>
          </w:rPr>
          <w:t xml:space="preserve">Importantly, </w:t>
        </w:r>
      </w:ins>
      <w:ins w:id="281" w:author="Caitlin Page Casar" w:date="2019-07-01T22:53:00Z">
        <w:r w:rsidR="00BB6990">
          <w:rPr>
            <w:color w:val="000000" w:themeColor="text1"/>
            <w:sz w:val="22"/>
            <w:szCs w:val="22"/>
          </w:rPr>
          <w:t xml:space="preserve">the </w:t>
        </w:r>
      </w:ins>
      <w:del w:id="282" w:author="Caitlin Page Casar" w:date="2019-07-01T22:53:00Z">
        <w:r w:rsidRPr="007A3AFF" w:rsidDel="00BB6990">
          <w:rPr>
            <w:sz w:val="22"/>
            <w:szCs w:val="22"/>
          </w:rPr>
          <w:delText xml:space="preserve">hese </w:delText>
        </w:r>
      </w:del>
      <w:del w:id="283" w:author="Caitlin Page Casar" w:date="2019-07-01T22:46:00Z">
        <w:r w:rsidRPr="007A3AFF" w:rsidDel="00BB6990">
          <w:rPr>
            <w:sz w:val="22"/>
            <w:szCs w:val="22"/>
          </w:rPr>
          <w:delText>findings</w:delText>
        </w:r>
        <w:r w:rsidR="007C6623" w:rsidDel="00BB6990">
          <w:rPr>
            <w:sz w:val="22"/>
            <w:szCs w:val="22"/>
          </w:rPr>
          <w:delText xml:space="preserve"> </w:delText>
        </w:r>
      </w:del>
      <w:ins w:id="284" w:author="Caitlin Page Casar" w:date="2019-07-01T22:53:00Z">
        <w:r w:rsidR="00BB6990">
          <w:rPr>
            <w:sz w:val="22"/>
            <w:szCs w:val="22"/>
          </w:rPr>
          <w:t>findings</w:t>
        </w:r>
      </w:ins>
      <w:ins w:id="285" w:author="Caitlin Page Casar" w:date="2019-07-31T15:19:00Z">
        <w:r w:rsidR="005F5F43">
          <w:rPr>
            <w:sz w:val="22"/>
            <w:szCs w:val="22"/>
          </w:rPr>
          <w:t xml:space="preserve"> from </w:t>
        </w:r>
      </w:ins>
      <w:ins w:id="286" w:author="Caitlin Page Casar" w:date="2019-07-31T15:28:00Z">
        <w:r w:rsidR="005F5F43">
          <w:rPr>
            <w:sz w:val="22"/>
            <w:szCs w:val="22"/>
          </w:rPr>
          <w:fldChar w:fldCharType="begin"/>
        </w:r>
        <w:r w:rsidR="005F5F43">
          <w:rPr>
            <w:sz w:val="22"/>
            <w:szCs w:val="22"/>
          </w:rPr>
          <w:instrText xml:space="preserve"> ADDIN ZOTERO_ITEM CSL_CITATION {"citationID":"Wqh7ZSVS","properties":{"formattedCitation":"(Moser {\\i{}et al.}, 2003; Lehman {\\i{}et al.}, 2004; Wanger {\\i{}et al.}, 2006)","plainCitation":"(Moser et al., 2003; Lehman et al., 2004;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5F5F43">
        <w:rPr>
          <w:sz w:val="22"/>
          <w:szCs w:val="22"/>
        </w:rPr>
        <w:fldChar w:fldCharType="separate"/>
      </w:r>
      <w:ins w:id="287" w:author="Caitlin Page Casar" w:date="2019-07-31T15:28:00Z">
        <w:r w:rsidR="005F5F43" w:rsidRPr="005F5F43">
          <w:rPr>
            <w:sz w:val="22"/>
            <w:rPrChange w:id="288" w:author="Caitlin Page Casar" w:date="2019-07-31T15:28:00Z">
              <w:rPr/>
            </w:rPrChange>
          </w:rPr>
          <w:t xml:space="preserve">Moser </w:t>
        </w:r>
        <w:r w:rsidR="005F5F43" w:rsidRPr="005F5F43">
          <w:rPr>
            <w:i/>
            <w:iCs/>
            <w:sz w:val="22"/>
            <w:rPrChange w:id="289" w:author="Caitlin Page Casar" w:date="2019-07-31T15:28:00Z">
              <w:rPr>
                <w:i/>
                <w:iCs/>
              </w:rPr>
            </w:rPrChange>
          </w:rPr>
          <w:t>et al.</w:t>
        </w:r>
        <w:r w:rsidR="005F5F43" w:rsidRPr="005F5F43">
          <w:rPr>
            <w:sz w:val="22"/>
            <w:rPrChange w:id="290" w:author="Caitlin Page Casar" w:date="2019-07-31T15:28:00Z">
              <w:rPr/>
            </w:rPrChange>
          </w:rPr>
          <w:t xml:space="preserve">, 2003; Lehman </w:t>
        </w:r>
        <w:r w:rsidR="005F5F43" w:rsidRPr="005F5F43">
          <w:rPr>
            <w:i/>
            <w:iCs/>
            <w:sz w:val="22"/>
            <w:rPrChange w:id="291" w:author="Caitlin Page Casar" w:date="2019-07-31T15:28:00Z">
              <w:rPr>
                <w:i/>
                <w:iCs/>
              </w:rPr>
            </w:rPrChange>
          </w:rPr>
          <w:t>et al.</w:t>
        </w:r>
        <w:r w:rsidR="005F5F43" w:rsidRPr="005F5F43">
          <w:rPr>
            <w:sz w:val="22"/>
            <w:rPrChange w:id="292" w:author="Caitlin Page Casar" w:date="2019-07-31T15:28:00Z">
              <w:rPr/>
            </w:rPrChange>
          </w:rPr>
          <w:t xml:space="preserve">, 2004; </w:t>
        </w:r>
        <w:r w:rsidR="005F5F43">
          <w:rPr>
            <w:sz w:val="22"/>
          </w:rPr>
          <w:t xml:space="preserve">and </w:t>
        </w:r>
        <w:r w:rsidR="005F5F43" w:rsidRPr="005F5F43">
          <w:rPr>
            <w:sz w:val="22"/>
            <w:rPrChange w:id="293" w:author="Caitlin Page Casar" w:date="2019-07-31T15:28:00Z">
              <w:rPr/>
            </w:rPrChange>
          </w:rPr>
          <w:t xml:space="preserve">Wanger </w:t>
        </w:r>
        <w:r w:rsidR="005F5F43" w:rsidRPr="005F5F43">
          <w:rPr>
            <w:i/>
            <w:iCs/>
            <w:sz w:val="22"/>
            <w:rPrChange w:id="294" w:author="Caitlin Page Casar" w:date="2019-07-31T15:28:00Z">
              <w:rPr>
                <w:i/>
                <w:iCs/>
              </w:rPr>
            </w:rPrChange>
          </w:rPr>
          <w:t>et al.</w:t>
        </w:r>
        <w:r w:rsidR="005F5F43" w:rsidRPr="005F5F43">
          <w:rPr>
            <w:sz w:val="22"/>
            <w:rPrChange w:id="295" w:author="Caitlin Page Casar" w:date="2019-07-31T15:28:00Z">
              <w:rPr/>
            </w:rPrChange>
          </w:rPr>
          <w:t>, 2006</w:t>
        </w:r>
      </w:ins>
      <w:ins w:id="296" w:author="Caitlin Page Casar" w:date="2019-07-31T15:29:00Z">
        <w:r w:rsidR="005F5F43">
          <w:rPr>
            <w:sz w:val="22"/>
          </w:rPr>
          <w:t xml:space="preserve"> </w:t>
        </w:r>
      </w:ins>
      <w:ins w:id="297" w:author="Caitlin Page Casar" w:date="2019-07-31T15:28:00Z">
        <w:r w:rsidR="005F5F43">
          <w:rPr>
            <w:sz w:val="22"/>
            <w:szCs w:val="22"/>
          </w:rPr>
          <w:fldChar w:fldCharType="end"/>
        </w:r>
      </w:ins>
      <w:ins w:id="298" w:author="Caitlin Page Casar" w:date="2019-07-01T22:53:00Z">
        <w:del w:id="299" w:author="Maggie Osburn" w:date="2019-07-17T09:56:00Z">
          <w:r w:rsidR="00BB6990" w:rsidDel="00255598">
            <w:rPr>
              <w:sz w:val="22"/>
              <w:szCs w:val="22"/>
            </w:rPr>
            <w:delText xml:space="preserve">from these studies </w:delText>
          </w:r>
        </w:del>
      </w:ins>
      <w:ins w:id="300" w:author="Caitlin Page Casar" w:date="2019-07-16T21:08:00Z">
        <w:del w:id="301" w:author="Maggie Osburn" w:date="2019-07-17T09:56:00Z">
          <w:r w:rsidR="00943BE4" w:rsidDel="00255598">
            <w:rPr>
              <w:sz w:val="22"/>
              <w:szCs w:val="22"/>
            </w:rPr>
            <w:delText>clash with</w:delText>
          </w:r>
        </w:del>
      </w:ins>
      <w:ins w:id="302" w:author="Maggie Osburn" w:date="2019-07-17T09:56:00Z">
        <w:r w:rsidR="00255598">
          <w:rPr>
            <w:sz w:val="22"/>
            <w:szCs w:val="22"/>
          </w:rPr>
          <w:t>suggest</w:t>
        </w:r>
        <w:del w:id="303" w:author="Caitlin Page Casar" w:date="2019-07-31T15:19:00Z">
          <w:r w:rsidR="00255598" w:rsidDel="005F5F43">
            <w:rPr>
              <w:sz w:val="22"/>
              <w:szCs w:val="22"/>
            </w:rPr>
            <w:delText>ed</w:delText>
          </w:r>
        </w:del>
        <w:r w:rsidR="00255598">
          <w:rPr>
            <w:sz w:val="22"/>
            <w:szCs w:val="22"/>
          </w:rPr>
          <w:t xml:space="preserve"> that</w:t>
        </w:r>
      </w:ins>
      <w:ins w:id="304" w:author="Caitlin Page Casar" w:date="2019-07-16T21:08:00Z">
        <w:r w:rsidR="00943BE4">
          <w:rPr>
            <w:sz w:val="22"/>
            <w:szCs w:val="22"/>
          </w:rPr>
          <w:t xml:space="preserve"> the commonly accepted practice of reporting diversity of planktonic sequencing campaigns</w:t>
        </w:r>
        <w:del w:id="305" w:author="Maggie Osburn" w:date="2019-07-17T09:57:00Z">
          <w:r w:rsidR="00943BE4" w:rsidDel="00255598">
            <w:rPr>
              <w:sz w:val="22"/>
              <w:szCs w:val="22"/>
            </w:rPr>
            <w:delText xml:space="preserve"> </w:delText>
          </w:r>
          <w:r w:rsidR="00C04C8D" w:rsidDel="00255598">
            <w:rPr>
              <w:sz w:val="22"/>
              <w:szCs w:val="22"/>
            </w:rPr>
            <w:delText xml:space="preserve">as being representative of </w:delText>
          </w:r>
        </w:del>
      </w:ins>
      <w:ins w:id="306" w:author="Caitlin Page Casar" w:date="2019-07-16T21:09:00Z">
        <w:del w:id="307" w:author="Maggie Osburn" w:date="2019-07-17T09:57:00Z">
          <w:r w:rsidR="00C04C8D" w:rsidDel="00255598">
            <w:rPr>
              <w:sz w:val="22"/>
              <w:szCs w:val="22"/>
            </w:rPr>
            <w:delText>subsurface diversity</w:delText>
          </w:r>
        </w:del>
        <w:r w:rsidR="00C04C8D">
          <w:rPr>
            <w:sz w:val="22"/>
            <w:szCs w:val="22"/>
          </w:rPr>
          <w:t xml:space="preserve"> </w:t>
        </w:r>
      </w:ins>
      <w:ins w:id="308" w:author="Caitlin Page Casar" w:date="2019-07-16T21:13:00Z">
        <w:del w:id="309" w:author="Maggie Osburn" w:date="2019-07-17T09:57:00Z">
          <w:r w:rsidR="00C04C8D" w:rsidDel="00255598">
            <w:rPr>
              <w:sz w:val="22"/>
              <w:szCs w:val="22"/>
            </w:rPr>
            <w:delText xml:space="preserve">instead </w:delText>
          </w:r>
        </w:del>
      </w:ins>
      <w:ins w:id="310" w:author="Caitlin Page Casar" w:date="2019-07-16T21:12:00Z">
        <w:del w:id="311" w:author="Maggie Osburn" w:date="2019-07-17T09:57:00Z">
          <w:r w:rsidR="00C04C8D" w:rsidDel="00255598">
            <w:rPr>
              <w:sz w:val="22"/>
              <w:szCs w:val="22"/>
            </w:rPr>
            <w:delText>revealing</w:delText>
          </w:r>
        </w:del>
      </w:ins>
      <w:ins w:id="312" w:author="Maggie Osburn" w:date="2019-07-17T09:57:00Z">
        <w:r w:rsidR="00255598">
          <w:rPr>
            <w:sz w:val="22"/>
            <w:szCs w:val="22"/>
          </w:rPr>
          <w:t>misses significant differences between the</w:t>
        </w:r>
      </w:ins>
      <w:ins w:id="313" w:author="Caitlin Page Casar" w:date="2019-07-16T21:12:00Z">
        <w:r w:rsidR="00C04C8D">
          <w:rPr>
            <w:sz w:val="22"/>
            <w:szCs w:val="22"/>
          </w:rPr>
          <w:t xml:space="preserve"> distinct planktonic and attached populations</w:t>
        </w:r>
      </w:ins>
      <w:ins w:id="314" w:author="Caitlin Page Casar" w:date="2019-07-16T21:06:00Z">
        <w:r w:rsidR="00943BE4">
          <w:rPr>
            <w:sz w:val="22"/>
            <w:szCs w:val="22"/>
          </w:rPr>
          <w:t xml:space="preserve">. These findings </w:t>
        </w:r>
      </w:ins>
      <w:ins w:id="315" w:author="Caitlin Page Casar" w:date="2019-07-01T22:52:00Z">
        <w:r w:rsidR="00BB6990">
          <w:rPr>
            <w:sz w:val="22"/>
            <w:szCs w:val="22"/>
          </w:rPr>
          <w:t xml:space="preserve">warrant further studies </w:t>
        </w:r>
      </w:ins>
      <w:ins w:id="316" w:author="Maggie Osburn" w:date="2019-07-17T09:59:00Z">
        <w:del w:id="317" w:author="Caitlin Page Casar" w:date="2019-07-17T12:15:00Z">
          <w:r w:rsidR="005F7BE3" w:rsidDel="00065C94">
            <w:rPr>
              <w:sz w:val="22"/>
              <w:szCs w:val="22"/>
            </w:rPr>
            <w:delText>es</w:delText>
          </w:r>
        </w:del>
      </w:ins>
      <w:del w:id="318" w:author="Caitlin Page Casar" w:date="2019-07-01T22:50:00Z">
        <w:r w:rsidR="007C6623" w:rsidDel="00BB6990">
          <w:rPr>
            <w:sz w:val="22"/>
            <w:szCs w:val="22"/>
          </w:rPr>
          <w:delText xml:space="preserve">touched on </w:delText>
        </w:r>
      </w:del>
      <w:del w:id="319" w:author="Caitlin Page Casar" w:date="2019-07-01T22:15:00Z">
        <w:r w:rsidDel="00BB6990">
          <w:rPr>
            <w:sz w:val="22"/>
            <w:szCs w:val="22"/>
          </w:rPr>
          <w:delText>community composition</w:delText>
        </w:r>
      </w:del>
      <w:del w:id="320" w:author="Caitlin Page Casar" w:date="2019-07-01T22:50:00Z">
        <w:r w:rsidDel="00BB6990">
          <w:rPr>
            <w:sz w:val="22"/>
            <w:szCs w:val="22"/>
          </w:rPr>
          <w:delText xml:space="preserve">, metabolic potential, and biomass contribution from </w:delText>
        </w:r>
        <w:r w:rsidRPr="007A3AFF" w:rsidDel="00BB6990">
          <w:rPr>
            <w:sz w:val="22"/>
            <w:szCs w:val="22"/>
          </w:rPr>
          <w:delText>biofilm communities</w:delText>
        </w:r>
        <w:r w:rsidR="00C30D72" w:rsidDel="00BB6990">
          <w:rPr>
            <w:sz w:val="22"/>
            <w:szCs w:val="22"/>
          </w:rPr>
          <w:delText xml:space="preserve">, </w:delText>
        </w:r>
        <w:r w:rsidR="007C6623" w:rsidDel="00BB6990">
          <w:rPr>
            <w:sz w:val="22"/>
            <w:szCs w:val="22"/>
          </w:rPr>
          <w:delText xml:space="preserve">large uncertainties remain </w:delText>
        </w:r>
      </w:del>
      <w:ins w:id="321" w:author="Caitlin Page Casar" w:date="2019-07-01T22:53:00Z">
        <w:r w:rsidR="00BB6990">
          <w:rPr>
            <w:sz w:val="22"/>
            <w:szCs w:val="22"/>
          </w:rPr>
          <w:t xml:space="preserve">to </w:t>
        </w:r>
      </w:ins>
      <w:ins w:id="322" w:author="Caitlin Page Casar" w:date="2019-07-01T22:57:00Z">
        <w:r w:rsidR="00BB6990">
          <w:rPr>
            <w:sz w:val="22"/>
            <w:szCs w:val="22"/>
          </w:rPr>
          <w:t>assay</w:t>
        </w:r>
      </w:ins>
      <w:del w:id="323" w:author="Caitlin Page Casar" w:date="2019-07-01T22:53:00Z">
        <w:r w:rsidR="007C6623" w:rsidDel="00BB6990">
          <w:rPr>
            <w:sz w:val="22"/>
            <w:szCs w:val="22"/>
          </w:rPr>
          <w:delText xml:space="preserve">surrounding </w:delText>
        </w:r>
      </w:del>
      <w:del w:id="324" w:author="Caitlin Page Casar" w:date="2019-07-01T22:57:00Z">
        <w:r w:rsidR="007C6623" w:rsidDel="00BB6990">
          <w:rPr>
            <w:sz w:val="22"/>
            <w:szCs w:val="22"/>
          </w:rPr>
          <w:delText>the</w:delText>
        </w:r>
      </w:del>
      <w:r w:rsidR="007C6623">
        <w:rPr>
          <w:sz w:val="22"/>
          <w:szCs w:val="22"/>
        </w:rPr>
        <w:t xml:space="preserve"> </w:t>
      </w:r>
      <w:ins w:id="325" w:author="Maggie Osburn" w:date="2019-07-17T09:59:00Z">
        <w:r w:rsidR="005F7BE3">
          <w:rPr>
            <w:sz w:val="22"/>
            <w:szCs w:val="22"/>
          </w:rPr>
          <w:t xml:space="preserve">the </w:t>
        </w:r>
      </w:ins>
      <w:ins w:id="326" w:author="Caitlin Page Casar" w:date="2019-07-16T21:17:00Z">
        <w:r w:rsidR="00C04C8D">
          <w:rPr>
            <w:sz w:val="22"/>
            <w:szCs w:val="22"/>
          </w:rPr>
          <w:t xml:space="preserve">ecological </w:t>
        </w:r>
      </w:ins>
      <w:ins w:id="327" w:author="Caitlin Page Casar" w:date="2019-07-16T21:16:00Z">
        <w:r w:rsidR="00C04C8D">
          <w:rPr>
            <w:sz w:val="22"/>
            <w:szCs w:val="22"/>
          </w:rPr>
          <w:t xml:space="preserve">drivers of </w:t>
        </w:r>
      </w:ins>
      <w:del w:id="328" w:author="Maggie Osburn" w:date="2019-07-17T09:59:00Z">
        <w:r w:rsidR="007C6623" w:rsidDel="005F7BE3">
          <w:rPr>
            <w:sz w:val="22"/>
            <w:szCs w:val="22"/>
          </w:rPr>
          <w:delText xml:space="preserve">differences in </w:delText>
        </w:r>
      </w:del>
      <w:r w:rsidR="007C6623">
        <w:rPr>
          <w:sz w:val="22"/>
          <w:szCs w:val="22"/>
        </w:rPr>
        <w:t>biodiversity</w:t>
      </w:r>
      <w:ins w:id="329" w:author="Caitlin Page Casar" w:date="2019-07-17T12:15:00Z">
        <w:r w:rsidR="00065C94">
          <w:rPr>
            <w:sz w:val="22"/>
            <w:szCs w:val="22"/>
          </w:rPr>
          <w:t xml:space="preserve"> and biomass</w:t>
        </w:r>
      </w:ins>
      <w:r w:rsidR="00C30D72">
        <w:rPr>
          <w:sz w:val="22"/>
          <w:szCs w:val="22"/>
        </w:rPr>
        <w:t xml:space="preserve"> </w:t>
      </w:r>
      <w:del w:id="330" w:author="Caitlin Page Casar" w:date="2019-07-17T12:15:00Z">
        <w:r w:rsidR="00C30D72" w:rsidDel="00065C94">
          <w:rPr>
            <w:sz w:val="22"/>
            <w:szCs w:val="22"/>
          </w:rPr>
          <w:delText>and community structure</w:delText>
        </w:r>
        <w:r w:rsidR="007C6623" w:rsidDel="00065C94">
          <w:rPr>
            <w:sz w:val="22"/>
            <w:szCs w:val="22"/>
          </w:rPr>
          <w:delText xml:space="preserve"> </w:delText>
        </w:r>
      </w:del>
      <w:del w:id="331" w:author="Maggie Osburn" w:date="2019-07-17T09:59:00Z">
        <w:r w:rsidR="007C6623" w:rsidDel="005F7BE3">
          <w:rPr>
            <w:sz w:val="22"/>
            <w:szCs w:val="22"/>
          </w:rPr>
          <w:delText xml:space="preserve">between </w:delText>
        </w:r>
      </w:del>
      <w:ins w:id="332" w:author="Maggie Osburn" w:date="2019-07-17T09:59:00Z">
        <w:r w:rsidR="005F7BE3">
          <w:rPr>
            <w:sz w:val="22"/>
            <w:szCs w:val="22"/>
          </w:rPr>
          <w:t xml:space="preserve">in </w:t>
        </w:r>
      </w:ins>
      <w:r w:rsidR="007C6623">
        <w:rPr>
          <w:sz w:val="22"/>
          <w:szCs w:val="22"/>
        </w:rPr>
        <w:t xml:space="preserve">attached and suspended </w:t>
      </w:r>
      <w:del w:id="333" w:author="Maggie Osburn" w:date="2019-07-17T09:59:00Z">
        <w:r w:rsidR="007C6623" w:rsidDel="005F7BE3">
          <w:rPr>
            <w:sz w:val="22"/>
            <w:szCs w:val="22"/>
          </w:rPr>
          <w:delText xml:space="preserve">microbial </w:delText>
        </w:r>
      </w:del>
      <w:r w:rsidR="007C6623">
        <w:rPr>
          <w:sz w:val="22"/>
          <w:szCs w:val="22"/>
        </w:rPr>
        <w:t xml:space="preserve">communities, </w:t>
      </w:r>
      <w:del w:id="334" w:author="Caitlin Page Casar" w:date="2019-07-17T12:15:00Z">
        <w:r w:rsidR="007C6623" w:rsidDel="00065C94">
          <w:rPr>
            <w:sz w:val="22"/>
            <w:szCs w:val="22"/>
          </w:rPr>
          <w:delText xml:space="preserve">the </w:delText>
        </w:r>
      </w:del>
      <w:ins w:id="335" w:author="Maggie Osburn" w:date="2019-07-17T10:00:00Z">
        <w:del w:id="336" w:author="Caitlin Page Casar" w:date="2019-07-17T12:15:00Z">
          <w:r w:rsidR="005F7BE3" w:rsidDel="00065C94">
            <w:rPr>
              <w:sz w:val="22"/>
              <w:szCs w:val="22"/>
            </w:rPr>
            <w:delText xml:space="preserve">ratio of </w:delText>
          </w:r>
        </w:del>
      </w:ins>
      <w:del w:id="337" w:author="Caitlin Page Casar" w:date="2019-07-17T12:15:00Z">
        <w:r w:rsidR="007C6623" w:rsidDel="00065C94">
          <w:rPr>
            <w:sz w:val="22"/>
            <w:szCs w:val="22"/>
          </w:rPr>
          <w:delText>attached to suspended biomass ratio</w:delText>
        </w:r>
        <w:r w:rsidR="00C30D72" w:rsidDel="00065C94">
          <w:rPr>
            <w:sz w:val="22"/>
            <w:szCs w:val="22"/>
          </w:rPr>
          <w:delText xml:space="preserve">, </w:delText>
        </w:r>
      </w:del>
      <w:r w:rsidR="00C30D72">
        <w:rPr>
          <w:sz w:val="22"/>
          <w:szCs w:val="22"/>
        </w:rPr>
        <w:t>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pPr>
        <w:pStyle w:val="CommentText"/>
        <w:spacing w:before="120" w:line="276" w:lineRule="auto"/>
        <w:jc w:val="both"/>
        <w:rPr>
          <w:sz w:val="22"/>
          <w:szCs w:val="22"/>
        </w:rPr>
        <w:pPrChange w:id="338" w:author="Caitlin Page Casar" w:date="2019-06-04T14:07:00Z">
          <w:pPr>
            <w:pStyle w:val="CommentText"/>
            <w:spacing w:line="276" w:lineRule="auto"/>
            <w:jc w:val="both"/>
          </w:pPr>
        </w:pPrChange>
      </w:pPr>
    </w:p>
    <w:p w14:paraId="2F0796EE" w14:textId="2DF615D3" w:rsidR="000254A5" w:rsidRDefault="00500B7C" w:rsidP="00115705">
      <w:pPr>
        <w:pStyle w:val="CommentText"/>
        <w:spacing w:before="120" w:line="276" w:lineRule="auto"/>
        <w:jc w:val="both"/>
        <w:rPr>
          <w:ins w:id="339" w:author="Caitlin Page Casar" w:date="2019-07-17T14:01:00Z"/>
          <w:sz w:val="22"/>
          <w:szCs w:val="22"/>
        </w:rPr>
      </w:pPr>
      <w:r w:rsidRPr="007A3AFF">
        <w:rPr>
          <w:sz w:val="22"/>
          <w:szCs w:val="22"/>
        </w:rPr>
        <w:t xml:space="preserve">The </w:t>
      </w:r>
      <w:del w:id="340" w:author="Maggie Osburn" w:date="2019-07-17T10:01:00Z">
        <w:r w:rsidRPr="007A3AFF" w:rsidDel="005F7BE3">
          <w:rPr>
            <w:sz w:val="22"/>
            <w:szCs w:val="22"/>
          </w:rPr>
          <w:delText xml:space="preserve">recently established </w:delText>
        </w:r>
      </w:del>
      <w:r w:rsidRPr="007A3AFF">
        <w:rPr>
          <w:sz w:val="22"/>
          <w:szCs w:val="22"/>
        </w:rPr>
        <w:t xml:space="preserve">Deep Mine Microbial Observatory (DeMMO) in the former Homestake Gold Mine in Lead, South Dakota, USA, is a </w:t>
      </w:r>
      <w:ins w:id="341" w:author="Maggie Osburn" w:date="2019-07-17T10:01:00Z">
        <w:r w:rsidR="005F7BE3" w:rsidRPr="007A3AFF">
          <w:rPr>
            <w:sz w:val="22"/>
            <w:szCs w:val="22"/>
          </w:rPr>
          <w:t xml:space="preserve">recently established </w:t>
        </w:r>
      </w:ins>
      <w:r w:rsidRPr="007A3AFF">
        <w:rPr>
          <w:sz w:val="22"/>
          <w:szCs w:val="22"/>
        </w:rPr>
        <w:t xml:space="preserve">long-term monitoring station at which the ecology of the deep continental subsurface can be explored. </w:t>
      </w:r>
      <w:r w:rsidRPr="007A3AFF">
        <w:rPr>
          <w:rFonts w:ascii="TimesNewRomanPSMT" w:hAnsi="TimesNewRomanPSMT"/>
          <w:sz w:val="22"/>
          <w:szCs w:val="22"/>
        </w:rPr>
        <w:t xml:space="preserve">DeMMO offers </w:t>
      </w:r>
      <w:r w:rsidRPr="007A3AFF">
        <w:rPr>
          <w:sz w:val="22"/>
          <w:szCs w:val="22"/>
        </w:rPr>
        <w:t xml:space="preserve">convenient access to fracture fluids </w:t>
      </w:r>
      <w:r>
        <w:rPr>
          <w:sz w:val="22"/>
          <w:szCs w:val="22"/>
        </w:rPr>
        <w:t>emanating from a</w:t>
      </w:r>
      <w:r w:rsidRPr="007A3AFF">
        <w:rPr>
          <w:sz w:val="22"/>
          <w:szCs w:val="22"/>
        </w:rPr>
        <w:t xml:space="preserve"> variety of continental rock types </w:t>
      </w:r>
      <w:r>
        <w:rPr>
          <w:sz w:val="22"/>
          <w:szCs w:val="22"/>
        </w:rPr>
        <w:t>spanning</w:t>
      </w:r>
      <w:r w:rsidRPr="007A3AFF">
        <w:rPr>
          <w:rFonts w:ascii="TimesNewRomanPSMT" w:hAnsi="TimesNewRomanPSMT"/>
          <w:sz w:val="22"/>
          <w:szCs w:val="22"/>
        </w:rPr>
        <w:t xml:space="preserve"> depths of </w:t>
      </w:r>
      <w:del w:id="342" w:author="Maggie Osburn" w:date="2019-07-17T10:02:00Z">
        <w:r w:rsidRPr="007A3AFF" w:rsidDel="005F7BE3">
          <w:rPr>
            <w:rFonts w:ascii="TimesNewRomanPSMT" w:hAnsi="TimesNewRomanPSMT"/>
            <w:sz w:val="22"/>
            <w:szCs w:val="22"/>
          </w:rPr>
          <w:delText>800-4,850 f</w:delText>
        </w:r>
        <w:r w:rsidDel="005F7BE3">
          <w:rPr>
            <w:rFonts w:ascii="TimesNewRomanPSMT" w:hAnsi="TimesNewRomanPSMT"/>
            <w:sz w:val="22"/>
            <w:szCs w:val="22"/>
          </w:rPr>
          <w:delText>t</w:delText>
        </w:r>
      </w:del>
      <w:ins w:id="343" w:author="Maggie Osburn" w:date="2019-07-17T10:02:00Z">
        <w:r w:rsidR="005F7BE3">
          <w:rPr>
            <w:rFonts w:ascii="TimesNewRomanPSMT" w:hAnsi="TimesNewRomanPSMT"/>
            <w:sz w:val="22"/>
            <w:szCs w:val="22"/>
          </w:rPr>
          <w:t>250 to 1500 m</w:t>
        </w:r>
      </w:ins>
      <w:r>
        <w:rPr>
          <w:sz w:val="22"/>
          <w:szCs w:val="22"/>
        </w:rPr>
        <w:t xml:space="preserve">, </w:t>
      </w:r>
      <w:del w:id="344" w:author="Maggie Osburn" w:date="2019-07-17T10:02:00Z">
        <w:r w:rsidDel="005F7BE3">
          <w:rPr>
            <w:sz w:val="22"/>
            <w:szCs w:val="22"/>
          </w:rPr>
          <w:delText>making it possible to</w:delText>
        </w:r>
      </w:del>
      <w:ins w:id="345" w:author="Maggie Osburn" w:date="2019-07-17T10:02:00Z">
        <w:r w:rsidR="005F7BE3">
          <w:rPr>
            <w:sz w:val="22"/>
            <w:szCs w:val="22"/>
          </w:rPr>
          <w:t>and is</w:t>
        </w:r>
      </w:ins>
      <w:r>
        <w:rPr>
          <w:sz w:val="22"/>
          <w:szCs w:val="22"/>
        </w:rPr>
        <w:t xml:space="preserve"> monitor</w:t>
      </w:r>
      <w:ins w:id="346" w:author="Maggie Osburn" w:date="2019-07-17T10:02:00Z">
        <w:r w:rsidR="005F7BE3">
          <w:rPr>
            <w:sz w:val="22"/>
            <w:szCs w:val="22"/>
          </w:rPr>
          <w:t>ed for</w:t>
        </w:r>
      </w:ins>
      <w:r w:rsidRPr="007A3AFF">
        <w:rPr>
          <w:sz w:val="22"/>
          <w:szCs w:val="22"/>
        </w:rPr>
        <w:t xml:space="preserve"> fluid chemistry and microbial </w:t>
      </w:r>
      <w:r>
        <w:rPr>
          <w:sz w:val="22"/>
          <w:szCs w:val="22"/>
        </w:rPr>
        <w:t xml:space="preserve">diversity </w:t>
      </w:r>
      <w:del w:id="347" w:author="Maggie Osburn" w:date="2019-07-17T10:03:00Z">
        <w:r w:rsidDel="005F7BE3">
          <w:rPr>
            <w:sz w:val="22"/>
            <w:szCs w:val="22"/>
          </w:rPr>
          <w:delText xml:space="preserve">under a variety of conditions </w:delText>
        </w:r>
      </w:del>
      <w:r>
        <w:rPr>
          <w:sz w:val="22"/>
          <w:szCs w:val="22"/>
        </w:rPr>
        <w:t>over time</w:t>
      </w:r>
      <w:ins w:id="348" w:author="Maggie Osburn" w:date="2019-07-17T10:03:00Z">
        <w:r w:rsidR="005F7BE3">
          <w:rPr>
            <w:sz w:val="22"/>
            <w:szCs w:val="22"/>
          </w:rPr>
          <w:t xml:space="preserve"> </w:t>
        </w:r>
        <w:del w:id="349" w:author="Caitlin Page Casar" w:date="2019-07-31T12:49:00Z">
          <w:r w:rsidR="005F7BE3" w:rsidDel="00081EE2">
            <w:rPr>
              <w:sz w:val="22"/>
              <w:szCs w:val="22"/>
            </w:rPr>
            <w:delText>(</w:delText>
          </w:r>
        </w:del>
        <w:del w:id="350" w:author="Caitlin Page Casar" w:date="2019-07-17T13:44:00Z">
          <w:r w:rsidR="005F7BE3" w:rsidDel="00604D9E">
            <w:rPr>
              <w:sz w:val="22"/>
              <w:szCs w:val="22"/>
            </w:rPr>
            <w:delText>cite new demmo paper and inprep microbial ecology paper</w:delText>
          </w:r>
        </w:del>
      </w:ins>
      <w:ins w:id="351" w:author="Caitlin Page Casar" w:date="2019-07-31T12:49:00Z">
        <w:r w:rsidR="00081EE2">
          <w:rPr>
            <w:sz w:val="22"/>
            <w:szCs w:val="22"/>
          </w:rPr>
          <w:fldChar w:fldCharType="begin"/>
        </w:r>
        <w:r w:rsidR="00081EE2">
          <w:rPr>
            <w:sz w:val="22"/>
            <w:szCs w:val="22"/>
          </w:rPr>
          <w:instrText xml:space="preserve"> ADDIN ZOTERO_ITEM CSL_CITATION {"citationID":"gY75cw8j","properties":{"formattedCitation":"(Osburn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081EE2">
        <w:rPr>
          <w:sz w:val="22"/>
          <w:szCs w:val="22"/>
        </w:rPr>
        <w:fldChar w:fldCharType="separate"/>
      </w:r>
      <w:ins w:id="352" w:author="Caitlin Page Casar" w:date="2019-07-31T12:49:00Z">
        <w:r w:rsidR="00081EE2" w:rsidRPr="00081EE2">
          <w:rPr>
            <w:sz w:val="22"/>
            <w:rPrChange w:id="353" w:author="Caitlin Page Casar" w:date="2019-07-31T12:49:00Z">
              <w:rPr/>
            </w:rPrChange>
          </w:rPr>
          <w:t>(</w:t>
        </w:r>
        <w:proofErr w:type="spellStart"/>
        <w:r w:rsidR="00081EE2" w:rsidRPr="00081EE2">
          <w:rPr>
            <w:sz w:val="22"/>
            <w:rPrChange w:id="354" w:author="Caitlin Page Casar" w:date="2019-07-31T12:49:00Z">
              <w:rPr/>
            </w:rPrChange>
          </w:rPr>
          <w:t>Osburn</w:t>
        </w:r>
        <w:proofErr w:type="spellEnd"/>
        <w:r w:rsidR="00081EE2" w:rsidRPr="00081EE2">
          <w:rPr>
            <w:sz w:val="22"/>
            <w:rPrChange w:id="355" w:author="Caitlin Page Casar" w:date="2019-07-31T12:49:00Z">
              <w:rPr/>
            </w:rPrChange>
          </w:rPr>
          <w:t xml:space="preserve"> </w:t>
        </w:r>
        <w:r w:rsidR="00081EE2" w:rsidRPr="00081EE2">
          <w:rPr>
            <w:i/>
            <w:iCs/>
            <w:sz w:val="22"/>
            <w:rPrChange w:id="356" w:author="Caitlin Page Casar" w:date="2019-07-31T12:49:00Z">
              <w:rPr>
                <w:i/>
                <w:iCs/>
              </w:rPr>
            </w:rPrChange>
          </w:rPr>
          <w:t>et al.</w:t>
        </w:r>
        <w:r w:rsidR="00081EE2" w:rsidRPr="00081EE2">
          <w:rPr>
            <w:sz w:val="22"/>
            <w:rPrChange w:id="357" w:author="Caitlin Page Casar" w:date="2019-07-31T12:49:00Z">
              <w:rPr/>
            </w:rPrChange>
          </w:rPr>
          <w:t>, 2019</w:t>
        </w:r>
        <w:r w:rsidR="00081EE2">
          <w:rPr>
            <w:sz w:val="22"/>
            <w:szCs w:val="22"/>
          </w:rPr>
          <w:fldChar w:fldCharType="end"/>
        </w:r>
        <w:r w:rsidR="00081EE2">
          <w:rPr>
            <w:sz w:val="22"/>
            <w:szCs w:val="22"/>
          </w:rPr>
          <w:t>a</w:t>
        </w:r>
      </w:ins>
      <w:ins w:id="358" w:author="Caitlin Page Casar" w:date="2019-07-17T13:56:00Z">
        <w:r w:rsidR="00604D9E">
          <w:rPr>
            <w:sz w:val="22"/>
            <w:szCs w:val="22"/>
          </w:rPr>
          <w:t xml:space="preserve">, </w:t>
        </w:r>
        <w:proofErr w:type="spellStart"/>
        <w:r w:rsidR="00604D9E">
          <w:rPr>
            <w:sz w:val="22"/>
            <w:szCs w:val="22"/>
          </w:rPr>
          <w:t>Osburn</w:t>
        </w:r>
      </w:ins>
      <w:proofErr w:type="spellEnd"/>
      <w:ins w:id="359" w:author="Caitlin Page Casar" w:date="2019-07-17T13:59:00Z">
        <w:r w:rsidR="00604D9E">
          <w:rPr>
            <w:sz w:val="22"/>
            <w:szCs w:val="22"/>
          </w:rPr>
          <w:t xml:space="preserve"> 2019</w:t>
        </w:r>
      </w:ins>
      <w:ins w:id="360" w:author="Caitlin Page Casar" w:date="2019-07-17T14:00:00Z">
        <w:r w:rsidR="00604D9E">
          <w:rPr>
            <w:sz w:val="22"/>
            <w:szCs w:val="22"/>
          </w:rPr>
          <w:t>b</w:t>
        </w:r>
      </w:ins>
      <w:ins w:id="361" w:author="Caitlin Page Casar" w:date="2019-07-17T13:59:00Z">
        <w:r w:rsidR="00604D9E">
          <w:rPr>
            <w:sz w:val="22"/>
            <w:szCs w:val="22"/>
          </w:rPr>
          <w:t xml:space="preserve"> </w:t>
        </w:r>
      </w:ins>
      <w:ins w:id="362" w:author="Caitlin Page Casar" w:date="2019-07-17T13:56:00Z">
        <w:r w:rsidR="00604D9E" w:rsidRPr="00604D9E">
          <w:rPr>
            <w:i/>
            <w:sz w:val="22"/>
            <w:szCs w:val="22"/>
            <w:rPrChange w:id="363" w:author="Caitlin Page Casar" w:date="2019-07-17T14:00:00Z">
              <w:rPr>
                <w:sz w:val="22"/>
                <w:szCs w:val="22"/>
              </w:rPr>
            </w:rPrChange>
          </w:rPr>
          <w:t>in prep</w:t>
        </w:r>
      </w:ins>
      <w:ins w:id="364" w:author="Maggie Osburn" w:date="2019-07-17T10:03:00Z">
        <w:r w:rsidR="005F7BE3">
          <w:rPr>
            <w:sz w:val="22"/>
            <w:szCs w:val="22"/>
          </w:rPr>
          <w:t>)</w:t>
        </w:r>
      </w:ins>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w:t>
      </w:r>
      <w:del w:id="365" w:author="Caitlin Page Casar" w:date="2019-07-17T13:57:00Z">
        <w:r w:rsidRPr="007A3AFF" w:rsidDel="00604D9E">
          <w:rPr>
            <w:rFonts w:ascii="TimesNewRomanPSMT" w:hAnsi="TimesNewRomanPSMT"/>
            <w:sz w:val="22"/>
            <w:szCs w:val="22"/>
          </w:rPr>
          <w:delText xml:space="preserve">is </w:delText>
        </w:r>
      </w:del>
      <w:del w:id="366" w:author="Maggie Osburn" w:date="2019-07-17T10:03:00Z">
        <w:r w:rsidRPr="007A3AFF" w:rsidDel="005F7BE3">
          <w:rPr>
            <w:rFonts w:ascii="TimesNewRomanPSMT" w:hAnsi="TimesNewRomanPSMT"/>
            <w:sz w:val="22"/>
            <w:szCs w:val="22"/>
          </w:rPr>
          <w:delText>a network of</w:delText>
        </w:r>
      </w:del>
      <w:ins w:id="367" w:author="Maggie Osburn" w:date="2019-07-17T10:03:00Z">
        <w:r w:rsidR="005F7BE3">
          <w:rPr>
            <w:rFonts w:ascii="TimesNewRomanPSMT" w:hAnsi="TimesNewRomanPSMT"/>
            <w:sz w:val="22"/>
            <w:szCs w:val="22"/>
          </w:rPr>
          <w:t>includes</w:t>
        </w:r>
      </w:ins>
      <w:r w:rsidRPr="007A3AFF">
        <w:rPr>
          <w:rFonts w:ascii="TimesNewRomanPSMT" w:hAnsi="TimesNewRomanPSMT"/>
          <w:sz w:val="22"/>
          <w:szCs w:val="22"/>
        </w:rPr>
        <w:t xml:space="preserve">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w:t>
      </w:r>
      <w:ins w:id="368" w:author="Maggie Osburn" w:date="2019-07-17T10:04:00Z">
        <w:r w:rsidR="005F7BE3">
          <w:rPr>
            <w:sz w:val="22"/>
            <w:szCs w:val="22"/>
          </w:rPr>
          <w:t xml:space="preserve">ember </w:t>
        </w:r>
      </w:ins>
      <w:r w:rsidRPr="007A3AFF">
        <w:rPr>
          <w:sz w:val="22"/>
          <w:szCs w:val="22"/>
        </w:rPr>
        <w:t xml:space="preserve">2015 and </w:t>
      </w:r>
      <w:del w:id="369" w:author="Maggie Osburn" w:date="2019-07-17T10:04:00Z">
        <w:r w:rsidRPr="007A3AFF" w:rsidDel="005F7BE3">
          <w:rPr>
            <w:sz w:val="22"/>
            <w:szCs w:val="22"/>
          </w:rPr>
          <w:delText xml:space="preserve">indicated </w:delText>
        </w:r>
      </w:del>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ins w:id="370" w:author="Caitlin Page Casar" w:date="2019-07-31T12:50:00Z">
        <w:r w:rsidR="00081EE2">
          <w:rPr>
            <w:sz w:val="22"/>
            <w:szCs w:val="22"/>
          </w:rPr>
          <w:fldChar w:fldCharType="begin"/>
        </w:r>
        <w:r w:rsidR="00081EE2">
          <w:rPr>
            <w:sz w:val="22"/>
            <w:szCs w:val="22"/>
          </w:rPr>
          <w:instrText xml:space="preserve"> ADDIN ZOTERO_ITEM CSL_CITATION {"citationID":"L9oIlj3f","properties":{"formattedCitation":"(Osburn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081EE2">
        <w:rPr>
          <w:sz w:val="22"/>
          <w:szCs w:val="22"/>
        </w:rPr>
        <w:fldChar w:fldCharType="separate"/>
      </w:r>
      <w:ins w:id="371" w:author="Caitlin Page Casar" w:date="2019-07-31T12:50:00Z">
        <w:r w:rsidR="00081EE2" w:rsidRPr="00081EE2">
          <w:rPr>
            <w:sz w:val="22"/>
            <w:rPrChange w:id="372" w:author="Caitlin Page Casar" w:date="2019-07-31T12:50:00Z">
              <w:rPr/>
            </w:rPrChange>
          </w:rPr>
          <w:t>(</w:t>
        </w:r>
        <w:proofErr w:type="spellStart"/>
        <w:r w:rsidR="00081EE2" w:rsidRPr="00081EE2">
          <w:rPr>
            <w:sz w:val="22"/>
            <w:rPrChange w:id="373" w:author="Caitlin Page Casar" w:date="2019-07-31T12:50:00Z">
              <w:rPr/>
            </w:rPrChange>
          </w:rPr>
          <w:t>Osburn</w:t>
        </w:r>
        <w:proofErr w:type="spellEnd"/>
        <w:r w:rsidR="00081EE2" w:rsidRPr="00081EE2">
          <w:rPr>
            <w:sz w:val="22"/>
            <w:rPrChange w:id="374" w:author="Caitlin Page Casar" w:date="2019-07-31T12:50:00Z">
              <w:rPr/>
            </w:rPrChange>
          </w:rPr>
          <w:t xml:space="preserve"> </w:t>
        </w:r>
        <w:r w:rsidR="00081EE2" w:rsidRPr="00081EE2">
          <w:rPr>
            <w:i/>
            <w:iCs/>
            <w:sz w:val="22"/>
            <w:rPrChange w:id="375" w:author="Caitlin Page Casar" w:date="2019-07-31T12:50:00Z">
              <w:rPr>
                <w:i/>
                <w:iCs/>
              </w:rPr>
            </w:rPrChange>
          </w:rPr>
          <w:t>et al.</w:t>
        </w:r>
        <w:r w:rsidR="00081EE2" w:rsidRPr="00081EE2">
          <w:rPr>
            <w:sz w:val="22"/>
            <w:rPrChange w:id="376" w:author="Caitlin Page Casar" w:date="2019-07-31T12:50:00Z">
              <w:rPr/>
            </w:rPrChange>
          </w:rPr>
          <w:t>, 2019</w:t>
        </w:r>
        <w:r w:rsidR="00081EE2">
          <w:rPr>
            <w:sz w:val="22"/>
            <w:szCs w:val="22"/>
          </w:rPr>
          <w:fldChar w:fldCharType="end"/>
        </w:r>
      </w:ins>
      <w:del w:id="377" w:author="Caitlin Page Casar" w:date="2019-07-31T12:49:00Z">
        <w:r w:rsidRPr="007A3AFF" w:rsidDel="00081EE2">
          <w:rPr>
            <w:sz w:val="22"/>
            <w:szCs w:val="22"/>
          </w:rPr>
          <w:delText xml:space="preserve">(Osburn </w:delText>
        </w:r>
        <w:r w:rsidRPr="007A3AFF" w:rsidDel="00081EE2">
          <w:rPr>
            <w:i/>
            <w:sz w:val="22"/>
            <w:szCs w:val="22"/>
          </w:rPr>
          <w:delText xml:space="preserve">et al. </w:delText>
        </w:r>
        <w:r w:rsidRPr="007A3AFF" w:rsidDel="00081EE2">
          <w:rPr>
            <w:sz w:val="22"/>
            <w:szCs w:val="22"/>
          </w:rPr>
          <w:delText>2019</w:delText>
        </w:r>
      </w:del>
      <w:ins w:id="378" w:author="Caitlin Page Casar" w:date="2019-07-17T13:59:00Z">
        <w:r w:rsidR="00604D9E">
          <w:rPr>
            <w:sz w:val="22"/>
            <w:szCs w:val="22"/>
          </w:rPr>
          <w:t>a</w:t>
        </w:r>
      </w:ins>
      <w:del w:id="379" w:author="Caitlin Page Casar" w:date="2019-07-17T13:59:00Z">
        <w:r w:rsidRPr="007A3AFF" w:rsidDel="00604D9E">
          <w:rPr>
            <w:sz w:val="22"/>
            <w:szCs w:val="22"/>
          </w:rPr>
          <w:delText xml:space="preserve">a </w:delText>
        </w:r>
        <w:r w:rsidRPr="007A3AFF" w:rsidDel="00604D9E">
          <w:rPr>
            <w:i/>
            <w:sz w:val="22"/>
            <w:szCs w:val="22"/>
          </w:rPr>
          <w:delText>submitted</w:delText>
        </w:r>
      </w:del>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DeMMO site, locally dominated by candidate phyla and unclassified taxa, that appear to be strongly influenced by fluid geochemistry (Osburn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p>
    <w:p w14:paraId="5FBA38DD" w14:textId="3558B8B0" w:rsidR="00500B7C" w:rsidRPr="00F770A6" w:rsidRDefault="00500B7C" w:rsidP="00115705">
      <w:pPr>
        <w:pStyle w:val="CommentText"/>
        <w:spacing w:before="120" w:line="276" w:lineRule="auto"/>
        <w:jc w:val="both"/>
        <w:rPr>
          <w:sz w:val="22"/>
          <w:szCs w:val="22"/>
        </w:rPr>
      </w:pPr>
      <w:del w:id="380" w:author="Caitlin Page Casar" w:date="2019-07-17T14:01:00Z">
        <w:r w:rsidDel="000254A5">
          <w:rPr>
            <w:sz w:val="22"/>
            <w:szCs w:val="22"/>
          </w:rPr>
          <w:delText>This site</w:delText>
        </w:r>
      </w:del>
      <w:proofErr w:type="spellStart"/>
      <w:ins w:id="381" w:author="Caitlin Page Casar" w:date="2019-07-17T14:01:00Z">
        <w:r w:rsidR="000254A5">
          <w:rPr>
            <w:sz w:val="22"/>
            <w:szCs w:val="22"/>
          </w:rPr>
          <w:t>DeMMO</w:t>
        </w:r>
      </w:ins>
      <w:proofErr w:type="spellEnd"/>
      <w:r>
        <w:rPr>
          <w:sz w:val="22"/>
          <w:szCs w:val="22"/>
        </w:rPr>
        <w:t xml:space="preserv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w:t>
      </w:r>
      <w:del w:id="382" w:author="Maggie Osburn" w:date="2019-07-17T10:05:00Z">
        <w:r w:rsidR="00004AB8" w:rsidDel="005F7BE3">
          <w:rPr>
            <w:sz w:val="22"/>
            <w:szCs w:val="22"/>
          </w:rPr>
          <w:delText xml:space="preserve">target </w:delText>
        </w:r>
        <w:r w:rsidRPr="007A3AFF" w:rsidDel="005F7BE3">
          <w:rPr>
            <w:sz w:val="22"/>
            <w:szCs w:val="22"/>
          </w:rPr>
          <w:delText>unanswered questions regarding</w:delText>
        </w:r>
      </w:del>
      <w:ins w:id="383" w:author="Maggie Osburn" w:date="2019-07-17T10:05:00Z">
        <w:r w:rsidR="005F7BE3">
          <w:rPr>
            <w:sz w:val="22"/>
            <w:szCs w:val="22"/>
          </w:rPr>
          <w:t>query</w:t>
        </w:r>
      </w:ins>
      <w:r w:rsidRPr="007A3AFF">
        <w:rPr>
          <w:sz w:val="22"/>
          <w:szCs w:val="22"/>
        </w:rPr>
        <w:t xml:space="preserve">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t>
      </w:r>
      <w:del w:id="384" w:author="Caitlin Page Casar" w:date="2019-07-17T12:19:00Z">
        <w:r w:rsidRPr="007A3AFF" w:rsidDel="00065C94">
          <w:rPr>
            <w:sz w:val="22"/>
            <w:szCs w:val="22"/>
          </w:rPr>
          <w:delText xml:space="preserve">whether the </w:delText>
        </w:r>
        <w:r w:rsidDel="00065C94">
          <w:rPr>
            <w:sz w:val="22"/>
            <w:szCs w:val="22"/>
          </w:rPr>
          <w:delText>microbial</w:delText>
        </w:r>
        <w:r w:rsidRPr="007A3AFF" w:rsidDel="00065C94">
          <w:rPr>
            <w:sz w:val="22"/>
            <w:szCs w:val="22"/>
          </w:rPr>
          <w:delText xml:space="preserve"> diversity of </w:delText>
        </w:r>
        <w:r w:rsidDel="00065C94">
          <w:rPr>
            <w:sz w:val="22"/>
            <w:szCs w:val="22"/>
          </w:rPr>
          <w:delText>DeMMO</w:delText>
        </w:r>
        <w:r w:rsidRPr="007A3AFF" w:rsidDel="00065C94">
          <w:rPr>
            <w:sz w:val="22"/>
            <w:szCs w:val="22"/>
          </w:rPr>
          <w:delText xml:space="preserve"> is being captured by fluid </w:delText>
        </w:r>
        <w:r w:rsidDel="00065C94">
          <w:rPr>
            <w:sz w:val="22"/>
            <w:szCs w:val="22"/>
          </w:rPr>
          <w:delText>filtering</w:delText>
        </w:r>
        <w:r w:rsidRPr="007A3AFF" w:rsidDel="00065C94">
          <w:rPr>
            <w:sz w:val="22"/>
            <w:szCs w:val="22"/>
          </w:rPr>
          <w:delText xml:space="preserve"> alone</w:delText>
        </w:r>
      </w:del>
      <w:ins w:id="385" w:author="Caitlin Page Casar" w:date="2019-07-17T12:19:00Z">
        <w:r w:rsidR="00065C94">
          <w:rPr>
            <w:sz w:val="22"/>
            <w:szCs w:val="22"/>
          </w:rPr>
          <w:t>if this is a universal phenomenon</w:t>
        </w:r>
      </w:ins>
      <w:r w:rsidRPr="007A3AFF">
        <w:rPr>
          <w:sz w:val="22"/>
          <w:szCs w:val="22"/>
        </w:rPr>
        <w:t xml:space="preserve">. Further, </w:t>
      </w:r>
      <w:del w:id="386" w:author="Caitlin Page Casar" w:date="2019-07-17T14:07:00Z">
        <w:r w:rsidR="00004AB8" w:rsidDel="000254A5">
          <w:rPr>
            <w:sz w:val="22"/>
            <w:szCs w:val="22"/>
          </w:rPr>
          <w:delText xml:space="preserve">members of biofilm communities have the </w:delText>
        </w:r>
        <w:r w:rsidR="00B125C8" w:rsidDel="000254A5">
          <w:rPr>
            <w:sz w:val="22"/>
            <w:szCs w:val="22"/>
          </w:rPr>
          <w:delText>opportunity to</w:delText>
        </w:r>
      </w:del>
      <w:ins w:id="387" w:author="Maggie Osburn" w:date="2019-07-17T10:08:00Z">
        <w:del w:id="388" w:author="Caitlin Page Casar" w:date="2019-07-17T14:07:00Z">
          <w:r w:rsidR="005F7BE3" w:rsidDel="000254A5">
            <w:rPr>
              <w:sz w:val="22"/>
              <w:szCs w:val="22"/>
            </w:rPr>
            <w:delText>can use</w:delText>
          </w:r>
        </w:del>
      </w:ins>
      <w:del w:id="389" w:author="Caitlin Page Casar" w:date="2019-07-17T14:07:00Z">
        <w:r w:rsidR="00B125C8" w:rsidDel="000254A5">
          <w:rPr>
            <w:sz w:val="22"/>
            <w:szCs w:val="22"/>
          </w:rPr>
          <w:delText xml:space="preserve"> utilize</w:delText>
        </w:r>
        <w:r w:rsidR="00004AB8" w:rsidDel="000254A5">
          <w:rPr>
            <w:sz w:val="22"/>
            <w:szCs w:val="22"/>
          </w:rPr>
          <w:delText xml:space="preserve"> </w:delText>
        </w:r>
      </w:del>
      <w:ins w:id="390" w:author="Caitlin Page Casar" w:date="2019-07-17T14:07:00Z">
        <w:r w:rsidR="000254A5">
          <w:rPr>
            <w:sz w:val="22"/>
            <w:szCs w:val="22"/>
          </w:rPr>
          <w:t xml:space="preserve">a variety of </w:t>
        </w:r>
      </w:ins>
      <w:r w:rsidR="00004AB8">
        <w:rPr>
          <w:sz w:val="22"/>
          <w:szCs w:val="22"/>
        </w:rPr>
        <w:t>minerals in the surrounding host rock</w:t>
      </w:r>
      <w:r w:rsidR="00B125C8">
        <w:rPr>
          <w:sz w:val="22"/>
          <w:szCs w:val="22"/>
        </w:rPr>
        <w:t xml:space="preserve"> </w:t>
      </w:r>
      <w:ins w:id="391" w:author="Caitlin Page Casar" w:date="2019-07-17T14:07:00Z">
        <w:r w:rsidR="000254A5">
          <w:rPr>
            <w:sz w:val="22"/>
            <w:szCs w:val="22"/>
          </w:rPr>
          <w:t xml:space="preserve">are available </w:t>
        </w:r>
      </w:ins>
      <w:r w:rsidR="00B125C8">
        <w:rPr>
          <w:sz w:val="22"/>
          <w:szCs w:val="22"/>
        </w:rPr>
        <w:t>as energy sources, a</w:t>
      </w:r>
      <w:ins w:id="392" w:author="Caitlin Page Casar" w:date="2019-07-17T14:07:00Z">
        <w:r w:rsidR="000254A5">
          <w:rPr>
            <w:sz w:val="22"/>
            <w:szCs w:val="22"/>
          </w:rPr>
          <w:t xml:space="preserve">nd </w:t>
        </w:r>
      </w:ins>
      <w:ins w:id="393" w:author="Caitlin Page Casar" w:date="2019-07-17T14:08:00Z">
        <w:r w:rsidR="000254A5">
          <w:rPr>
            <w:sz w:val="22"/>
            <w:szCs w:val="22"/>
          </w:rPr>
          <w:t>metabolic</w:t>
        </w:r>
      </w:ins>
      <w:r w:rsidR="00B125C8">
        <w:rPr>
          <w:sz w:val="22"/>
          <w:szCs w:val="22"/>
        </w:rPr>
        <w:t xml:space="preserve"> </w:t>
      </w:r>
      <w:del w:id="394" w:author="Maggie Osburn" w:date="2019-07-17T10:08:00Z">
        <w:r w:rsidR="00B125C8" w:rsidDel="005F7BE3">
          <w:rPr>
            <w:sz w:val="22"/>
            <w:szCs w:val="22"/>
          </w:rPr>
          <w:delText>strategy that was previously found to be</w:delText>
        </w:r>
      </w:del>
      <w:ins w:id="395" w:author="Maggie Osburn" w:date="2019-07-17T10:08:00Z">
        <w:r w:rsidR="005F7BE3">
          <w:rPr>
            <w:sz w:val="22"/>
            <w:szCs w:val="22"/>
          </w:rPr>
          <w:t xml:space="preserve">reactions </w:t>
        </w:r>
        <w:del w:id="396" w:author="Caitlin Page Casar" w:date="2019-07-17T14:08:00Z">
          <w:r w:rsidR="005F7BE3" w:rsidDel="000254A5">
            <w:rPr>
              <w:sz w:val="22"/>
              <w:szCs w:val="22"/>
            </w:rPr>
            <w:delText>that</w:delText>
          </w:r>
        </w:del>
      </w:ins>
      <w:ins w:id="397" w:author="Caitlin Page Casar" w:date="2019-07-17T14:08:00Z">
        <w:r w:rsidR="000254A5">
          <w:rPr>
            <w:sz w:val="22"/>
            <w:szCs w:val="22"/>
          </w:rPr>
          <w:t xml:space="preserve">using </w:t>
        </w:r>
      </w:ins>
      <w:ins w:id="398" w:author="Caitlin Page Casar" w:date="2019-07-17T14:09:00Z">
        <w:r w:rsidR="000254A5">
          <w:rPr>
            <w:sz w:val="22"/>
            <w:szCs w:val="22"/>
          </w:rPr>
          <w:t xml:space="preserve">some of these </w:t>
        </w:r>
      </w:ins>
      <w:ins w:id="399" w:author="Caitlin Page Casar" w:date="2019-07-17T14:08:00Z">
        <w:r w:rsidR="000254A5">
          <w:rPr>
            <w:sz w:val="22"/>
            <w:szCs w:val="22"/>
          </w:rPr>
          <w:t>minerals</w:t>
        </w:r>
      </w:ins>
      <w:ins w:id="400" w:author="Maggie Osburn" w:date="2019-07-17T10:08:00Z">
        <w:r w:rsidR="005F7BE3">
          <w:rPr>
            <w:sz w:val="22"/>
            <w:szCs w:val="22"/>
          </w:rPr>
          <w:t xml:space="preserve"> </w:t>
        </w:r>
      </w:ins>
      <w:ins w:id="401" w:author="Caitlin Page Casar" w:date="2019-07-17T14:09:00Z">
        <w:r w:rsidR="000254A5">
          <w:rPr>
            <w:sz w:val="22"/>
            <w:szCs w:val="22"/>
          </w:rPr>
          <w:t xml:space="preserve">were previously found to be </w:t>
        </w:r>
      </w:ins>
      <w:ins w:id="402" w:author="Maggie Osburn" w:date="2019-07-17T10:08:00Z">
        <w:del w:id="403" w:author="Caitlin Page Casar" w:date="2019-07-17T14:09:00Z">
          <w:r w:rsidR="005F7BE3" w:rsidDel="000254A5">
            <w:rPr>
              <w:sz w:val="22"/>
              <w:szCs w:val="22"/>
            </w:rPr>
            <w:delText>are</w:delText>
          </w:r>
        </w:del>
      </w:ins>
      <w:del w:id="404" w:author="Caitlin Page Casar" w:date="2019-07-17T14:09:00Z">
        <w:r w:rsidR="00B125C8" w:rsidDel="000254A5">
          <w:rPr>
            <w:sz w:val="22"/>
            <w:szCs w:val="22"/>
          </w:rPr>
          <w:delText xml:space="preserve"> </w:delText>
        </w:r>
      </w:del>
      <w:r w:rsidR="00B125C8">
        <w:rPr>
          <w:sz w:val="22"/>
          <w:szCs w:val="22"/>
        </w:rPr>
        <w:t xml:space="preserve">thermodynamically favorable at </w:t>
      </w:r>
      <w:del w:id="405" w:author="Maggie Osburn" w:date="2019-07-17T10:08:00Z">
        <w:r w:rsidR="00B125C8" w:rsidDel="005F7BE3">
          <w:rPr>
            <w:sz w:val="22"/>
            <w:szCs w:val="22"/>
          </w:rPr>
          <w:delText xml:space="preserve">DemMO </w:delText>
        </w:r>
      </w:del>
      <w:proofErr w:type="spellStart"/>
      <w:ins w:id="406" w:author="Maggie Osburn" w:date="2019-07-17T10:08:00Z">
        <w:r w:rsidR="005F7BE3">
          <w:rPr>
            <w:sz w:val="22"/>
            <w:szCs w:val="22"/>
          </w:rPr>
          <w:t>DeMMO</w:t>
        </w:r>
        <w:proofErr w:type="spellEnd"/>
        <w:r w:rsidR="005F7BE3">
          <w:rPr>
            <w:sz w:val="22"/>
            <w:szCs w:val="22"/>
          </w:rPr>
          <w:t xml:space="preserve"> </w:t>
        </w:r>
      </w:ins>
      <w:r w:rsidRPr="007A3AFF">
        <w:rPr>
          <w:sz w:val="22"/>
          <w:szCs w:val="22"/>
        </w:rPr>
        <w:fldChar w:fldCharType="begin"/>
      </w:r>
      <w:ins w:id="407"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408"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 xml:space="preserve">(Osburn </w:t>
      </w:r>
      <w:r w:rsidRPr="007A3AFF">
        <w:rPr>
          <w:i/>
          <w:iCs/>
          <w:sz w:val="22"/>
          <w:szCs w:val="22"/>
        </w:rPr>
        <w:t>et al.</w:t>
      </w:r>
      <w:r w:rsidRPr="007A3AFF">
        <w:rPr>
          <w:sz w:val="22"/>
          <w:szCs w:val="22"/>
        </w:rPr>
        <w:t>, 2014)</w:t>
      </w:r>
      <w:r w:rsidRPr="007A3AFF">
        <w:rPr>
          <w:sz w:val="22"/>
          <w:szCs w:val="22"/>
        </w:rPr>
        <w:fldChar w:fldCharType="end"/>
      </w:r>
      <w:ins w:id="409" w:author="Caitlin Page Casar" w:date="2019-07-17T14:09:00Z">
        <w:r w:rsidR="000254A5">
          <w:rPr>
            <w:sz w:val="22"/>
            <w:szCs w:val="22"/>
          </w:rPr>
          <w:t>.</w:t>
        </w:r>
      </w:ins>
      <w:ins w:id="410" w:author="Caitlin Page Casar" w:date="2019-07-17T14:06:00Z">
        <w:r w:rsidR="000254A5">
          <w:rPr>
            <w:sz w:val="22"/>
            <w:szCs w:val="22"/>
          </w:rPr>
          <w:t xml:space="preserve"> </w:t>
        </w:r>
      </w:ins>
      <w:ins w:id="411" w:author="Caitlin Page Casar" w:date="2019-07-17T14:09:00Z">
        <w:r w:rsidR="000254A5">
          <w:rPr>
            <w:sz w:val="22"/>
            <w:szCs w:val="22"/>
          </w:rPr>
          <w:t>H</w:t>
        </w:r>
      </w:ins>
      <w:ins w:id="412" w:author="Caitlin Page Casar" w:date="2019-07-17T14:06:00Z">
        <w:r w:rsidR="000254A5">
          <w:rPr>
            <w:sz w:val="22"/>
            <w:szCs w:val="22"/>
          </w:rPr>
          <w:t xml:space="preserve">owever, </w:t>
        </w:r>
      </w:ins>
      <w:del w:id="413" w:author="Caitlin Page Casar" w:date="2019-07-17T14:06:00Z">
        <w:r w:rsidR="00004AB8" w:rsidDel="000254A5">
          <w:rPr>
            <w:sz w:val="22"/>
            <w:szCs w:val="22"/>
          </w:rPr>
          <w:delText>.</w:delText>
        </w:r>
        <w:r w:rsidR="00B125C8" w:rsidDel="000254A5">
          <w:rPr>
            <w:sz w:val="22"/>
            <w:szCs w:val="22"/>
          </w:rPr>
          <w:delText xml:space="preserve"> While this study found good</w:delText>
        </w:r>
      </w:del>
      <w:ins w:id="414" w:author="Maggie Osburn" w:date="2019-07-17T10:09:00Z">
        <w:del w:id="415" w:author="Caitlin Page Casar" w:date="2019-07-17T14:06:00Z">
          <w:r w:rsidR="00115705" w:rsidDel="000254A5">
            <w:rPr>
              <w:sz w:val="22"/>
              <w:szCs w:val="22"/>
            </w:rPr>
            <w:delText>there is</w:delText>
          </w:r>
        </w:del>
      </w:ins>
      <w:del w:id="416" w:author="Caitlin Page Casar" w:date="2019-07-17T14:06:00Z">
        <w:r w:rsidR="00B125C8" w:rsidDel="000254A5">
          <w:rPr>
            <w:sz w:val="22"/>
            <w:szCs w:val="22"/>
          </w:rPr>
          <w:delText xml:space="preserve"> </w:delText>
        </w:r>
      </w:del>
      <w:ins w:id="417" w:author="Maggie Osburn" w:date="2019-07-17T10:10:00Z">
        <w:del w:id="418" w:author="Caitlin Page Casar" w:date="2019-07-17T14:06:00Z">
          <w:r w:rsidR="00115705" w:rsidDel="000254A5">
            <w:rPr>
              <w:sz w:val="22"/>
              <w:szCs w:val="22"/>
            </w:rPr>
            <w:delText xml:space="preserve">some </w:delText>
          </w:r>
        </w:del>
      </w:ins>
      <w:del w:id="419" w:author="Caitlin Page Casar" w:date="2019-07-17T14:06:00Z">
        <w:r w:rsidR="00B125C8" w:rsidDel="000254A5">
          <w:rPr>
            <w:sz w:val="22"/>
            <w:szCs w:val="22"/>
          </w:rPr>
          <w:delText xml:space="preserve">agreement between the composition of the suspended </w:delText>
        </w:r>
      </w:del>
      <w:ins w:id="420" w:author="Maggie Osburn" w:date="2019-07-17T10:09:00Z">
        <w:del w:id="421" w:author="Caitlin Page Casar" w:date="2019-07-17T14:06:00Z">
          <w:r w:rsidR="00115705" w:rsidDel="000254A5">
            <w:rPr>
              <w:sz w:val="22"/>
              <w:szCs w:val="22"/>
            </w:rPr>
            <w:delText xml:space="preserve">microbial diversity </w:delText>
          </w:r>
        </w:del>
      </w:ins>
      <w:del w:id="422" w:author="Caitlin Page Casar" w:date="2019-07-17T14:06:00Z">
        <w:r w:rsidR="00B125C8" w:rsidDel="000254A5">
          <w:rPr>
            <w:sz w:val="22"/>
            <w:szCs w:val="22"/>
          </w:rPr>
          <w:delText xml:space="preserve">communities and </w:delText>
        </w:r>
      </w:del>
      <w:ins w:id="423" w:author="Maggie Osburn" w:date="2019-07-17T10:09:00Z">
        <w:del w:id="424" w:author="Caitlin Page Casar" w:date="2019-07-17T14:06:00Z">
          <w:r w:rsidR="00115705" w:rsidDel="000254A5">
            <w:rPr>
              <w:sz w:val="22"/>
              <w:szCs w:val="22"/>
            </w:rPr>
            <w:delText xml:space="preserve">modeled </w:delText>
          </w:r>
        </w:del>
      </w:ins>
      <w:del w:id="425" w:author="Caitlin Page Casar" w:date="2019-07-17T14:06:00Z">
        <w:r w:rsidR="00B125C8" w:rsidDel="000254A5">
          <w:rPr>
            <w:sz w:val="22"/>
            <w:szCs w:val="22"/>
          </w:rPr>
          <w:delText>exergonic modeled metabolisms</w:delText>
        </w:r>
      </w:del>
      <w:ins w:id="426" w:author="Maggie Osburn" w:date="2019-07-17T10:10:00Z">
        <w:del w:id="427" w:author="Caitlin Page Casar" w:date="2019-07-17T14:06:00Z">
          <w:r w:rsidR="00115705" w:rsidDel="000254A5">
            <w:rPr>
              <w:sz w:val="22"/>
              <w:szCs w:val="22"/>
            </w:rPr>
            <w:delText xml:space="preserve"> (cite again)</w:delText>
          </w:r>
        </w:del>
      </w:ins>
      <w:del w:id="428" w:author="Caitlin Page Casar" w:date="2019-07-17T14:06:00Z">
        <w:r w:rsidR="00B125C8" w:rsidDel="000254A5">
          <w:rPr>
            <w:sz w:val="22"/>
            <w:szCs w:val="22"/>
          </w:rPr>
          <w:delText xml:space="preserve"> using soluble substrates, </w:delText>
        </w:r>
      </w:del>
      <w:r w:rsidR="00B125C8">
        <w:rPr>
          <w:sz w:val="22"/>
          <w:szCs w:val="22"/>
        </w:rPr>
        <w:t>the relationship</w:t>
      </w:r>
      <w:del w:id="429" w:author="Maggie Osburn" w:date="2019-07-17T10:11:00Z">
        <w:r w:rsidR="00B125C8" w:rsidDel="00115705">
          <w:rPr>
            <w:sz w:val="22"/>
            <w:szCs w:val="22"/>
          </w:rPr>
          <w:delText>s</w:delText>
        </w:r>
      </w:del>
      <w:r w:rsidR="00B125C8">
        <w:rPr>
          <w:sz w:val="22"/>
          <w:szCs w:val="22"/>
        </w:rPr>
        <w:t xml:space="preserve"> between the biofilm communities and </w:t>
      </w:r>
      <w:del w:id="430" w:author="Maggie Osburn" w:date="2019-07-17T10:11:00Z">
        <w:r w:rsidR="00B125C8" w:rsidDel="00115705">
          <w:rPr>
            <w:sz w:val="22"/>
            <w:szCs w:val="22"/>
          </w:rPr>
          <w:delText>modeled metabolisms using</w:delText>
        </w:r>
      </w:del>
      <w:ins w:id="431" w:author="Maggie Osburn" w:date="2019-07-17T10:11:00Z">
        <w:r w:rsidR="00115705">
          <w:rPr>
            <w:sz w:val="22"/>
            <w:szCs w:val="22"/>
          </w:rPr>
          <w:t>potential</w:t>
        </w:r>
      </w:ins>
      <w:r w:rsidR="00B125C8">
        <w:rPr>
          <w:sz w:val="22"/>
          <w:szCs w:val="22"/>
        </w:rPr>
        <w:t xml:space="preserve"> mineral</w:t>
      </w:r>
      <w:ins w:id="432" w:author="Maggie Osburn" w:date="2019-07-17T10:11:00Z">
        <w:r w:rsidR="00115705">
          <w:rPr>
            <w:sz w:val="22"/>
            <w:szCs w:val="22"/>
          </w:rPr>
          <w:t>-based metabolisms</w:t>
        </w:r>
      </w:ins>
      <w:del w:id="433" w:author="Maggie Osburn" w:date="2019-07-17T10:11:00Z">
        <w:r w:rsidR="00B125C8" w:rsidDel="00115705">
          <w:rPr>
            <w:sz w:val="22"/>
            <w:szCs w:val="22"/>
          </w:rPr>
          <w:delText xml:space="preserve"> substrates </w:delText>
        </w:r>
      </w:del>
      <w:ins w:id="434" w:author="Maggie Osburn" w:date="2019-07-17T10:11:00Z">
        <w:r w:rsidR="00115705">
          <w:rPr>
            <w:sz w:val="22"/>
            <w:szCs w:val="22"/>
          </w:rPr>
          <w:t xml:space="preserve"> </w:t>
        </w:r>
      </w:ins>
      <w:r w:rsidR="00B125C8">
        <w:rPr>
          <w:sz w:val="22"/>
          <w:szCs w:val="22"/>
        </w:rPr>
        <w:t xml:space="preserve">remains </w:t>
      </w:r>
      <w:commentRangeStart w:id="435"/>
      <w:r w:rsidR="00B125C8">
        <w:rPr>
          <w:sz w:val="22"/>
          <w:szCs w:val="22"/>
        </w:rPr>
        <w:t>unexplored</w:t>
      </w:r>
      <w:commentRangeEnd w:id="435"/>
      <w:r w:rsidR="00ED518D">
        <w:rPr>
          <w:rStyle w:val="CommentReference"/>
        </w:rPr>
        <w:commentReference w:id="435"/>
      </w:r>
      <w:ins w:id="436" w:author="Caitlin Page Casar" w:date="2019-07-17T14:05:00Z">
        <w:r w:rsidR="000254A5">
          <w:rPr>
            <w:sz w:val="22"/>
            <w:szCs w:val="22"/>
          </w:rPr>
          <w:t xml:space="preserve">. </w:t>
        </w:r>
      </w:ins>
      <w:ins w:id="437" w:author="Maggie Osburn" w:date="2019-07-17T10:11:00Z">
        <w:del w:id="438" w:author="Caitlin Page Casar" w:date="2019-07-17T14:05:00Z">
          <w:r w:rsidR="00115705" w:rsidDel="000254A5">
            <w:rPr>
              <w:sz w:val="22"/>
              <w:szCs w:val="22"/>
            </w:rPr>
            <w:delText xml:space="preserve"> (through modeling?)</w:delText>
          </w:r>
        </w:del>
      </w:ins>
      <w:del w:id="439" w:author="Caitlin Page Casar" w:date="2019-07-17T14:05:00Z">
        <w:r w:rsidR="00B125C8" w:rsidDel="000254A5">
          <w:rPr>
            <w:sz w:val="22"/>
            <w:szCs w:val="22"/>
          </w:rPr>
          <w:delText xml:space="preserve">. </w:delText>
        </w:r>
      </w:del>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 xml:space="preserve">has not </w:t>
      </w:r>
      <w:del w:id="440" w:author="Maggie Osburn" w:date="2019-07-17T10:12:00Z">
        <w:r w:rsidDel="00115705">
          <w:rPr>
            <w:sz w:val="22"/>
            <w:szCs w:val="22"/>
          </w:rPr>
          <w:delText xml:space="preserve">been done </w:delText>
        </w:r>
      </w:del>
      <w:r>
        <w:rPr>
          <w:sz w:val="22"/>
          <w:szCs w:val="22"/>
        </w:rPr>
        <w:t>previously</w:t>
      </w:r>
      <w:ins w:id="441" w:author="Maggie Osburn" w:date="2019-07-17T10:12:00Z">
        <w:r w:rsidR="00115705">
          <w:rPr>
            <w:sz w:val="22"/>
            <w:szCs w:val="22"/>
          </w:rPr>
          <w:t xml:space="preserve"> attempted</w:t>
        </w:r>
      </w:ins>
      <w:r w:rsidRPr="007A3AFF">
        <w:rPr>
          <w:sz w:val="22"/>
          <w:szCs w:val="22"/>
        </w:rPr>
        <w:t>.</w:t>
      </w:r>
      <w:r>
        <w:rPr>
          <w:sz w:val="22"/>
          <w:szCs w:val="22"/>
        </w:rPr>
        <w:t xml:space="preserve"> </w:t>
      </w:r>
      <w:r w:rsidR="00B125C8">
        <w:rPr>
          <w:sz w:val="22"/>
          <w:szCs w:val="22"/>
        </w:rPr>
        <w:t xml:space="preserve">By </w:t>
      </w:r>
      <w:del w:id="442" w:author="Caitlin Page Casar" w:date="2019-07-16T21:37:00Z">
        <w:r w:rsidR="00B125C8" w:rsidDel="009D5322">
          <w:rPr>
            <w:sz w:val="22"/>
            <w:szCs w:val="22"/>
          </w:rPr>
          <w:delText xml:space="preserve">differentiating </w:delText>
        </w:r>
      </w:del>
      <w:ins w:id="443" w:author="Caitlin Page Casar" w:date="2019-07-16T21:37:00Z">
        <w:r w:rsidR="009D5322">
          <w:rPr>
            <w:sz w:val="22"/>
            <w:szCs w:val="22"/>
          </w:rPr>
          <w:t xml:space="preserve">comparing </w:t>
        </w:r>
      </w:ins>
      <w:r w:rsidR="00B125C8">
        <w:rPr>
          <w:sz w:val="22"/>
          <w:szCs w:val="22"/>
        </w:rPr>
        <w:t xml:space="preserve">fluid </w:t>
      </w:r>
      <w:del w:id="444" w:author="Caitlin Page Casar" w:date="2019-07-17T12:19:00Z">
        <w:r w:rsidR="00464AA2" w:rsidDel="00065C94">
          <w:rPr>
            <w:sz w:val="22"/>
            <w:szCs w:val="22"/>
          </w:rPr>
          <w:delText xml:space="preserve">from </w:delText>
        </w:r>
      </w:del>
      <w:ins w:id="445" w:author="Caitlin Page Casar" w:date="2019-07-17T12:19:00Z">
        <w:r w:rsidR="00065C94">
          <w:rPr>
            <w:sz w:val="22"/>
            <w:szCs w:val="22"/>
          </w:rPr>
          <w:t>and</w:t>
        </w:r>
        <w:r w:rsidR="00065C94">
          <w:rPr>
            <w:sz w:val="22"/>
            <w:szCs w:val="22"/>
          </w:rPr>
          <w:t xml:space="preserve"> </w:t>
        </w:r>
      </w:ins>
      <w:r w:rsidR="00464AA2">
        <w:rPr>
          <w:sz w:val="22"/>
          <w:szCs w:val="22"/>
        </w:rPr>
        <w:t xml:space="preserve">biofilm </w:t>
      </w:r>
      <w:del w:id="446" w:author="Caitlin Page Casar" w:date="2019-07-16T21:37:00Z">
        <w:r w:rsidR="00B125C8" w:rsidDel="009D5322">
          <w:rPr>
            <w:sz w:val="22"/>
            <w:szCs w:val="22"/>
          </w:rPr>
          <w:delText xml:space="preserve">community taxonomy and biomass </w:delText>
        </w:r>
      </w:del>
      <w:ins w:id="447" w:author="Caitlin Page Casar" w:date="2019-07-16T21:37:00Z">
        <w:r w:rsidR="009D5322">
          <w:rPr>
            <w:sz w:val="22"/>
            <w:szCs w:val="22"/>
          </w:rPr>
          <w:t xml:space="preserve">communities </w:t>
        </w:r>
      </w:ins>
      <w:r w:rsidR="00B125C8">
        <w:rPr>
          <w:sz w:val="22"/>
          <w:szCs w:val="22"/>
        </w:rPr>
        <w:t xml:space="preserve">and </w:t>
      </w:r>
      <w:del w:id="448" w:author="Caitlin Page Casar" w:date="2019-07-16T21:37:00Z">
        <w:r w:rsidR="00464AA2" w:rsidDel="009D5322">
          <w:rPr>
            <w:sz w:val="22"/>
            <w:szCs w:val="22"/>
          </w:rPr>
          <w:delText xml:space="preserve">relating these properties </w:delText>
        </w:r>
      </w:del>
      <w:ins w:id="449" w:author="Caitlin Page Casar" w:date="2019-07-16T21:37:00Z">
        <w:r w:rsidR="009D5322">
          <w:rPr>
            <w:sz w:val="22"/>
            <w:szCs w:val="22"/>
          </w:rPr>
          <w:t xml:space="preserve">exploring relationships between </w:t>
        </w:r>
      </w:ins>
      <w:r w:rsidR="00464AA2">
        <w:rPr>
          <w:sz w:val="22"/>
          <w:szCs w:val="22"/>
        </w:rPr>
        <w:t xml:space="preserve">biofilms </w:t>
      </w:r>
      <w:del w:id="450" w:author="Caitlin Page Casar" w:date="2019-07-16T21:37:00Z">
        <w:r w:rsidR="00464AA2" w:rsidDel="009D5322">
          <w:rPr>
            <w:sz w:val="22"/>
            <w:szCs w:val="22"/>
          </w:rPr>
          <w:delText>to specific mineral types</w:delText>
        </w:r>
      </w:del>
      <w:ins w:id="451" w:author="Caitlin Page Casar" w:date="2019-07-16T21:37:00Z">
        <w:r w:rsidR="009D5322">
          <w:rPr>
            <w:sz w:val="22"/>
            <w:szCs w:val="22"/>
          </w:rPr>
          <w:t>and available minerals in the surrounding host rock</w:t>
        </w:r>
      </w:ins>
      <w:r w:rsidR="00464AA2">
        <w:rPr>
          <w:sz w:val="22"/>
          <w:szCs w:val="22"/>
        </w:rPr>
        <w:t xml:space="preserve">, we aim to constrain controls on biodiversity and biomass in the </w:t>
      </w:r>
      <w:r w:rsidR="00464AA2">
        <w:rPr>
          <w:sz w:val="22"/>
          <w:szCs w:val="22"/>
        </w:rPr>
        <w:lastRenderedPageBreak/>
        <w:t>continental deep biosphere.</w:t>
      </w:r>
      <w:r w:rsidR="00B125C8">
        <w:rPr>
          <w:sz w:val="22"/>
          <w:szCs w:val="22"/>
        </w:rPr>
        <w:t xml:space="preserve"> </w:t>
      </w:r>
      <w:r w:rsidRPr="007A3AFF">
        <w:rPr>
          <w:sz w:val="22"/>
          <w:szCs w:val="22"/>
        </w:rPr>
        <w:t>Here, we describe</w:t>
      </w:r>
      <w:r>
        <w:rPr>
          <w:sz w:val="22"/>
          <w:szCs w:val="22"/>
        </w:rPr>
        <w:t xml:space="preserve"> an </w:t>
      </w:r>
      <w:proofErr w:type="gramStart"/>
      <w:r w:rsidRPr="00FC2374">
        <w:rPr>
          <w:i/>
          <w:sz w:val="22"/>
          <w:szCs w:val="22"/>
        </w:rPr>
        <w:t>in</w:t>
      </w:r>
      <w:ins w:id="452" w:author="Maggie Osburn" w:date="2019-07-17T10:13:00Z">
        <w:r w:rsidR="00115705">
          <w:rPr>
            <w:i/>
            <w:sz w:val="22"/>
            <w:szCs w:val="22"/>
          </w:rPr>
          <w:t xml:space="preserve"> </w:t>
        </w:r>
      </w:ins>
      <w:r w:rsidRPr="00FC2374">
        <w:rPr>
          <w:i/>
          <w:sz w:val="22"/>
          <w:szCs w:val="22"/>
        </w:rPr>
        <w:t>situ</w:t>
      </w:r>
      <w:proofErr w:type="gramEnd"/>
      <w:r w:rsidRPr="007A3AFF">
        <w:rPr>
          <w:sz w:val="22"/>
          <w:szCs w:val="22"/>
        </w:rPr>
        <w:t xml:space="preserve"> cultivation</w:t>
      </w:r>
      <w:r>
        <w:rPr>
          <w:sz w:val="22"/>
          <w:szCs w:val="22"/>
        </w:rPr>
        <w:t>-based</w:t>
      </w:r>
      <w:r w:rsidRPr="007A3AFF">
        <w:rPr>
          <w:sz w:val="22"/>
          <w:szCs w:val="22"/>
        </w:rPr>
        <w:t xml:space="preserve"> approach </w:t>
      </w:r>
      <w:del w:id="453" w:author="Caitlin Page Casar" w:date="2019-07-31T15:31:00Z">
        <w:r w:rsidRPr="007A3AFF" w:rsidDel="005F5F43">
          <w:rPr>
            <w:sz w:val="22"/>
            <w:szCs w:val="22"/>
          </w:rPr>
          <w:delText xml:space="preserve">to </w:delText>
        </w:r>
      </w:del>
      <w:ins w:id="454" w:author="Maggie Osburn" w:date="2019-07-17T10:14:00Z">
        <w:r w:rsidR="00115705">
          <w:rPr>
            <w:sz w:val="22"/>
            <w:szCs w:val="22"/>
          </w:rPr>
          <w:t xml:space="preserve">designed to </w:t>
        </w:r>
      </w:ins>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at DeMMO</w:t>
      </w:r>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2.1 | DeMMO</w:t>
      </w:r>
    </w:p>
    <w:p w14:paraId="696CEDE6" w14:textId="12EF90FC" w:rsidR="000F7BB1" w:rsidRDefault="000F7BB1" w:rsidP="00067A57">
      <w:pPr>
        <w:rPr>
          <w:rFonts w:ascii="Calibri" w:hAnsi="Calibri" w:cs="Calibri"/>
          <w:b/>
        </w:rPr>
      </w:pPr>
    </w:p>
    <w:p w14:paraId="275DACDE" w14:textId="709479C4" w:rsidR="000F7BB1" w:rsidRPr="007A3AFF" w:rsidRDefault="000F7BB1" w:rsidP="00C70A24">
      <w:pPr>
        <w:pStyle w:val="NormalWeb"/>
        <w:spacing w:before="120" w:beforeAutospacing="0" w:after="0" w:afterAutospacing="0" w:line="276" w:lineRule="auto"/>
        <w:jc w:val="both"/>
        <w:rPr>
          <w:sz w:val="22"/>
          <w:szCs w:val="22"/>
        </w:rPr>
      </w:pPr>
      <w:r w:rsidRPr="007A3AFF">
        <w:rPr>
          <w:rFonts w:ascii="TimesNewRomanPSMT" w:hAnsi="TimesNewRomanPSMT"/>
          <w:sz w:val="22"/>
          <w:szCs w:val="22"/>
        </w:rPr>
        <w:t xml:space="preserve">DeMMO is located </w:t>
      </w:r>
      <w:r>
        <w:rPr>
          <w:rFonts w:ascii="TimesNewRomanPSMT" w:hAnsi="TimesNewRomanPSMT"/>
          <w:sz w:val="22"/>
          <w:szCs w:val="22"/>
        </w:rPr>
        <w:t>with</w:t>
      </w:r>
      <w:r w:rsidRPr="007A3AFF">
        <w:rPr>
          <w:rFonts w:ascii="TimesNewRomanPSMT" w:hAnsi="TimesNewRomanPSMT"/>
          <w:sz w:val="22"/>
          <w:szCs w:val="22"/>
        </w:rPr>
        <w:t xml:space="preserve">in the former Homestake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metasediments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w:t>
      </w:r>
      <w:del w:id="455" w:author="Caitlin Page Casar" w:date="2019-07-17T14:21:00Z">
        <w:r w:rsidRPr="007A3AFF" w:rsidDel="00FD6EF7">
          <w:rPr>
            <w:rFonts w:ascii="TimesNewRomanPSMT" w:hAnsi="TimesNewRomanPSMT"/>
            <w:sz w:val="22"/>
            <w:szCs w:val="22"/>
          </w:rPr>
          <w:delText>2.15 miles</w:delText>
        </w:r>
      </w:del>
      <w:ins w:id="456" w:author="Caitlin Page Casar" w:date="2019-07-17T14:21:00Z">
        <w:r w:rsidR="00FD6EF7">
          <w:rPr>
            <w:rFonts w:ascii="TimesNewRomanPSMT" w:hAnsi="TimesNewRomanPSMT"/>
            <w:sz w:val="22"/>
            <w:szCs w:val="22"/>
          </w:rPr>
          <w:t>3</w:t>
        </w:r>
      </w:ins>
      <w:ins w:id="457" w:author="Caitlin Page Casar" w:date="2019-07-17T14:22:00Z">
        <w:r w:rsidR="00FD6EF7">
          <w:rPr>
            <w:rFonts w:ascii="TimesNewRomanPSMT" w:hAnsi="TimesNewRomanPSMT"/>
            <w:sz w:val="22"/>
            <w:szCs w:val="22"/>
          </w:rPr>
          <w:t>.5 km</w:t>
        </w:r>
      </w:ins>
      <w:r w:rsidRPr="007A3AFF">
        <w:rPr>
          <w:rFonts w:ascii="TimesNewRomanPSMT" w:hAnsi="TimesNewRomanPSMT"/>
          <w:sz w:val="22"/>
          <w:szCs w:val="22"/>
        </w:rPr>
        <w:t xml:space="preserve"> wide and is currently accessible to a depth of </w:t>
      </w:r>
      <w:del w:id="458" w:author="Caitlin Page Casar" w:date="2019-07-17T14:22:00Z">
        <w:r w:rsidRPr="007A3AFF" w:rsidDel="00FD6EF7">
          <w:rPr>
            <w:rFonts w:ascii="TimesNewRomanPSMT" w:hAnsi="TimesNewRomanPSMT"/>
            <w:sz w:val="22"/>
            <w:szCs w:val="22"/>
          </w:rPr>
          <w:delText>4,850 feet</w:delText>
        </w:r>
      </w:del>
      <w:ins w:id="459" w:author="Caitlin Page Casar" w:date="2019-07-17T14:22:00Z">
        <w:r w:rsidR="00FD6EF7">
          <w:rPr>
            <w:rFonts w:ascii="TimesNewRomanPSMT" w:hAnsi="TimesNewRomanPSMT"/>
            <w:sz w:val="22"/>
            <w:szCs w:val="22"/>
          </w:rPr>
          <w:t>1.5 km</w:t>
        </w:r>
      </w:ins>
      <w:r w:rsidRPr="007A3AFF">
        <w:rPr>
          <w:rFonts w:ascii="TimesNewRomanPSMT" w:hAnsi="TimesNewRomanPSMT"/>
          <w:sz w:val="22"/>
          <w:szCs w:val="22"/>
        </w:rPr>
        <w:t xml:space="preserve">; however, previous mining operations extended to a depth of </w:t>
      </w:r>
      <w:del w:id="460" w:author="Caitlin Page Casar" w:date="2019-07-17T14:22:00Z">
        <w:r w:rsidRPr="007A3AFF" w:rsidDel="00FD6EF7">
          <w:rPr>
            <w:rFonts w:ascii="TimesNewRomanPSMT" w:hAnsi="TimesNewRomanPSMT"/>
            <w:sz w:val="22"/>
            <w:szCs w:val="22"/>
          </w:rPr>
          <w:delText>8,</w:delText>
        </w:r>
        <w:r w:rsidDel="00FD6EF7">
          <w:rPr>
            <w:rFonts w:ascii="TimesNewRomanPSMT" w:hAnsi="TimesNewRomanPSMT"/>
            <w:sz w:val="22"/>
            <w:szCs w:val="22"/>
          </w:rPr>
          <w:delText>1</w:delText>
        </w:r>
        <w:r w:rsidRPr="007A3AFF" w:rsidDel="00FD6EF7">
          <w:rPr>
            <w:rFonts w:ascii="TimesNewRomanPSMT" w:hAnsi="TimesNewRomanPSMT"/>
            <w:sz w:val="22"/>
            <w:szCs w:val="22"/>
          </w:rPr>
          <w:delText>00 feet</w:delText>
        </w:r>
      </w:del>
      <w:ins w:id="461" w:author="Caitlin Page Casar" w:date="2019-07-17T14:22:00Z">
        <w:r w:rsidR="00FD6EF7">
          <w:rPr>
            <w:rFonts w:ascii="TimesNewRomanPSMT" w:hAnsi="TimesNewRomanPSMT"/>
            <w:sz w:val="22"/>
            <w:szCs w:val="22"/>
          </w:rPr>
          <w:t>2.5 km</w:t>
        </w:r>
      </w:ins>
      <w:r w:rsidRPr="007A3AFF">
        <w:rPr>
          <w:rFonts w:ascii="TimesNewRomanPSMT" w:hAnsi="TimesNewRomanPSMT"/>
          <w:sz w:val="22"/>
          <w:szCs w:val="22"/>
        </w:rPr>
        <w:t xml:space="preserve">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w:t>
      </w:r>
      <w:del w:id="462" w:author="Maggie Osburn" w:date="2019-07-17T10:16:00Z">
        <w:r w:rsidRPr="007A3AFF" w:rsidDel="00115705">
          <w:rPr>
            <w:rFonts w:ascii="TimesNewRomanPSMT" w:hAnsi="TimesNewRomanPSMT"/>
            <w:sz w:val="22"/>
            <w:szCs w:val="22"/>
          </w:rPr>
          <w:delText>three major formations:</w:delText>
        </w:r>
      </w:del>
      <w:ins w:id="463" w:author="Maggie Osburn" w:date="2019-07-17T10:16:00Z">
        <w:r w:rsidR="00115705">
          <w:rPr>
            <w:rFonts w:ascii="TimesNewRomanPSMT" w:hAnsi="TimesNewRomanPSMT"/>
            <w:sz w:val="22"/>
            <w:szCs w:val="22"/>
          </w:rPr>
          <w:t>the</w:t>
        </w:r>
      </w:ins>
      <w:r w:rsidRPr="007A3AFF">
        <w:rPr>
          <w:rFonts w:ascii="TimesNewRomanPSMT" w:hAnsi="TimesNewRomanPSMT"/>
          <w:sz w:val="22"/>
          <w:szCs w:val="22"/>
        </w:rPr>
        <w:t xml:space="preserve"> Ellison, Homestake, and Poorman</w:t>
      </w:r>
      <w:ins w:id="464" w:author="Maggie Osburn" w:date="2019-07-17T10:15:00Z">
        <w:r w:rsidR="00115705">
          <w:rPr>
            <w:rFonts w:ascii="TimesNewRomanPSMT" w:hAnsi="TimesNewRomanPSMT"/>
            <w:sz w:val="22"/>
            <w:szCs w:val="22"/>
          </w:rPr>
          <w:t xml:space="preserve"> formations</w:t>
        </w:r>
      </w:ins>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Homestake Formation is gold ore-bearing, carbonate-rich iron formation. The upper Poorman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w:t>
      </w:r>
      <w:proofErr w:type="spellStart"/>
      <w:r w:rsidRPr="008C088B">
        <w:rPr>
          <w:rFonts w:ascii="TimesNewRomanPSMT" w:hAnsi="TimesNewRomanPSMT"/>
          <w:sz w:val="22"/>
        </w:rPr>
        <w:t>Caddey</w:t>
      </w:r>
      <w:proofErr w:type="spellEnd"/>
      <w:r w:rsidRPr="008C088B">
        <w:rPr>
          <w:rFonts w:ascii="TimesNewRomanPSMT" w:hAnsi="TimesNewRomanPSMT"/>
          <w:sz w:val="22"/>
        </w:rPr>
        <w:t xml:space="preserve">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those near to the mine workings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1203BB9E" w:rsidR="000F7BB1" w:rsidRPr="00AF4C01" w:rsidRDefault="000F7BB1" w:rsidP="00C70A24">
      <w:pPr>
        <w:pStyle w:val="NormalWeb"/>
        <w:spacing w:before="120" w:beforeAutospacing="0" w:after="0" w:afterAutospacing="0" w:line="276" w:lineRule="auto"/>
        <w:jc w:val="both"/>
        <w:rPr>
          <w:sz w:val="22"/>
          <w:szCs w:val="22"/>
          <w:rPrChange w:id="465" w:author="Caitlin Page Casar" w:date="2019-07-16T21:38:00Z">
            <w:rPr>
              <w:rFonts w:ascii="TimesNewRomanPSMT" w:hAnsi="TimesNewRomanPSMT"/>
              <w:sz w:val="20"/>
              <w:szCs w:val="20"/>
            </w:rPr>
          </w:rPrChange>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ins w:id="466" w:author="Caitlin Page Casar" w:date="2019-07-31T15:34:00Z">
        <w:r w:rsidR="00AE5B90">
          <w:rPr>
            <w:rFonts w:ascii="TimesNewRomanPSMT" w:hAnsi="TimesNewRomanPSMT"/>
            <w:sz w:val="22"/>
            <w:szCs w:val="22"/>
          </w:rPr>
          <w:t xml:space="preserve"> </w:t>
        </w:r>
        <w:r w:rsidR="00AE5B90">
          <w:rPr>
            <w:rFonts w:ascii="TimesNewRomanPSMT" w:hAnsi="TimesNewRomanPSMT"/>
            <w:sz w:val="22"/>
            <w:szCs w:val="22"/>
          </w:rPr>
          <w:fldChar w:fldCharType="begin"/>
        </w:r>
        <w:r w:rsidR="00AE5B90">
          <w:rPr>
            <w:rFonts w:ascii="TimesNewRomanPSMT" w:hAnsi="TimesNewRomanPSMT"/>
            <w:sz w:val="22"/>
            <w:szCs w:val="22"/>
          </w:rPr>
          <w:instrText xml:space="preserve"> ADDIN ZOTERO_ITEM CSL_CITATION {"citationID":"qRcc2Qdq","properties":{"formattedCitation":"(Osburn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AE5B90">
        <w:rPr>
          <w:rFonts w:ascii="TimesNewRomanPSMT" w:hAnsi="TimesNewRomanPSMT"/>
          <w:sz w:val="22"/>
          <w:szCs w:val="22"/>
        </w:rPr>
        <w:fldChar w:fldCharType="separate"/>
      </w:r>
      <w:ins w:id="467" w:author="Caitlin Page Casar" w:date="2019-07-31T15:34:00Z">
        <w:r w:rsidR="00AE5B90" w:rsidRPr="00AE5B90">
          <w:rPr>
            <w:rFonts w:ascii="TimesNewRomanPSMT" w:hAnsi="TimesNewRomanPSMT" w:cs="TimesNewRomanPSMT"/>
            <w:sz w:val="22"/>
            <w:rPrChange w:id="468" w:author="Caitlin Page Casar" w:date="2019-07-31T15:34:00Z">
              <w:rPr/>
            </w:rPrChange>
          </w:rPr>
          <w:t>(</w:t>
        </w:r>
        <w:proofErr w:type="spellStart"/>
        <w:r w:rsidR="00AE5B90" w:rsidRPr="00AE5B90">
          <w:rPr>
            <w:rFonts w:ascii="TimesNewRomanPSMT" w:hAnsi="TimesNewRomanPSMT" w:cs="TimesNewRomanPSMT"/>
            <w:sz w:val="22"/>
            <w:rPrChange w:id="469" w:author="Caitlin Page Casar" w:date="2019-07-31T15:34:00Z">
              <w:rPr/>
            </w:rPrChange>
          </w:rPr>
          <w:t>Osburn</w:t>
        </w:r>
        <w:proofErr w:type="spellEnd"/>
        <w:r w:rsidR="00AE5B90" w:rsidRPr="00AE5B90">
          <w:rPr>
            <w:rFonts w:ascii="TimesNewRomanPSMT" w:hAnsi="TimesNewRomanPSMT" w:cs="TimesNewRomanPSMT"/>
            <w:sz w:val="22"/>
            <w:rPrChange w:id="470" w:author="Caitlin Page Casar" w:date="2019-07-31T15:34:00Z">
              <w:rPr/>
            </w:rPrChange>
          </w:rPr>
          <w:t xml:space="preserve"> </w:t>
        </w:r>
        <w:r w:rsidR="00AE5B90" w:rsidRPr="00AE5B90">
          <w:rPr>
            <w:rFonts w:ascii="TimesNewRomanPSMT" w:hAnsi="TimesNewRomanPSMT" w:cs="TimesNewRomanPSMT"/>
            <w:i/>
            <w:iCs/>
            <w:sz w:val="22"/>
            <w:rPrChange w:id="471" w:author="Caitlin Page Casar" w:date="2019-07-31T15:34:00Z">
              <w:rPr>
                <w:i/>
                <w:iCs/>
              </w:rPr>
            </w:rPrChange>
          </w:rPr>
          <w:t>et al.</w:t>
        </w:r>
        <w:r w:rsidR="00AE5B90" w:rsidRPr="00AE5B90">
          <w:rPr>
            <w:rFonts w:ascii="TimesNewRomanPSMT" w:hAnsi="TimesNewRomanPSMT" w:cs="TimesNewRomanPSMT"/>
            <w:sz w:val="22"/>
            <w:rPrChange w:id="472" w:author="Caitlin Page Casar" w:date="2019-07-31T15:34:00Z">
              <w:rPr/>
            </w:rPrChange>
          </w:rPr>
          <w:t>, 2019</w:t>
        </w:r>
        <w:r w:rsidR="00AE5B90">
          <w:rPr>
            <w:rFonts w:ascii="TimesNewRomanPSMT" w:hAnsi="TimesNewRomanPSMT" w:cs="TimesNewRomanPSMT"/>
            <w:sz w:val="22"/>
          </w:rPr>
          <w:t xml:space="preserve">a, </w:t>
        </w:r>
        <w:proofErr w:type="spellStart"/>
        <w:r w:rsidR="00AE5B90" w:rsidRPr="007A3AFF">
          <w:rPr>
            <w:sz w:val="22"/>
            <w:szCs w:val="22"/>
          </w:rPr>
          <w:t>Osburn</w:t>
        </w:r>
        <w:proofErr w:type="spellEnd"/>
        <w:r w:rsidR="00AE5B90" w:rsidRPr="007A3AFF">
          <w:rPr>
            <w:sz w:val="22"/>
            <w:szCs w:val="22"/>
          </w:rPr>
          <w:t xml:space="preserve"> 2019b </w:t>
        </w:r>
        <w:r w:rsidR="00AE5B90" w:rsidRPr="007A3AFF">
          <w:rPr>
            <w:i/>
            <w:sz w:val="22"/>
            <w:szCs w:val="22"/>
          </w:rPr>
          <w:t>in prep</w:t>
        </w:r>
        <w:r w:rsidR="00AE5B90" w:rsidRPr="00AE5B90">
          <w:rPr>
            <w:rFonts w:ascii="TimesNewRomanPSMT" w:hAnsi="TimesNewRomanPSMT" w:cs="TimesNewRomanPSMT"/>
            <w:sz w:val="22"/>
            <w:rPrChange w:id="473" w:author="Caitlin Page Casar" w:date="2019-07-31T15:34:00Z">
              <w:rPr/>
            </w:rPrChange>
          </w:rPr>
          <w:t>)</w:t>
        </w:r>
        <w:r w:rsidR="00AE5B90">
          <w:rPr>
            <w:rFonts w:ascii="TimesNewRomanPSMT" w:hAnsi="TimesNewRomanPSMT"/>
            <w:sz w:val="22"/>
            <w:szCs w:val="22"/>
          </w:rPr>
          <w:fldChar w:fldCharType="end"/>
        </w:r>
      </w:ins>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r w:rsidRPr="007A3AFF">
        <w:rPr>
          <w:rFonts w:ascii="TimesNewRomanPSMT" w:hAnsi="TimesNewRomanPSMT"/>
          <w:sz w:val="22"/>
          <w:szCs w:val="22"/>
        </w:rPr>
        <w:t xml:space="preserve">and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sidRPr="00AF4C01">
        <w:rPr>
          <w:sz w:val="22"/>
          <w:szCs w:val="22"/>
          <w:rPrChange w:id="474" w:author="Caitlin Page Casar" w:date="2019-07-16T21:38:00Z">
            <w:rPr>
              <w:rFonts w:ascii="TimesNewRomanPSMT" w:hAnsi="TimesNewRomanPSMT"/>
              <w:sz w:val="20"/>
              <w:szCs w:val="20"/>
            </w:rPr>
          </w:rPrChange>
        </w:rPr>
        <w:t>All three of these sites are drilled away from the mine workings and likely have significant water residence times</w:t>
      </w:r>
      <w:ins w:id="475" w:author="Caitlin Page Casar" w:date="2019-07-31T15:34:00Z">
        <w:r w:rsidR="00AE5B90">
          <w:rPr>
            <w:sz w:val="22"/>
            <w:szCs w:val="22"/>
          </w:rPr>
          <w:t xml:space="preserve">. </w:t>
        </w:r>
      </w:ins>
      <w:del w:id="476" w:author="Caitlin Page Casar" w:date="2019-07-31T15:34:00Z">
        <w:r w:rsidRPr="00AF4C01" w:rsidDel="00AE5B90">
          <w:rPr>
            <w:sz w:val="22"/>
            <w:szCs w:val="22"/>
            <w:rPrChange w:id="477" w:author="Caitlin Page Casar" w:date="2019-07-16T21:38:00Z">
              <w:rPr>
                <w:rFonts w:ascii="TimesNewRomanPSMT" w:hAnsi="TimesNewRomanPSMT"/>
                <w:sz w:val="20"/>
                <w:szCs w:val="20"/>
              </w:rPr>
            </w:rPrChange>
          </w:rPr>
          <w:delText>.</w:delText>
        </w:r>
      </w:del>
    </w:p>
    <w:p w14:paraId="5D6C2859" w14:textId="4E4946E8" w:rsidR="00CC1CD4" w:rsidRPr="00CC1CD4" w:rsidDel="00382EA3" w:rsidRDefault="00CC1CD4" w:rsidP="00CC1CD4">
      <w:pPr>
        <w:pStyle w:val="NormalWeb"/>
        <w:spacing w:before="120" w:beforeAutospacing="0" w:after="0" w:afterAutospacing="0"/>
        <w:jc w:val="both"/>
        <w:rPr>
          <w:moveFrom w:id="478" w:author="Caitlin Page Casar" w:date="2019-06-29T12:48:00Z"/>
          <w:rFonts w:ascii="TimesNewRomanPSMT" w:hAnsi="TimesNewRomanPSMT"/>
        </w:rPr>
      </w:pPr>
      <w:moveFromRangeStart w:id="479" w:author="Caitlin Page Casar" w:date="2019-06-29T12:48:00Z" w:name="move12704929"/>
    </w:p>
    <w:p w14:paraId="697B7665" w14:textId="4777E8ED" w:rsidR="00EB1AB8" w:rsidRPr="00BA5F61" w:rsidDel="00382EA3" w:rsidRDefault="00EB1AB8" w:rsidP="00BA5F61">
      <w:pPr>
        <w:pStyle w:val="NormalWeb"/>
        <w:spacing w:before="0" w:beforeAutospacing="0" w:after="0" w:afterAutospacing="0"/>
        <w:rPr>
          <w:moveFrom w:id="480" w:author="Caitlin Page Casar" w:date="2019-06-29T12:48:00Z"/>
          <w:sz w:val="16"/>
          <w:szCs w:val="16"/>
        </w:rPr>
      </w:pPr>
      <w:moveFrom w:id="481" w:author="Caitlin Page Casar" w:date="2019-06-29T12:48:00Z">
        <w:r w:rsidRPr="00BA5F61" w:rsidDel="00382EA3">
          <w:rPr>
            <w:b/>
            <w:sz w:val="16"/>
            <w:szCs w:val="16"/>
          </w:rPr>
          <w:t>Table 1.</w:t>
        </w:r>
        <w:r w:rsidRPr="00BA5F61" w:rsidDel="00382EA3">
          <w:rPr>
            <w:sz w:val="16"/>
            <w:szCs w:val="16"/>
          </w:rPr>
          <w:t xml:space="preserve"> </w:t>
        </w:r>
        <w:r w:rsidR="00D978F8" w:rsidRPr="00BA5F61" w:rsidDel="00382EA3">
          <w:rPr>
            <w:rFonts w:ascii="TimesNewRomanPSMT" w:hAnsi="TimesNewRomanPSMT"/>
            <w:sz w:val="16"/>
            <w:szCs w:val="16"/>
          </w:rPr>
          <w:t xml:space="preserve">Averaged fracture fluid geochemistry measured at three DeMMO sites </w:t>
        </w:r>
        <w:r w:rsidR="0063580B" w:rsidRPr="00BA5F61" w:rsidDel="00382EA3">
          <w:rPr>
            <w:rFonts w:ascii="TimesNewRomanPSMT" w:hAnsi="TimesNewRomanPSMT"/>
            <w:sz w:val="16"/>
            <w:szCs w:val="16"/>
          </w:rPr>
          <w:t>between</w:t>
        </w:r>
        <w:r w:rsidR="00D978F8" w:rsidRPr="00BA5F61" w:rsidDel="00382EA3">
          <w:rPr>
            <w:rFonts w:ascii="TimesNewRomanPSMT" w:hAnsi="TimesNewRomanPSMT"/>
            <w:sz w:val="16"/>
            <w:szCs w:val="16"/>
          </w:rPr>
          <w:t xml:space="preserve"> Dec. 2015 - Sep. 2018. </w:t>
        </w:r>
      </w:moveFrom>
    </w:p>
    <w:moveFromRangeEnd w:id="479"/>
    <w:p w14:paraId="76BFFF8A" w14:textId="44660495" w:rsidR="00EB1AB8" w:rsidRDefault="00EB1AB8" w:rsidP="00421561">
      <w:pPr>
        <w:pStyle w:val="ListParagraph"/>
        <w:ind w:left="0"/>
        <w:jc w:val="both"/>
        <w:rPr>
          <w:ins w:id="482" w:author="Caitlin Page Casar" w:date="2019-06-29T12:47:00Z"/>
        </w:rPr>
      </w:pPr>
    </w:p>
    <w:p w14:paraId="4BF8BAEC" w14:textId="07B231E3" w:rsidR="00382EA3" w:rsidDel="00382EA3" w:rsidRDefault="00382EA3" w:rsidP="00421561">
      <w:pPr>
        <w:pStyle w:val="ListParagraph"/>
        <w:ind w:left="0"/>
        <w:jc w:val="both"/>
        <w:rPr>
          <w:del w:id="483" w:author="Caitlin Page Casar" w:date="2019-06-29T12:48:00Z"/>
        </w:rPr>
      </w:pPr>
    </w:p>
    <w:p w14:paraId="78EFD214" w14:textId="36F79AD9" w:rsidR="00887EDB" w:rsidRDefault="00AF0729" w:rsidP="00AF0729">
      <w:pPr>
        <w:pStyle w:val="NormalWeb"/>
        <w:spacing w:line="276" w:lineRule="auto"/>
        <w:jc w:val="both"/>
        <w:rPr>
          <w:ins w:id="484" w:author="Caitlin Page Casar" w:date="2019-06-29T12:48:00Z"/>
          <w:rFonts w:ascii="TimesNewRomanPSMT" w:hAnsi="TimesNewRomanPSMT"/>
          <w:color w:val="7F7F7F" w:themeColor="text1" w:themeTint="80"/>
          <w:sz w:val="18"/>
          <w:szCs w:val="18"/>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 xml:space="preserve">Cross-sectional view of the Deep Mine Microbial Observatory (DeMMO).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Green circles represent locations of six DeMMO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53FC44E8" w14:textId="0FEC5C77" w:rsidR="00382EA3" w:rsidRDefault="00382EA3" w:rsidP="00AF0729">
      <w:pPr>
        <w:pStyle w:val="NormalWeb"/>
        <w:spacing w:line="276" w:lineRule="auto"/>
        <w:jc w:val="both"/>
        <w:rPr>
          <w:ins w:id="485" w:author="Caitlin Page Casar" w:date="2019-06-29T12:48:00Z"/>
          <w:rFonts w:ascii="TimesNewRomanPSMT" w:hAnsi="TimesNewRomanPSMT"/>
          <w:color w:val="7F7F7F" w:themeColor="text1" w:themeTint="80"/>
          <w:sz w:val="18"/>
          <w:szCs w:val="18"/>
        </w:rPr>
      </w:pPr>
    </w:p>
    <w:p w14:paraId="79A3EF15" w14:textId="4CDE9494" w:rsidR="00382EA3" w:rsidRPr="00382EA3" w:rsidRDefault="00382EA3">
      <w:pPr>
        <w:pStyle w:val="ListParagraph"/>
        <w:ind w:left="0"/>
        <w:jc w:val="both"/>
        <w:rPr>
          <w:rPrChange w:id="486" w:author="Caitlin Page Casar" w:date="2019-06-29T12:49:00Z">
            <w:rPr>
              <w:sz w:val="22"/>
              <w:szCs w:val="22"/>
            </w:rPr>
          </w:rPrChange>
        </w:rPr>
        <w:pPrChange w:id="487" w:author="Caitlin Page Casar" w:date="2019-06-29T12:49:00Z">
          <w:pPr>
            <w:pStyle w:val="NormalWeb"/>
            <w:spacing w:line="276" w:lineRule="auto"/>
            <w:jc w:val="both"/>
          </w:pPr>
        </w:pPrChange>
      </w:pPr>
      <w:ins w:id="488" w:author="Caitlin Page Casar" w:date="2019-06-29T12:48:00Z">
        <w:r>
          <w:rPr>
            <w:noProof/>
          </w:rPr>
          <w:drawing>
            <wp:inline distT="0" distB="0" distL="0" distR="0" wp14:anchorId="7CE66A63" wp14:editId="2E8C4151">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ochem-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ins w:id="489" w:author="Caitlin Page Casar" w:date="2019-06-29T12:49: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2</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Averaged fracture fluid chemistry at DeMMO</w:t>
        </w:r>
      </w:ins>
      <w:ins w:id="490" w:author="Caitlin Page Casar" w:date="2019-06-29T12:50:00Z">
        <w:r>
          <w:rPr>
            <w:rFonts w:ascii="TimesNewRomanPSMT" w:hAnsi="TimesNewRomanPSMT"/>
            <w:color w:val="7F7F7F" w:themeColor="text1" w:themeTint="80"/>
            <w:sz w:val="18"/>
            <w:szCs w:val="18"/>
          </w:rPr>
          <w:t xml:space="preserve"> measured between December 2015-April </w:t>
        </w:r>
        <w:commentRangeStart w:id="491"/>
        <w:commentRangeStart w:id="492"/>
        <w:r>
          <w:rPr>
            <w:rFonts w:ascii="TimesNewRomanPSMT" w:hAnsi="TimesNewRomanPSMT"/>
            <w:color w:val="7F7F7F" w:themeColor="text1" w:themeTint="80"/>
            <w:sz w:val="18"/>
            <w:szCs w:val="18"/>
          </w:rPr>
          <w:t>2018</w:t>
        </w:r>
      </w:ins>
      <w:commentRangeEnd w:id="491"/>
      <w:r w:rsidR="00115705">
        <w:rPr>
          <w:rStyle w:val="CommentReference"/>
        </w:rPr>
        <w:commentReference w:id="491"/>
      </w:r>
      <w:commentRangeEnd w:id="492"/>
      <w:r w:rsidR="00315766">
        <w:rPr>
          <w:rStyle w:val="CommentReference"/>
        </w:rPr>
        <w:commentReference w:id="492"/>
      </w:r>
      <w:ins w:id="493" w:author="Caitlin Page Casar" w:date="2019-06-29T12:49:00Z">
        <w:r>
          <w:rPr>
            <w:rFonts w:ascii="TimesNewRomanPSMT" w:hAnsi="TimesNewRomanPSMT"/>
            <w:color w:val="7F7F7F" w:themeColor="text1" w:themeTint="80"/>
            <w:sz w:val="18"/>
            <w:szCs w:val="18"/>
          </w:rPr>
          <w:t>.</w:t>
        </w:r>
      </w:ins>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6D0C2D59"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DeMMO (</w:t>
      </w:r>
      <w:del w:id="494" w:author="Caitlin Page Casar" w:date="2019-07-01T22:10:00Z">
        <w:r w:rsidRPr="00BB6990" w:rsidDel="00BB6990">
          <w:rPr>
            <w:rFonts w:ascii="TimesNewRomanPSMT" w:hAnsi="TimesNewRomanPSMT"/>
            <w:color w:val="FF0000"/>
            <w:sz w:val="22"/>
            <w:szCs w:val="22"/>
            <w:rPrChange w:id="495" w:author="Caitlin Page Casar" w:date="2019-07-01T22:10:00Z">
              <w:rPr>
                <w:rFonts w:ascii="TimesNewRomanPSMT" w:hAnsi="TimesNewRomanPSMT"/>
                <w:sz w:val="22"/>
                <w:szCs w:val="22"/>
              </w:rPr>
            </w:rPrChange>
          </w:rPr>
          <w:delText xml:space="preserve">Table </w:delText>
        </w:r>
      </w:del>
      <w:ins w:id="496" w:author="Caitlin Page Casar" w:date="2019-07-01T22:10:00Z">
        <w:r w:rsidR="00BB6990" w:rsidRPr="00BB6990">
          <w:rPr>
            <w:rFonts w:ascii="TimesNewRomanPSMT" w:hAnsi="TimesNewRomanPSMT"/>
            <w:color w:val="FF0000"/>
            <w:sz w:val="22"/>
            <w:szCs w:val="22"/>
            <w:rPrChange w:id="497" w:author="Caitlin Page Casar" w:date="2019-07-01T22:10:00Z">
              <w:rPr>
                <w:rFonts w:ascii="TimesNewRomanPSMT" w:hAnsi="TimesNewRomanPSMT"/>
                <w:sz w:val="22"/>
                <w:szCs w:val="22"/>
              </w:rPr>
            </w:rPrChange>
          </w:rPr>
          <w:t xml:space="preserve">Figure </w:t>
        </w:r>
      </w:ins>
      <w:r w:rsidRPr="00BB6990">
        <w:rPr>
          <w:rFonts w:ascii="TimesNewRomanPSMT" w:hAnsi="TimesNewRomanPSMT"/>
          <w:color w:val="FF0000"/>
          <w:sz w:val="22"/>
          <w:szCs w:val="22"/>
          <w:rPrChange w:id="498" w:author="Caitlin Page Casar" w:date="2019-07-01T22:10:00Z">
            <w:rPr>
              <w:rFonts w:ascii="TimesNewRomanPSMT" w:hAnsi="TimesNewRomanPSMT"/>
              <w:sz w:val="22"/>
              <w:szCs w:val="22"/>
            </w:rPr>
          </w:rPrChange>
        </w:rPr>
        <w:t>2</w:t>
      </w:r>
      <w:r>
        <w:rPr>
          <w:rFonts w:ascii="TimesNewRomanPSMT" w:hAnsi="TimesNewRomanPSMT"/>
          <w:sz w:val="22"/>
          <w:szCs w:val="22"/>
        </w:rPr>
        <w:t xml:space="preserve">). </w:t>
      </w:r>
      <w:r w:rsidRPr="00B93E58">
        <w:rPr>
          <w:rFonts w:ascii="TimesNewRomanPSMT" w:hAnsi="TimesNewRomanPSMT"/>
          <w:sz w:val="22"/>
          <w:szCs w:val="22"/>
        </w:rPr>
        <w:t>We collected DeMMO fluid geochemical data 11 times between December 2015 and September 2018</w:t>
      </w:r>
      <w:del w:id="499" w:author="Caitlin Page Casar" w:date="2019-07-31T12:51:00Z">
        <w:r w:rsidRPr="00B93E58" w:rsidDel="00081EE2">
          <w:rPr>
            <w:rFonts w:ascii="TimesNewRomanPSMT" w:hAnsi="TimesNewRomanPSMT"/>
            <w:sz w:val="22"/>
            <w:szCs w:val="22"/>
          </w:rPr>
          <w:delText xml:space="preserve"> </w:delText>
        </w:r>
      </w:del>
      <w:ins w:id="500" w:author="Caitlin Page Casar" w:date="2019-07-31T12:51:00Z">
        <w:r w:rsidR="00081EE2">
          <w:rPr>
            <w:rFonts w:ascii="TimesNewRomanPSMT" w:hAnsi="TimesNewRomanPSMT"/>
            <w:sz w:val="22"/>
            <w:szCs w:val="22"/>
          </w:rPr>
          <w:t xml:space="preserve"> </w:t>
        </w:r>
        <w:r w:rsidR="00081EE2">
          <w:rPr>
            <w:rFonts w:ascii="TimesNewRomanPSMT" w:hAnsi="TimesNewRomanPSMT"/>
            <w:sz w:val="22"/>
            <w:szCs w:val="22"/>
          </w:rPr>
          <w:fldChar w:fldCharType="begin"/>
        </w:r>
        <w:r w:rsidR="00081EE2">
          <w:rPr>
            <w:rFonts w:ascii="TimesNewRomanPSMT" w:hAnsi="TimesNewRomanPSMT"/>
            <w:sz w:val="22"/>
            <w:szCs w:val="22"/>
          </w:rPr>
          <w:instrText xml:space="preserve"> ADDIN ZOTERO_ITEM CSL_CITATION {"citationID":"eVsPCQQQ","properties":{"formattedCitation":"(Osburn {\\i{}et al.}, 2019)","plainCitation":"(Osburn et al., 2019)","noteIndex":0},"citationItems":[{"id":506,"uris":["http://zotero.org/users/local/dsI5V9tJ/items/LGRPWUFZ"],"uri":["http://zotero.org/users/local/dsI5V9tJ/items/LGRPWUFZ"],"itemData":{"id":506,"type":"article-journal","title":"Establishment of the Deep Mine Microbial Observatory (DeMMO), South Dakota, USA, a Geochemically Stable Portal Into the Deep Subsurface","container-title":"Frontiers in Earth Science","volume":"7","source":"Frontiers","abstract":"Identifying temporal trends in deep subsurface geomicrobiology is challenging as it requires both in-depth knowledge of in situ geochemistry and innovative sampling techniques. Subsurface microbial dynamics can only be understood in the context of accompanying geochemistry, and thus, it is imperative to first characterize available microbial habitats and their temporal evolution. Also, samples must be acquired in a clean and consistent manner to avoid artefacts stemming from surface microbes, atmospheric contamination, or external temporal variability. To facilitate these ends, we established the Deep Mine Microbial Observatory (DeMMO) in the Sanford Underground Research Facility (SURF), Lead, SD, USA to sample naturally draining fracture fluids at six spatially distributed sites from the shallowest (800 ft) to the deepest accessible (4,850 ft) depths. Here we report on the installation and subsequent two-year aqueous geochemical monitoring campaign of the DeMMO network. DeMMO fluids have distinct geochemical compositions showing differences with respect to depth, proximity to mine workings, and host rock geology. Most measurements were remarkably stable through the two-year sampling window, illustrating temporal stability of the water sources to each site, including over induced perturbations such as drilling. Interestingly, there was a lack of seasonality even at shallowest sites, indicating limited direct communication with modern meteoric waters. Patterns of fluid geochemistry are distinct between sites, and largely predictable based upon our understanding of the lithology and inorganic geochemistry of the host rocks. Thermodynamic calculations suggest that both inorganic and organic redox reactions can yield energy to, respectively, lithotrophic and heterotrophic microorganisms in this system, although the yields vary considerably by site. We conclude that each DeMMO site represents a unique window into the deep subsurface of SURF, accessing distinct fluid pockets, aqueous geochemistry, and dissolved gas geochemistry – providing stable conditions that facilitate long-term habitation of subsurface fractures and water pockets by distinct microbial communities.","URL":"https://www.frontiersin.org/articles/10.3389/feart.2019.00196/full?&amp;utm_source=Email_to_authors_&amp;utm_medium=Email&amp;utm_content=T1_11.5e1_author&amp;utm_campaign=Email_publication&amp;field=&amp;journalName=Frontiers_in_Earth_Science&amp;id=454235","DOI":"10.3389/feart.2019.00196","ISSN":"2296-6463","journalAbbreviation":"Front. Earth Sci.","language":"English","author":[{"family":"Osburn","given":"Magdalena R."},{"family":"Kruger","given":"Brittany"},{"family":"Masterson","given":"Andrew L."},{"family":"Casar","given":"Caitlin P."},{"family":"Amend","given":"Jan P."}],"issued":{"date-parts":[["2019"]]},"accessed":{"date-parts":[["2019",7,31]]}}}],"schema":"https://github.com/citation-style-language/schema/raw/master/csl-citation.json"} </w:instrText>
        </w:r>
      </w:ins>
      <w:r w:rsidR="00081EE2">
        <w:rPr>
          <w:rFonts w:ascii="TimesNewRomanPSMT" w:hAnsi="TimesNewRomanPSMT"/>
          <w:sz w:val="22"/>
          <w:szCs w:val="22"/>
        </w:rPr>
        <w:fldChar w:fldCharType="separate"/>
      </w:r>
      <w:ins w:id="501" w:author="Caitlin Page Casar" w:date="2019-07-31T12:51:00Z">
        <w:r w:rsidR="00081EE2" w:rsidRPr="00081EE2">
          <w:rPr>
            <w:rFonts w:ascii="TimesNewRomanPSMT" w:hAnsi="TimesNewRomanPSMT" w:cs="TimesNewRomanPSMT"/>
            <w:sz w:val="22"/>
            <w:rPrChange w:id="502" w:author="Caitlin Page Casar" w:date="2019-07-31T12:51:00Z">
              <w:rPr/>
            </w:rPrChange>
          </w:rPr>
          <w:t>(</w:t>
        </w:r>
        <w:proofErr w:type="spellStart"/>
        <w:r w:rsidR="00081EE2" w:rsidRPr="00081EE2">
          <w:rPr>
            <w:rFonts w:ascii="TimesNewRomanPSMT" w:hAnsi="TimesNewRomanPSMT" w:cs="TimesNewRomanPSMT"/>
            <w:sz w:val="22"/>
            <w:rPrChange w:id="503" w:author="Caitlin Page Casar" w:date="2019-07-31T12:51:00Z">
              <w:rPr/>
            </w:rPrChange>
          </w:rPr>
          <w:t>Osburn</w:t>
        </w:r>
        <w:proofErr w:type="spellEnd"/>
        <w:r w:rsidR="00081EE2" w:rsidRPr="00081EE2">
          <w:rPr>
            <w:rFonts w:ascii="TimesNewRomanPSMT" w:hAnsi="TimesNewRomanPSMT" w:cs="TimesNewRomanPSMT"/>
            <w:sz w:val="22"/>
            <w:rPrChange w:id="504" w:author="Caitlin Page Casar" w:date="2019-07-31T12:51:00Z">
              <w:rPr/>
            </w:rPrChange>
          </w:rPr>
          <w:t xml:space="preserve"> </w:t>
        </w:r>
        <w:r w:rsidR="00081EE2" w:rsidRPr="00081EE2">
          <w:rPr>
            <w:rFonts w:ascii="TimesNewRomanPSMT" w:hAnsi="TimesNewRomanPSMT" w:cs="TimesNewRomanPSMT"/>
            <w:i/>
            <w:iCs/>
            <w:sz w:val="22"/>
            <w:rPrChange w:id="505" w:author="Caitlin Page Casar" w:date="2019-07-31T12:51:00Z">
              <w:rPr>
                <w:i/>
                <w:iCs/>
              </w:rPr>
            </w:rPrChange>
          </w:rPr>
          <w:t>et al.</w:t>
        </w:r>
        <w:r w:rsidR="00081EE2" w:rsidRPr="00081EE2">
          <w:rPr>
            <w:rFonts w:ascii="TimesNewRomanPSMT" w:hAnsi="TimesNewRomanPSMT" w:cs="TimesNewRomanPSMT"/>
            <w:sz w:val="22"/>
            <w:rPrChange w:id="506" w:author="Caitlin Page Casar" w:date="2019-07-31T12:51:00Z">
              <w:rPr/>
            </w:rPrChange>
          </w:rPr>
          <w:t>, 2019</w:t>
        </w:r>
        <w:r w:rsidR="00081EE2">
          <w:rPr>
            <w:rFonts w:ascii="TimesNewRomanPSMT" w:hAnsi="TimesNewRomanPSMT" w:cs="TimesNewRomanPSMT"/>
            <w:sz w:val="22"/>
          </w:rPr>
          <w:t>a</w:t>
        </w:r>
        <w:r w:rsidR="00081EE2" w:rsidRPr="00081EE2">
          <w:rPr>
            <w:rFonts w:ascii="TimesNewRomanPSMT" w:hAnsi="TimesNewRomanPSMT" w:cs="TimesNewRomanPSMT"/>
            <w:sz w:val="22"/>
            <w:rPrChange w:id="507" w:author="Caitlin Page Casar" w:date="2019-07-31T12:51:00Z">
              <w:rPr/>
            </w:rPrChange>
          </w:rPr>
          <w:t>)</w:t>
        </w:r>
        <w:r w:rsidR="00081EE2">
          <w:rPr>
            <w:rFonts w:ascii="TimesNewRomanPSMT" w:hAnsi="TimesNewRomanPSMT"/>
            <w:sz w:val="22"/>
            <w:szCs w:val="22"/>
          </w:rPr>
          <w:fldChar w:fldCharType="end"/>
        </w:r>
      </w:ins>
      <w:del w:id="508" w:author="Caitlin Page Casar" w:date="2019-07-31T12:51:00Z">
        <w:r w:rsidRPr="00B93E58" w:rsidDel="00081EE2">
          <w:rPr>
            <w:rFonts w:ascii="TimesNewRomanPSMT" w:hAnsi="TimesNewRomanPSMT"/>
            <w:sz w:val="22"/>
            <w:szCs w:val="22"/>
          </w:rPr>
          <w:delText xml:space="preserve">(Osburn </w:delText>
        </w:r>
        <w:r w:rsidRPr="00B93E58" w:rsidDel="00081EE2">
          <w:rPr>
            <w:rFonts w:ascii="TimesNewRomanPSMT" w:hAnsi="TimesNewRomanPSMT"/>
            <w:i/>
            <w:sz w:val="22"/>
            <w:szCs w:val="22"/>
          </w:rPr>
          <w:delText>et al.</w:delText>
        </w:r>
        <w:r w:rsidRPr="00B93E58" w:rsidDel="00081EE2">
          <w:rPr>
            <w:rFonts w:ascii="TimesNewRomanPSMT" w:hAnsi="TimesNewRomanPSMT"/>
            <w:sz w:val="22"/>
            <w:szCs w:val="22"/>
          </w:rPr>
          <w:delText>, 2019)</w:delText>
        </w:r>
      </w:del>
      <w:r w:rsidRPr="00B93E58">
        <w:rPr>
          <w:rFonts w:ascii="TimesNewRomanPSMT" w:hAnsi="TimesNewRomanPSMT"/>
          <w:sz w:val="22"/>
          <w:szCs w:val="22"/>
        </w:rPr>
        <w:t xml:space="preserve">.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509"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510"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lastRenderedPageBreak/>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7E6CB239" w14:textId="77777777" w:rsidR="00F72B54" w:rsidRDefault="00F72B54" w:rsidP="00F72B54">
            <w:pPr>
              <w:spacing w:afterLines="40" w:after="96"/>
              <w:rPr>
                <w:ins w:id="511" w:author="Caitlin Page Casar" w:date="2019-07-16T21:39:00Z"/>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p w14:paraId="6357E02C" w14:textId="2677DE3A" w:rsidR="00B65986" w:rsidRPr="00B65986" w:rsidRDefault="00B65986" w:rsidP="00F72B54">
            <w:pPr>
              <w:spacing w:afterLines="40" w:after="96"/>
              <w:rPr>
                <w:rFonts w:ascii="Calibri" w:hAnsi="Calibri" w:cs="Calibri"/>
                <w:sz w:val="16"/>
                <w:szCs w:val="16"/>
              </w:rPr>
            </w:pPr>
            <w:ins w:id="512" w:author="Caitlin Page Casar" w:date="2019-07-16T21:39:00Z">
              <w:r w:rsidRPr="00B65986">
                <w:rPr>
                  <w:rFonts w:ascii="Calibri" w:hAnsi="Calibri" w:cs="Calibri"/>
                  <w:sz w:val="16"/>
                  <w:szCs w:val="16"/>
                </w:rPr>
                <w:t>***</w:t>
              </w:r>
              <w:r w:rsidRPr="00B65986">
                <w:rPr>
                  <w:rFonts w:ascii="TimesNewRomanPSMT" w:hAnsi="TimesNewRomanPSMT"/>
                  <w:sz w:val="16"/>
                  <w:szCs w:val="16"/>
                  <w:rPrChange w:id="513" w:author="Caitlin Page Casar" w:date="2019-07-16T21:39:00Z">
                    <w:rPr>
                      <w:rFonts w:ascii="TimesNewRomanPSMT" w:hAnsi="TimesNewRomanPSMT"/>
                      <w:sz w:val="22"/>
                      <w:szCs w:val="22"/>
                    </w:rPr>
                  </w:rPrChange>
                </w:rPr>
                <w:t xml:space="preserve"> DOC concentrations </w:t>
              </w:r>
            </w:ins>
            <w:ins w:id="514" w:author="Caitlin Page Casar" w:date="2019-07-16T21:40:00Z">
              <w:r>
                <w:rPr>
                  <w:rFonts w:ascii="TimesNewRomanPSMT" w:hAnsi="TimesNewRomanPSMT"/>
                  <w:sz w:val="16"/>
                  <w:szCs w:val="16"/>
                </w:rPr>
                <w:t>were used to estimate acetate</w:t>
              </w:r>
            </w:ins>
            <w:ins w:id="515" w:author="Caitlin Page Casar" w:date="2019-07-16T21:39:00Z">
              <w:r w:rsidRPr="00B65986">
                <w:rPr>
                  <w:rFonts w:ascii="TimesNewRomanPSMT" w:hAnsi="TimesNewRomanPSMT"/>
                  <w:sz w:val="16"/>
                  <w:szCs w:val="16"/>
                  <w:rPrChange w:id="516" w:author="Caitlin Page Casar" w:date="2019-07-16T21:39:00Z">
                    <w:rPr>
                      <w:rFonts w:ascii="TimesNewRomanPSMT" w:hAnsi="TimesNewRomanPSMT"/>
                      <w:sz w:val="22"/>
                      <w:szCs w:val="22"/>
                    </w:rPr>
                  </w:rPrChange>
                </w:rPr>
                <w:t>.</w:t>
              </w:r>
            </w:ins>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72741070" w:rsidR="00186671" w:rsidRDefault="00186671">
      <w:pPr>
        <w:spacing w:before="120" w:line="276" w:lineRule="auto"/>
        <w:jc w:val="both"/>
        <w:rPr>
          <w:ins w:id="517" w:author="Caitlin Page Casar" w:date="2019-06-03T15:29:00Z"/>
          <w:rFonts w:ascii="TimesNewRomanPSMT" w:hAnsi="TimesNewRomanPSMT"/>
          <w:sz w:val="22"/>
          <w:szCs w:val="22"/>
        </w:rPr>
        <w:pPrChange w:id="518" w:author="Caitlin Page Casar" w:date="2019-06-04T14:08:00Z">
          <w:pPr>
            <w:jc w:val="both"/>
          </w:pPr>
        </w:pPrChange>
      </w:pPr>
      <w:r>
        <w:rPr>
          <w:sz w:val="22"/>
          <w:szCs w:val="22"/>
        </w:rPr>
        <w:t xml:space="preserve">We </w:t>
      </w:r>
      <w:del w:id="519" w:author="Maggie Osburn" w:date="2019-07-17T10:19:00Z">
        <w:r w:rsidDel="006A32D3">
          <w:rPr>
            <w:sz w:val="22"/>
            <w:szCs w:val="22"/>
          </w:rPr>
          <w:delText xml:space="preserve">employed </w:delText>
        </w:r>
      </w:del>
      <w:ins w:id="520" w:author="Maggie Osburn" w:date="2019-07-17T10:19:00Z">
        <w:r w:rsidR="006A32D3">
          <w:rPr>
            <w:sz w:val="22"/>
            <w:szCs w:val="22"/>
          </w:rPr>
          <w:t xml:space="preserve">deployed </w:t>
        </w:r>
      </w:ins>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DeMMO </w:t>
      </w:r>
      <w:r>
        <w:rPr>
          <w:sz w:val="22"/>
          <w:szCs w:val="22"/>
        </w:rPr>
        <w:t>host rock</w:t>
      </w:r>
      <w:ins w:id="521" w:author="Caitlin Page Casar" w:date="2019-06-03T13:59:00Z">
        <w:r w:rsidR="0091651C">
          <w:rPr>
            <w:sz w:val="22"/>
            <w:szCs w:val="22"/>
          </w:rPr>
          <w:t xml:space="preserve"> (</w:t>
        </w:r>
        <w:r w:rsidR="0091651C" w:rsidRPr="0091651C">
          <w:rPr>
            <w:color w:val="FF0000"/>
            <w:sz w:val="22"/>
            <w:szCs w:val="22"/>
            <w:rPrChange w:id="522" w:author="Caitlin Page Casar" w:date="2019-06-03T13:59:00Z">
              <w:rPr>
                <w:sz w:val="22"/>
                <w:szCs w:val="22"/>
              </w:rPr>
            </w:rPrChange>
          </w:rPr>
          <w:t xml:space="preserve">Figure </w:t>
        </w:r>
      </w:ins>
      <w:ins w:id="523" w:author="Caitlin Page Casar" w:date="2019-07-01T22:09:00Z">
        <w:r w:rsidR="00BB6990">
          <w:rPr>
            <w:color w:val="FF0000"/>
            <w:sz w:val="22"/>
            <w:szCs w:val="22"/>
          </w:rPr>
          <w:t>3</w:t>
        </w:r>
      </w:ins>
      <w:ins w:id="524" w:author="Caitlin Page Casar" w:date="2019-06-03T13:59:00Z">
        <w:r w:rsidR="0091651C">
          <w:rPr>
            <w:sz w:val="22"/>
            <w:szCs w:val="22"/>
          </w:rPr>
          <w:t>)</w:t>
        </w:r>
      </w:ins>
      <w:r>
        <w:rPr>
          <w:sz w:val="22"/>
          <w:szCs w:val="22"/>
        </w:rPr>
        <w:t xml:space="preserve">. </w:t>
      </w:r>
      <w:del w:id="525"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526" w:author="Caitlin Page Casar" w:date="2019-05-22T12:16:00Z">
        <w:del w:id="527" w:author="Maggie Osburn" w:date="2019-07-17T10:20:00Z">
          <w:r w:rsidR="00E3056B" w:rsidRPr="00B93E58" w:rsidDel="006A32D3">
            <w:rPr>
              <w:sz w:val="22"/>
              <w:szCs w:val="22"/>
            </w:rPr>
            <w:delText>An a</w:delText>
          </w:r>
        </w:del>
      </w:ins>
      <w:ins w:id="528" w:author="Maggie Osburn" w:date="2019-07-17T10:20:00Z">
        <w:r w:rsidR="006A32D3">
          <w:rPr>
            <w:sz w:val="22"/>
            <w:szCs w:val="22"/>
          </w:rPr>
          <w:t>A</w:t>
        </w:r>
      </w:ins>
      <w:ins w:id="529" w:author="Caitlin Page Casar" w:date="2019-05-22T12:16:00Z">
        <w:r w:rsidR="00E3056B" w:rsidRPr="00B93E58">
          <w:rPr>
            <w:sz w:val="22"/>
            <w:szCs w:val="22"/>
          </w:rPr>
          <w:t>rray</w:t>
        </w:r>
      </w:ins>
      <w:ins w:id="530" w:author="Maggie Osburn" w:date="2019-07-17T10:20:00Z">
        <w:r w:rsidR="006A32D3">
          <w:rPr>
            <w:sz w:val="22"/>
            <w:szCs w:val="22"/>
          </w:rPr>
          <w:t>s</w:t>
        </w:r>
      </w:ins>
      <w:ins w:id="531" w:author="Caitlin Page Casar" w:date="2019-05-22T12:16:00Z">
        <w:r w:rsidR="00E3056B" w:rsidRPr="00B93E58">
          <w:rPr>
            <w:sz w:val="22"/>
            <w:szCs w:val="22"/>
          </w:rPr>
          <w:t xml:space="preserve"> of flow</w:t>
        </w:r>
        <w:r w:rsidR="00E3056B">
          <w:rPr>
            <w:sz w:val="22"/>
            <w:szCs w:val="22"/>
          </w:rPr>
          <w:t>-</w:t>
        </w:r>
        <w:r w:rsidR="00E3056B" w:rsidRPr="00B93E58">
          <w:rPr>
            <w:sz w:val="22"/>
            <w:szCs w:val="22"/>
          </w:rPr>
          <w:t xml:space="preserve">through colonization reactors </w:t>
        </w:r>
      </w:ins>
      <w:del w:id="532" w:author="Caitlin Page Casar" w:date="2019-05-22T12:16:00Z">
        <w:r w:rsidRPr="00B93E58" w:rsidDel="00E3056B">
          <w:rPr>
            <w:sz w:val="22"/>
            <w:szCs w:val="22"/>
          </w:rPr>
          <w:delText xml:space="preserve">Reactors </w:delText>
        </w:r>
      </w:del>
      <w:r w:rsidRPr="00B93E58">
        <w:rPr>
          <w:sz w:val="22"/>
          <w:szCs w:val="22"/>
        </w:rPr>
        <w:t>were filled with crushed and polished minerals (pyrite, hematite, magnetite, siderite, pyrolusite, muscovite, gypsum, and calcite</w:t>
      </w:r>
      <w:ins w:id="533" w:author="Caitlin Page Casar" w:date="2019-07-31T15:35:00Z">
        <w:r w:rsidR="00AE5B90">
          <w:rPr>
            <w:sz w:val="22"/>
            <w:szCs w:val="22"/>
          </w:rPr>
          <w:t>)</w:t>
        </w:r>
      </w:ins>
      <w:del w:id="534" w:author="Caitlin Page Casar" w:date="2019-07-26T15:35:00Z">
        <w:r w:rsidRPr="00B93E58" w:rsidDel="00551745">
          <w:rPr>
            <w:sz w:val="22"/>
            <w:szCs w:val="22"/>
          </w:rPr>
          <w:delText>), native rock,</w:delText>
        </w:r>
      </w:del>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w:t>
      </w:r>
      <w:del w:id="535" w:author="Caitlin Page Casar" w:date="2019-07-26T15:35:00Z">
        <w:r w:rsidRPr="00B93E58" w:rsidDel="00551745">
          <w:rPr>
            <w:rFonts w:ascii="TimesNewRomanPSMT" w:hAnsi="TimesNewRomanPSMT"/>
            <w:sz w:val="22"/>
            <w:szCs w:val="22"/>
          </w:rPr>
          <w:delText xml:space="preserve">and rocks </w:delText>
        </w:r>
      </w:del>
      <w:r w:rsidRPr="00B93E58">
        <w:rPr>
          <w:rFonts w:ascii="TimesNewRomanPSMT" w:hAnsi="TimesNewRomanPSMT"/>
          <w:sz w:val="22"/>
          <w:szCs w:val="22"/>
        </w:rPr>
        <w:t xml:space="preserve">were mixed with sand to a ratio of ~1:2 to minimize major changes in </w:t>
      </w:r>
      <w:proofErr w:type="spellStart"/>
      <w:r w:rsidRPr="00B93E58">
        <w:rPr>
          <w:rFonts w:ascii="TimesNewRomanPSMT" w:hAnsi="TimesNewRomanPSMT"/>
          <w:sz w:val="22"/>
          <w:szCs w:val="22"/>
        </w:rPr>
        <w:t>pH</w:t>
      </w:r>
      <w:del w:id="536" w:author="Maggie Osburn" w:date="2019-07-17T10:20:00Z">
        <w:r w:rsidRPr="00B93E58" w:rsidDel="006A32D3">
          <w:rPr>
            <w:rFonts w:ascii="TimesNewRomanPSMT" w:hAnsi="TimesNewRomanPSMT"/>
            <w:sz w:val="22"/>
            <w:szCs w:val="22"/>
          </w:rPr>
          <w:delText xml:space="preserve"> (i.e. in experiments with pyrite where excess pyrite dissolution may result in extremely acidic fluids)</w:delText>
        </w:r>
      </w:del>
      <w:r w:rsidRPr="00B93E58">
        <w:rPr>
          <w:rFonts w:ascii="TimesNewRomanPSMT" w:hAnsi="TimesNewRomanPSMT"/>
          <w:sz w:val="22"/>
          <w:szCs w:val="22"/>
        </w:rPr>
        <w:t>.</w:t>
      </w:r>
      <w:proofErr w:type="spellEnd"/>
      <w:r w:rsidRPr="00B93E58">
        <w:rPr>
          <w:rFonts w:ascii="TimesNewRomanPSMT" w:hAnsi="TimesNewRomanPSMT"/>
          <w:sz w:val="22"/>
          <w:szCs w:val="22"/>
        </w:rPr>
        <w:t xml:space="preserve"> </w:t>
      </w:r>
      <w:ins w:id="537" w:author="Caitlin Page Casar" w:date="2019-05-22T12:17:00Z">
        <w:r w:rsidR="00E3056B">
          <w:rPr>
            <w:rFonts w:ascii="TimesNewRomanPSMT" w:hAnsi="TimesNewRomanPSMT"/>
            <w:sz w:val="22"/>
            <w:szCs w:val="22"/>
          </w:rPr>
          <w:t xml:space="preserve">The reactors </w:t>
        </w:r>
      </w:ins>
      <w:ins w:id="538" w:author="Caitlin Page Casar" w:date="2019-05-22T12:16:00Z">
        <w:r w:rsidR="00E3056B" w:rsidRPr="00B93E58">
          <w:rPr>
            <w:sz w:val="22"/>
            <w:szCs w:val="22"/>
          </w:rPr>
          <w:t>were connected to borehole outflows at D</w:t>
        </w:r>
        <w:del w:id="539" w:author="Maggie Osburn" w:date="2019-07-17T10:20:00Z">
          <w:r w:rsidR="00E3056B" w:rsidRPr="00B93E58" w:rsidDel="006A32D3">
            <w:rPr>
              <w:sz w:val="22"/>
              <w:szCs w:val="22"/>
            </w:rPr>
            <w:delText>eMMO</w:delText>
          </w:r>
        </w:del>
        <w:r w:rsidR="00E3056B" w:rsidRPr="00B93E58">
          <w:rPr>
            <w:sz w:val="22"/>
            <w:szCs w:val="22"/>
          </w:rPr>
          <w:t>1, D</w:t>
        </w:r>
        <w:del w:id="540" w:author="Maggie Osburn" w:date="2019-07-17T10:20:00Z">
          <w:r w:rsidR="00E3056B" w:rsidRPr="00B93E58" w:rsidDel="006A32D3">
            <w:rPr>
              <w:sz w:val="22"/>
              <w:szCs w:val="22"/>
            </w:rPr>
            <w:delText>eMMO</w:delText>
          </w:r>
        </w:del>
        <w:r w:rsidR="00E3056B" w:rsidRPr="00B93E58">
          <w:rPr>
            <w:sz w:val="22"/>
            <w:szCs w:val="22"/>
          </w:rPr>
          <w:t>3, and D</w:t>
        </w:r>
        <w:del w:id="541" w:author="Maggie Osburn" w:date="2019-07-17T10:20:00Z">
          <w:r w:rsidR="00E3056B" w:rsidRPr="00B93E58" w:rsidDel="006A32D3">
            <w:rPr>
              <w:sz w:val="22"/>
              <w:szCs w:val="22"/>
            </w:rPr>
            <w:delText>eMMO</w:delText>
          </w:r>
        </w:del>
        <w:r w:rsidR="00E3056B" w:rsidRPr="00B93E58">
          <w:rPr>
            <w:sz w:val="22"/>
            <w:szCs w:val="22"/>
          </w:rPr>
          <w:t xml:space="preserve">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ins w:id="542" w:author="Caitlin Page Casar" w:date="2019-07-26T15:35:00Z">
        <w:r w:rsidR="00551745">
          <w:rPr>
            <w:rFonts w:ascii="TimesNewRomanPSMT" w:hAnsi="TimesNewRomanPSMT"/>
            <w:sz w:val="22"/>
            <w:szCs w:val="22"/>
          </w:rPr>
          <w:t xml:space="preserve"> </w:t>
        </w:r>
      </w:ins>
      <w:del w:id="543" w:author="Caitlin Page Casar" w:date="2019-07-26T15:35:00Z">
        <w:r w:rsidDel="00551745">
          <w:rPr>
            <w:rFonts w:ascii="TimesNewRomanPSMT" w:hAnsi="TimesNewRomanPSMT"/>
            <w:sz w:val="22"/>
            <w:szCs w:val="22"/>
          </w:rPr>
          <w:delText xml:space="preserve">, </w:delText>
        </w:r>
        <w:r w:rsidRPr="00B93E58" w:rsidDel="00551745">
          <w:rPr>
            <w:rFonts w:ascii="TimesNewRomanPSMT" w:hAnsi="TimesNewRomanPSMT"/>
            <w:sz w:val="22"/>
            <w:szCs w:val="22"/>
          </w:rPr>
          <w:delText>rock</w:delText>
        </w:r>
        <w:r w:rsidDel="00551745">
          <w:rPr>
            <w:rFonts w:ascii="TimesNewRomanPSMT" w:hAnsi="TimesNewRomanPSMT"/>
            <w:sz w:val="22"/>
            <w:szCs w:val="22"/>
          </w:rPr>
          <w:delText>,</w:delText>
        </w:r>
        <w:r w:rsidRPr="00B93E58" w:rsidDel="00551745">
          <w:rPr>
            <w:rFonts w:ascii="TimesNewRomanPSMT" w:hAnsi="TimesNewRomanPSMT"/>
            <w:sz w:val="22"/>
            <w:szCs w:val="22"/>
          </w:rPr>
          <w:delText xml:space="preserve"> </w:delText>
        </w:r>
      </w:del>
      <w:r w:rsidRPr="00B93E58">
        <w:rPr>
          <w:rFonts w:ascii="TimesNewRomanPSMT" w:hAnsi="TimesNewRomanPSMT"/>
          <w:sz w:val="22"/>
          <w:szCs w:val="22"/>
        </w:rPr>
        <w:t xml:space="preserve">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544"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545"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546" w:author="Caitlin Page Casar" w:date="2019-06-03T15:29:00Z">
        <w:r w:rsidR="007020A1">
          <w:rPr>
            <w:rFonts w:ascii="TimesNewRomanPSMT" w:hAnsi="TimesNewRomanPSMT"/>
            <w:sz w:val="22"/>
            <w:szCs w:val="22"/>
          </w:rPr>
          <w:t>0.</w:t>
        </w:r>
        <w:r w:rsidR="007020A1" w:rsidRPr="007020A1">
          <w:rPr>
            <w:color w:val="000000" w:themeColor="text1"/>
            <w:sz w:val="22"/>
            <w:szCs w:val="22"/>
            <w:rPrChange w:id="547"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548"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549"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550" w:author="Caitlin Page Casar" w:date="2019-05-22T12:20:00Z">
        <w:r w:rsidDel="00E3056B">
          <w:rPr>
            <w:rFonts w:ascii="TimesNewRomanPSMT" w:hAnsi="TimesNewRomanPSMT"/>
            <w:sz w:val="22"/>
            <w:szCs w:val="22"/>
          </w:rPr>
          <w:delText xml:space="preserve">sampled </w:delText>
        </w:r>
      </w:del>
      <w:ins w:id="551" w:author="Caitlin Page Casar" w:date="2019-05-22T12:20:00Z">
        <w:r w:rsidR="00E3056B">
          <w:rPr>
            <w:rFonts w:ascii="TimesNewRomanPSMT" w:hAnsi="TimesNewRomanPSMT"/>
            <w:sz w:val="22"/>
            <w:szCs w:val="22"/>
          </w:rPr>
          <w:t xml:space="preserve">extracted DNA from </w:t>
        </w:r>
      </w:ins>
      <w:del w:id="552" w:author="Caitlin Page Casar" w:date="2019-05-22T12:19:00Z">
        <w:r w:rsidDel="00E3056B">
          <w:rPr>
            <w:rFonts w:ascii="TimesNewRomanPSMT" w:hAnsi="TimesNewRomanPSMT"/>
            <w:sz w:val="22"/>
            <w:szCs w:val="22"/>
          </w:rPr>
          <w:delText>ditch fluids</w:delText>
        </w:r>
      </w:del>
      <w:ins w:id="553" w:author="Caitlin Page Casar" w:date="2019-05-22T12:19:00Z">
        <w:r w:rsidR="00E3056B">
          <w:rPr>
            <w:rFonts w:ascii="TimesNewRomanPSMT" w:hAnsi="TimesNewRomanPSMT"/>
            <w:sz w:val="22"/>
            <w:szCs w:val="22"/>
          </w:rPr>
          <w:t xml:space="preserve">standing water present in </w:t>
        </w:r>
      </w:ins>
      <w:del w:id="554"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555" w:author="Caitlin Page Casar" w:date="2019-05-22T12:19:00Z">
        <w:r w:rsidDel="00E3056B">
          <w:rPr>
            <w:rFonts w:ascii="TimesNewRomanPSMT" w:hAnsi="TimesNewRomanPSMT"/>
            <w:sz w:val="22"/>
            <w:szCs w:val="22"/>
          </w:rPr>
          <w:delText xml:space="preserve">tunnels </w:delText>
        </w:r>
      </w:del>
      <w:ins w:id="556" w:author="Caitlin Page Casar" w:date="2019-05-22T12:19:00Z">
        <w:r w:rsidR="00E3056B">
          <w:rPr>
            <w:rFonts w:ascii="TimesNewRomanPSMT" w:hAnsi="TimesNewRomanPSMT"/>
            <w:sz w:val="22"/>
            <w:szCs w:val="22"/>
          </w:rPr>
          <w:t>tunnel</w:t>
        </w:r>
      </w:ins>
      <w:ins w:id="557" w:author="Maggie Osburn" w:date="2019-07-17T10:21:00Z">
        <w:r w:rsidR="006A32D3">
          <w:rPr>
            <w:rFonts w:ascii="TimesNewRomanPSMT" w:hAnsi="TimesNewRomanPSMT"/>
            <w:sz w:val="22"/>
            <w:szCs w:val="22"/>
          </w:rPr>
          <w:t>s</w:t>
        </w:r>
      </w:ins>
      <w:ins w:id="558" w:author="Caitlin Page Casar" w:date="2019-05-22T12:19:00Z">
        <w:r w:rsidR="00E3056B">
          <w:rPr>
            <w:rFonts w:ascii="TimesNewRomanPSMT" w:hAnsi="TimesNewRomanPSMT"/>
            <w:sz w:val="22"/>
            <w:szCs w:val="22"/>
          </w:rPr>
          <w:t xml:space="preserve"> </w:t>
        </w:r>
        <w:del w:id="559" w:author="Maggie Osburn" w:date="2019-07-17T10:21:00Z">
          <w:r w:rsidR="00E3056B" w:rsidDel="006A32D3">
            <w:rPr>
              <w:rFonts w:ascii="TimesNewRomanPSMT" w:hAnsi="TimesNewRomanPSMT"/>
              <w:sz w:val="22"/>
              <w:szCs w:val="22"/>
            </w:rPr>
            <w:delText xml:space="preserve">ditches </w:delText>
          </w:r>
        </w:del>
      </w:ins>
      <w:del w:id="560"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561" w:author="Caitlin Page Casar" w:date="2019-05-22T12:20:00Z">
        <w:r w:rsidR="00E3056B">
          <w:rPr>
            <w:rFonts w:ascii="TimesNewRomanPSMT" w:hAnsi="TimesNewRomanPSMT"/>
            <w:sz w:val="22"/>
            <w:szCs w:val="22"/>
          </w:rPr>
          <w:t xml:space="preserve">from </w:t>
        </w:r>
      </w:ins>
      <w:del w:id="562" w:author="Caitlin Page Casar" w:date="2019-05-22T12:21:00Z">
        <w:r w:rsidDel="00E3056B">
          <w:rPr>
            <w:rFonts w:ascii="TimesNewRomanPSMT" w:hAnsi="TimesNewRomanPSMT"/>
            <w:sz w:val="22"/>
            <w:szCs w:val="22"/>
          </w:rPr>
          <w:delText>incubated combused</w:delText>
        </w:r>
      </w:del>
      <w:ins w:id="563"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564" w:author="Caitlin Page Casar" w:date="2019-05-22T12:21:00Z">
        <w:r w:rsidR="00E3056B">
          <w:rPr>
            <w:rFonts w:ascii="TimesNewRomanPSMT" w:hAnsi="TimesNewRomanPSMT"/>
            <w:sz w:val="22"/>
            <w:szCs w:val="22"/>
          </w:rPr>
          <w:t xml:space="preserve">incubated in open air </w:t>
        </w:r>
      </w:ins>
      <w:del w:id="565"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566"/>
      <w:r>
        <w:rPr>
          <w:rFonts w:ascii="TimesNewRomanPSMT" w:hAnsi="TimesNewRomanPSMT"/>
          <w:sz w:val="22"/>
          <w:szCs w:val="22"/>
        </w:rPr>
        <w:t xml:space="preserve">3 months </w:t>
      </w:r>
      <w:commentRangeEnd w:id="566"/>
      <w:r>
        <w:rPr>
          <w:rStyle w:val="CommentReference"/>
        </w:rPr>
        <w:commentReference w:id="566"/>
      </w:r>
      <w:del w:id="567" w:author="Caitlin Page Casar" w:date="2019-05-22T12:22:00Z">
        <w:r w:rsidDel="00E3056B">
          <w:rPr>
            <w:rFonts w:ascii="TimesNewRomanPSMT" w:hAnsi="TimesNewRomanPSMT"/>
            <w:sz w:val="22"/>
            <w:szCs w:val="22"/>
          </w:rPr>
          <w:delText>as ambient background controls</w:delText>
        </w:r>
      </w:del>
      <w:ins w:id="568"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 xml:space="preserve">Polished mineral </w:t>
      </w:r>
      <w:del w:id="569" w:author="Caitlin Page Casar" w:date="2019-07-26T15:35:00Z">
        <w:r w:rsidRPr="00B93E58" w:rsidDel="00551745">
          <w:rPr>
            <w:rFonts w:ascii="TimesNewRomanPSMT" w:hAnsi="TimesNewRomanPSMT"/>
            <w:sz w:val="22"/>
            <w:szCs w:val="22"/>
          </w:rPr>
          <w:delText>and rock</w:delText>
        </w:r>
        <w:r w:rsidDel="00551745">
          <w:rPr>
            <w:rFonts w:ascii="TimesNewRomanPSMT" w:hAnsi="TimesNewRomanPSMT"/>
            <w:sz w:val="22"/>
            <w:szCs w:val="22"/>
          </w:rPr>
          <w:delText xml:space="preserve"> </w:delText>
        </w:r>
      </w:del>
      <w:r>
        <w:rPr>
          <w:rFonts w:ascii="TimesNewRomanPSMT" w:hAnsi="TimesNewRomanPSMT"/>
          <w:sz w:val="22"/>
          <w:szCs w:val="22"/>
        </w:rPr>
        <w:t>coupons</w:t>
      </w:r>
      <w:r w:rsidRPr="00B93E58">
        <w:rPr>
          <w:rFonts w:ascii="TimesNewRomanPSMT" w:hAnsi="TimesNewRomanPSMT"/>
          <w:sz w:val="22"/>
          <w:szCs w:val="22"/>
        </w:rPr>
        <w:t xml:space="preserve"> or glass slides were included </w:t>
      </w:r>
      <w:ins w:id="570" w:author="Maggie Osburn" w:date="2019-07-17T10:22:00Z">
        <w:r w:rsidR="006A32D3">
          <w:rPr>
            <w:rFonts w:ascii="TimesNewRomanPSMT" w:hAnsi="TimesNewRomanPSMT"/>
            <w:sz w:val="22"/>
            <w:szCs w:val="22"/>
          </w:rPr>
          <w:t>with</w:t>
        </w:r>
      </w:ins>
      <w:r w:rsidRPr="00B93E58">
        <w:rPr>
          <w:rFonts w:ascii="TimesNewRomanPSMT" w:hAnsi="TimesNewRomanPSMT"/>
          <w:sz w:val="22"/>
          <w:szCs w:val="22"/>
        </w:rPr>
        <w:t xml:space="preserve">in each </w:t>
      </w:r>
      <w:del w:id="571" w:author="Maggie Osburn" w:date="2019-07-17T10:22:00Z">
        <w:r w:rsidRPr="00B93E58" w:rsidDel="006A32D3">
          <w:rPr>
            <w:rFonts w:ascii="TimesNewRomanPSMT" w:hAnsi="TimesNewRomanPSMT"/>
            <w:sz w:val="22"/>
            <w:szCs w:val="22"/>
          </w:rPr>
          <w:delText xml:space="preserve">experiment </w:delText>
        </w:r>
      </w:del>
      <w:ins w:id="572" w:author="Maggie Osburn" w:date="2019-07-17T10:22:00Z">
        <w:r w:rsidR="006A32D3">
          <w:rPr>
            <w:rFonts w:ascii="TimesNewRomanPSMT" w:hAnsi="TimesNewRomanPSMT"/>
            <w:sz w:val="22"/>
            <w:szCs w:val="22"/>
          </w:rPr>
          <w:t>reactor</w:t>
        </w:r>
        <w:r w:rsidR="006A32D3" w:rsidRPr="00B93E58">
          <w:rPr>
            <w:rFonts w:ascii="TimesNewRomanPSMT" w:hAnsi="TimesNewRomanPSMT"/>
            <w:sz w:val="22"/>
            <w:szCs w:val="22"/>
          </w:rPr>
          <w:t xml:space="preserve"> </w:t>
        </w:r>
      </w:ins>
      <w:r w:rsidRPr="00B93E58">
        <w:rPr>
          <w:rFonts w:ascii="TimesNewRomanPSMT" w:hAnsi="TimesNewRomanPSMT"/>
          <w:sz w:val="22"/>
          <w:szCs w:val="22"/>
        </w:rPr>
        <w:t xml:space="preserve">for microcopy. </w:t>
      </w:r>
      <w:r>
        <w:rPr>
          <w:rFonts w:ascii="TimesNewRomanPSMT" w:hAnsi="TimesNewRomanPSMT"/>
          <w:sz w:val="22"/>
          <w:szCs w:val="22"/>
        </w:rPr>
        <w:t xml:space="preserve">Mineral </w:t>
      </w:r>
      <w:del w:id="573" w:author="Caitlin Page Casar" w:date="2019-07-26T15:35:00Z">
        <w:r w:rsidDel="00551745">
          <w:rPr>
            <w:rFonts w:ascii="TimesNewRomanPSMT" w:hAnsi="TimesNewRomanPSMT"/>
            <w:sz w:val="22"/>
            <w:szCs w:val="22"/>
          </w:rPr>
          <w:delText xml:space="preserve">and rock </w:delText>
        </w:r>
      </w:del>
      <w:r>
        <w:rPr>
          <w:rFonts w:ascii="TimesNewRomanPSMT" w:hAnsi="TimesNewRomanPSMT"/>
          <w:sz w:val="22"/>
          <w:szCs w:val="22"/>
        </w:rPr>
        <w:t xml:space="preserve">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o</w:t>
      </w:r>
      <w:del w:id="574" w:author="Maggie Osburn" w:date="2019-07-17T10:22:00Z">
        <w:r w:rsidRPr="00B93E58" w:rsidDel="006A32D3">
          <w:rPr>
            <w:rFonts w:ascii="TimesNewRomanPSMT" w:hAnsi="TimesNewRomanPSMT"/>
            <w:sz w:val="22"/>
            <w:szCs w:val="22"/>
            <w:vertAlign w:val="superscript"/>
          </w:rPr>
          <w:delText xml:space="preserve"> </w:delText>
        </w:r>
      </w:del>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 xml:space="preserve">Raw borehole fluids were also collected for enumeration by epifluorescence microscopy in sterile PET bottles and fixed with </w:t>
      </w:r>
      <w:del w:id="575" w:author="Caitlin Page Casar" w:date="2019-07-17T14:30:00Z">
        <w:r w:rsidDel="001F643F">
          <w:rPr>
            <w:rFonts w:ascii="TimesNewRomanPSMT" w:hAnsi="TimesNewRomanPSMT"/>
            <w:sz w:val="22"/>
            <w:szCs w:val="22"/>
          </w:rPr>
          <w:delText>2</w:delText>
        </w:r>
      </w:del>
      <w:ins w:id="576" w:author="Caitlin Page Casar" w:date="2019-07-17T14:30:00Z">
        <w:r w:rsidR="001F643F">
          <w:rPr>
            <w:rFonts w:ascii="TimesNewRomanPSMT" w:hAnsi="TimesNewRomanPSMT"/>
            <w:sz w:val="22"/>
            <w:szCs w:val="22"/>
          </w:rPr>
          <w:t>4</w:t>
        </w:r>
      </w:ins>
      <w:r>
        <w:rPr>
          <w:rFonts w:ascii="TimesNewRomanPSMT" w:hAnsi="TimesNewRomanPSMT"/>
          <w:sz w:val="22"/>
          <w:szCs w:val="22"/>
        </w:rPr>
        <w:t>% paraformaldehyde in the field (</w:t>
      </w:r>
      <w:proofErr w:type="spellStart"/>
      <w:ins w:id="577" w:author="Caitlin Page Casar" w:date="2019-07-31T12:51:00Z">
        <w:r w:rsidR="00081EE2">
          <w:rPr>
            <w:sz w:val="22"/>
            <w:szCs w:val="22"/>
          </w:rPr>
          <w:t>Osburn</w:t>
        </w:r>
        <w:proofErr w:type="spellEnd"/>
        <w:r w:rsidR="00081EE2">
          <w:rPr>
            <w:sz w:val="22"/>
            <w:szCs w:val="22"/>
          </w:rPr>
          <w:t xml:space="preserve"> 2019b </w:t>
        </w:r>
        <w:r w:rsidR="00081EE2" w:rsidRPr="005A6FC8">
          <w:rPr>
            <w:i/>
            <w:sz w:val="22"/>
            <w:szCs w:val="22"/>
          </w:rPr>
          <w:t>in prep</w:t>
        </w:r>
      </w:ins>
      <w:del w:id="578" w:author="Caitlin Page Casar" w:date="2019-07-31T12:51:00Z">
        <w:r w:rsidDel="00081EE2">
          <w:rPr>
            <w:rFonts w:ascii="TimesNewRomanPSMT" w:hAnsi="TimesNewRomanPSMT"/>
            <w:sz w:val="22"/>
            <w:szCs w:val="22"/>
          </w:rPr>
          <w:delText>Osburn et al., in prep</w:delText>
        </w:r>
      </w:del>
      <w:r>
        <w:rPr>
          <w:rFonts w:ascii="TimesNewRomanPSMT" w:hAnsi="TimesNewRomanPSMT"/>
          <w:sz w:val="22"/>
          <w:szCs w:val="22"/>
        </w:rPr>
        <w:t xml:space="preserve">). </w:t>
      </w:r>
    </w:p>
    <w:p w14:paraId="5AD6EF6A" w14:textId="77777777" w:rsidR="007020A1" w:rsidRPr="007020A1" w:rsidRDefault="007020A1">
      <w:pPr>
        <w:jc w:val="both"/>
        <w:rPr>
          <w:rPrChange w:id="579" w:author="Caitlin Page Casar" w:date="2019-06-03T15:29:00Z">
            <w:rPr>
              <w:rFonts w:ascii="TimesNewRomanPSMT" w:hAnsi="TimesNewRomanPSMT"/>
              <w:sz w:val="22"/>
              <w:szCs w:val="22"/>
            </w:rPr>
          </w:rPrChange>
        </w:rPr>
        <w:pPrChange w:id="580" w:author="Caitlin Page Casar" w:date="2019-06-03T15:29:00Z">
          <w:pPr>
            <w:spacing w:before="120" w:line="276" w:lineRule="auto"/>
            <w:jc w:val="both"/>
          </w:pPr>
        </w:pPrChange>
      </w:pPr>
    </w:p>
    <w:p w14:paraId="67C53846" w14:textId="733FB42F" w:rsidR="00F23C91" w:rsidRDefault="00B266AA" w:rsidP="00F23C91">
      <w:pPr>
        <w:spacing w:before="120" w:line="276" w:lineRule="auto"/>
        <w:jc w:val="center"/>
        <w:rPr>
          <w:rFonts w:ascii="TimesNewRomanPSMT" w:hAnsi="TimesNewRomanPSMT"/>
          <w:b/>
          <w:color w:val="7F7F7F" w:themeColor="text1" w:themeTint="80"/>
          <w:sz w:val="18"/>
          <w:szCs w:val="18"/>
        </w:rPr>
      </w:pPr>
      <w:del w:id="581" w:author="Caitlin Page Casar" w:date="2019-06-04T17:50:00Z">
        <w:r w:rsidDel="00E036CB">
          <w:rPr>
            <w:rFonts w:ascii="TimesNewRomanPSMT" w:hAnsi="TimesNewRomanPSMT"/>
            <w:noProof/>
            <w:sz w:val="22"/>
            <w:szCs w:val="22"/>
          </w:rPr>
          <w:lastRenderedPageBreak/>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1">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582" w:author="Caitlin Page Casar" w:date="2019-06-05T19:48:00Z">
        <w:r w:rsidR="00CE07B7">
          <w:rPr>
            <w:rFonts w:ascii="TimesNewRomanPSMT" w:hAnsi="TimesNewRomanPSMT"/>
            <w:b/>
            <w:noProof/>
            <w:color w:val="7F7F7F" w:themeColor="text1" w:themeTint="80"/>
            <w:sz w:val="18"/>
            <w:szCs w:val="18"/>
          </w:rPr>
          <w:drawing>
            <wp:inline distT="0" distB="0" distL="0" distR="0" wp14:anchorId="6DF06053" wp14:editId="5859748A">
              <wp:extent cx="5943600" cy="2891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periment_design-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p>
    <w:p w14:paraId="36C6172B" w14:textId="1EA26AA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583" w:author="Caitlin Page Casar" w:date="2019-06-03T13:58:00Z">
        <w:r w:rsidRPr="00F23C91" w:rsidDel="0091651C">
          <w:rPr>
            <w:rFonts w:ascii="TimesNewRomanPSMT" w:hAnsi="TimesNewRomanPSMT"/>
            <w:b/>
            <w:color w:val="7F7F7F" w:themeColor="text1" w:themeTint="80"/>
            <w:sz w:val="18"/>
            <w:szCs w:val="18"/>
          </w:rPr>
          <w:delText>x</w:delText>
        </w:r>
      </w:del>
      <w:ins w:id="584" w:author="Caitlin Page Casar" w:date="2019-07-01T22:09:00Z">
        <w:r w:rsidR="00BB6990">
          <w:rPr>
            <w:rFonts w:ascii="TimesNewRomanPSMT" w:hAnsi="TimesNewRomanPSMT"/>
            <w:b/>
            <w:color w:val="7F7F7F" w:themeColor="text1" w:themeTint="80"/>
            <w:sz w:val="18"/>
            <w:szCs w:val="18"/>
          </w:rPr>
          <w:t>3</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585"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586" w:author="Caitlin Page Casar" w:date="2019-06-04T17:51:00Z">
        <w:r w:rsidR="00E036CB">
          <w:rPr>
            <w:rFonts w:ascii="TimesNewRomanPSMT" w:hAnsi="TimesNewRomanPSMT" w:cs="TimesNewRomanPSMT"/>
            <w:color w:val="7C7C7C"/>
            <w:sz w:val="18"/>
            <w:szCs w:val="18"/>
          </w:rPr>
          <w:t xml:space="preserve"> </w:t>
        </w:r>
      </w:ins>
      <w:del w:id="587"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588" w:author="Caitlin Page Casar" w:date="2019-06-04T17:51:00Z">
        <w:r w:rsidR="00E036CB">
          <w:rPr>
            <w:rFonts w:ascii="TimesNewRomanPSMT" w:hAnsi="TimesNewRomanPSMT" w:cs="TimesNewRomanPSMT"/>
            <w:color w:val="7C7C7C"/>
            <w:sz w:val="18"/>
            <w:szCs w:val="18"/>
          </w:rPr>
          <w:t xml:space="preserve">material. </w:t>
        </w:r>
      </w:ins>
      <w:ins w:id="589"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590" w:author="Caitlin Page Casar" w:date="2019-06-04T17:53:00Z">
        <w:r w:rsidR="00E036CB">
          <w:rPr>
            <w:rFonts w:ascii="TimesNewRomanPSMT" w:hAnsi="TimesNewRomanPSMT" w:cs="TimesNewRomanPSMT"/>
            <w:color w:val="7C7C7C"/>
            <w:sz w:val="18"/>
            <w:szCs w:val="18"/>
          </w:rPr>
          <w:t xml:space="preserve">artridge materials to characterize microbial </w:t>
        </w:r>
        <w:commentRangeStart w:id="591"/>
        <w:r w:rsidR="00E036CB">
          <w:rPr>
            <w:rFonts w:ascii="TimesNewRomanPSMT" w:hAnsi="TimesNewRomanPSMT" w:cs="TimesNewRomanPSMT"/>
            <w:color w:val="7C7C7C"/>
            <w:sz w:val="18"/>
            <w:szCs w:val="18"/>
          </w:rPr>
          <w:t>communities</w:t>
        </w:r>
      </w:ins>
      <w:commentRangeEnd w:id="591"/>
      <w:r w:rsidR="006A32D3">
        <w:rPr>
          <w:rStyle w:val="CommentReference"/>
        </w:rPr>
        <w:commentReference w:id="591"/>
      </w:r>
      <w:ins w:id="592" w:author="Caitlin Page Casar" w:date="2019-06-04T17:53:00Z">
        <w:r w:rsidR="00E036CB">
          <w:rPr>
            <w:rFonts w:ascii="TimesNewRomanPSMT" w:hAnsi="TimesNewRomanPSMT" w:cs="TimesNewRomanPSMT"/>
            <w:color w:val="7C7C7C"/>
            <w:sz w:val="18"/>
            <w:szCs w:val="18"/>
          </w:rPr>
          <w:t xml:space="preserve">. </w:t>
        </w:r>
      </w:ins>
      <w:del w:id="593"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3E748E1E" w:rsidR="001A03B8" w:rsidRPr="00AE5B90" w:rsidDel="00AE5B90" w:rsidRDefault="000740DB" w:rsidP="00AE5B90">
      <w:pPr>
        <w:shd w:val="clear" w:color="auto" w:fill="FFFFFF"/>
        <w:spacing w:before="120" w:line="276" w:lineRule="auto"/>
        <w:jc w:val="both"/>
        <w:rPr>
          <w:del w:id="594" w:author="Caitlin Page Casar" w:date="2019-06-04T14:09:00Z"/>
          <w:sz w:val="22"/>
          <w:szCs w:val="22"/>
        </w:rPr>
        <w:pPrChange w:id="595" w:author="Caitlin Page Casar" w:date="2019-07-31T15:45:00Z">
          <w:pPr>
            <w:shd w:val="clear" w:color="auto" w:fill="FFFFFF"/>
            <w:spacing w:before="120" w:line="276" w:lineRule="auto"/>
            <w:jc w:val="both"/>
          </w:pPr>
        </w:pPrChange>
      </w:pPr>
      <w:r w:rsidRPr="00AE5B90">
        <w:rPr>
          <w:sz w:val="22"/>
          <w:szCs w:val="22"/>
          <w:rPrChange w:id="596" w:author="Caitlin Page Casar" w:date="2019-07-31T15:44:00Z">
            <w:rPr>
              <w:rFonts w:ascii="TimesNewRomanPSMT" w:hAnsi="TimesNewRomanPSMT"/>
              <w:sz w:val="22"/>
              <w:szCs w:val="22"/>
            </w:rPr>
          </w:rPrChange>
        </w:rPr>
        <w:t>We</w:t>
      </w:r>
      <w:r w:rsidR="00B7135D" w:rsidRPr="00AE5B90">
        <w:rPr>
          <w:sz w:val="22"/>
          <w:szCs w:val="22"/>
          <w:rPrChange w:id="597" w:author="Caitlin Page Casar" w:date="2019-07-31T15:44:00Z">
            <w:rPr>
              <w:rFonts w:ascii="TimesNewRomanPSMT" w:hAnsi="TimesNewRomanPSMT"/>
              <w:sz w:val="22"/>
              <w:szCs w:val="22"/>
            </w:rPr>
          </w:rPrChange>
        </w:rPr>
        <w:t xml:space="preserve"> extracted </w:t>
      </w:r>
      <w:r w:rsidRPr="00AE5B90">
        <w:rPr>
          <w:sz w:val="22"/>
          <w:szCs w:val="22"/>
          <w:rPrChange w:id="598" w:author="Caitlin Page Casar" w:date="2019-07-31T15:44:00Z">
            <w:rPr>
              <w:rFonts w:ascii="TimesNewRomanPSMT" w:hAnsi="TimesNewRomanPSMT"/>
              <w:sz w:val="22"/>
              <w:szCs w:val="22"/>
            </w:rPr>
          </w:rPrChange>
        </w:rPr>
        <w:t xml:space="preserve">DNA </w:t>
      </w:r>
      <w:r w:rsidR="006439C9" w:rsidRPr="00AE5B90">
        <w:rPr>
          <w:sz w:val="22"/>
          <w:szCs w:val="22"/>
          <w:rPrChange w:id="599" w:author="Caitlin Page Casar" w:date="2019-07-31T15:44:00Z">
            <w:rPr>
              <w:rFonts w:ascii="TimesNewRomanPSMT" w:hAnsi="TimesNewRomanPSMT"/>
              <w:sz w:val="22"/>
              <w:szCs w:val="22"/>
            </w:rPr>
          </w:rPrChange>
        </w:rPr>
        <w:t xml:space="preserve">from </w:t>
      </w:r>
      <w:r w:rsidR="00FA3D6F" w:rsidRPr="00AE5B90">
        <w:rPr>
          <w:sz w:val="22"/>
          <w:szCs w:val="22"/>
          <w:rPrChange w:id="600" w:author="Caitlin Page Casar" w:date="2019-07-31T15:44:00Z">
            <w:rPr>
              <w:rFonts w:ascii="TimesNewRomanPSMT" w:hAnsi="TimesNewRomanPSMT"/>
              <w:sz w:val="22"/>
              <w:szCs w:val="22"/>
            </w:rPr>
          </w:rPrChange>
        </w:rPr>
        <w:t>crushed mineral</w:t>
      </w:r>
      <w:r w:rsidR="004A3FBB" w:rsidRPr="00AE5B90">
        <w:rPr>
          <w:sz w:val="22"/>
          <w:szCs w:val="22"/>
          <w:rPrChange w:id="601" w:author="Caitlin Page Casar" w:date="2019-07-31T15:44:00Z">
            <w:rPr>
              <w:rFonts w:ascii="TimesNewRomanPSMT" w:hAnsi="TimesNewRomanPSMT"/>
              <w:sz w:val="22"/>
              <w:szCs w:val="22"/>
            </w:rPr>
          </w:rPrChange>
        </w:rPr>
        <w:t xml:space="preserve">, </w:t>
      </w:r>
      <w:del w:id="602" w:author="Caitlin Page Casar" w:date="2019-07-26T15:36:00Z">
        <w:r w:rsidR="00FA3D6F" w:rsidRPr="00AE5B90" w:rsidDel="00551745">
          <w:rPr>
            <w:sz w:val="22"/>
            <w:szCs w:val="22"/>
            <w:rPrChange w:id="603" w:author="Caitlin Page Casar" w:date="2019-07-31T15:44:00Z">
              <w:rPr>
                <w:rFonts w:ascii="TimesNewRomanPSMT" w:hAnsi="TimesNewRomanPSMT"/>
                <w:sz w:val="22"/>
                <w:szCs w:val="22"/>
              </w:rPr>
            </w:rPrChange>
          </w:rPr>
          <w:delText>rock</w:delText>
        </w:r>
        <w:r w:rsidR="00FA0F8D" w:rsidRPr="00AE5B90" w:rsidDel="00551745">
          <w:rPr>
            <w:sz w:val="22"/>
            <w:szCs w:val="22"/>
            <w:rPrChange w:id="604" w:author="Caitlin Page Casar" w:date="2019-07-31T15:44:00Z">
              <w:rPr>
                <w:rFonts w:ascii="TimesNewRomanPSMT" w:hAnsi="TimesNewRomanPSMT"/>
                <w:sz w:val="22"/>
                <w:szCs w:val="22"/>
              </w:rPr>
            </w:rPrChange>
          </w:rPr>
          <w:delText xml:space="preserve">, </w:delText>
        </w:r>
      </w:del>
      <w:r w:rsidR="00FA3D6F" w:rsidRPr="00AE5B90">
        <w:rPr>
          <w:sz w:val="22"/>
          <w:szCs w:val="22"/>
          <w:rPrChange w:id="605" w:author="Caitlin Page Casar" w:date="2019-07-31T15:44:00Z">
            <w:rPr>
              <w:rFonts w:ascii="TimesNewRomanPSMT" w:hAnsi="TimesNewRomanPSMT"/>
              <w:sz w:val="22"/>
              <w:szCs w:val="22"/>
            </w:rPr>
          </w:rPrChange>
        </w:rPr>
        <w:t>inert control</w:t>
      </w:r>
      <w:r w:rsidR="00FA0F8D" w:rsidRPr="00AE5B90">
        <w:rPr>
          <w:sz w:val="22"/>
          <w:szCs w:val="22"/>
          <w:rPrChange w:id="606" w:author="Caitlin Page Casar" w:date="2019-07-31T15:44:00Z">
            <w:rPr>
              <w:rFonts w:ascii="TimesNewRomanPSMT" w:hAnsi="TimesNewRomanPSMT"/>
              <w:sz w:val="22"/>
              <w:szCs w:val="22"/>
            </w:rPr>
          </w:rPrChange>
        </w:rPr>
        <w:t xml:space="preserve">, and </w:t>
      </w:r>
      <w:r w:rsidR="00A7168F" w:rsidRPr="00AE5B90">
        <w:rPr>
          <w:sz w:val="22"/>
          <w:szCs w:val="22"/>
          <w:rPrChange w:id="607" w:author="Caitlin Page Casar" w:date="2019-07-31T15:44:00Z">
            <w:rPr>
              <w:rFonts w:ascii="TimesNewRomanPSMT" w:hAnsi="TimesNewRomanPSMT"/>
              <w:sz w:val="22"/>
              <w:szCs w:val="22"/>
            </w:rPr>
          </w:rPrChange>
        </w:rPr>
        <w:t xml:space="preserve">glass slide </w:t>
      </w:r>
      <w:r w:rsidR="00FA0F8D" w:rsidRPr="00AE5B90">
        <w:rPr>
          <w:sz w:val="22"/>
          <w:szCs w:val="22"/>
          <w:rPrChange w:id="608" w:author="Caitlin Page Casar" w:date="2019-07-31T15:44:00Z">
            <w:rPr>
              <w:rFonts w:ascii="TimesNewRomanPSMT" w:hAnsi="TimesNewRomanPSMT"/>
              <w:sz w:val="22"/>
              <w:szCs w:val="22"/>
            </w:rPr>
          </w:rPrChange>
        </w:rPr>
        <w:t>ambient background control</w:t>
      </w:r>
      <w:r w:rsidR="00FA3D6F" w:rsidRPr="00AE5B90">
        <w:rPr>
          <w:sz w:val="22"/>
          <w:szCs w:val="22"/>
          <w:rPrChange w:id="609" w:author="Caitlin Page Casar" w:date="2019-07-31T15:44:00Z">
            <w:rPr>
              <w:rFonts w:ascii="TimesNewRomanPSMT" w:hAnsi="TimesNewRomanPSMT"/>
              <w:sz w:val="22"/>
              <w:szCs w:val="22"/>
            </w:rPr>
          </w:rPrChange>
        </w:rPr>
        <w:t xml:space="preserve"> </w:t>
      </w:r>
      <w:r w:rsidR="00FA0F8D" w:rsidRPr="00AE5B90">
        <w:rPr>
          <w:sz w:val="22"/>
          <w:szCs w:val="22"/>
          <w:rPrChange w:id="610" w:author="Caitlin Page Casar" w:date="2019-07-31T15:44:00Z">
            <w:rPr>
              <w:rFonts w:ascii="TimesNewRomanPSMT" w:hAnsi="TimesNewRomanPSMT"/>
              <w:sz w:val="22"/>
              <w:szCs w:val="22"/>
            </w:rPr>
          </w:rPrChange>
        </w:rPr>
        <w:t xml:space="preserve">samples </w:t>
      </w:r>
      <w:r w:rsidR="006439C9" w:rsidRPr="00AE5B90">
        <w:rPr>
          <w:sz w:val="22"/>
          <w:szCs w:val="22"/>
          <w:rPrChange w:id="611" w:author="Caitlin Page Casar" w:date="2019-07-31T15:44:00Z">
            <w:rPr>
              <w:rFonts w:ascii="TimesNewRomanPSMT" w:hAnsi="TimesNewRomanPSMT"/>
              <w:sz w:val="22"/>
              <w:szCs w:val="22"/>
            </w:rPr>
          </w:rPrChange>
        </w:rPr>
        <w:t xml:space="preserve">using a </w:t>
      </w:r>
      <w:proofErr w:type="spellStart"/>
      <w:r w:rsidR="006439C9" w:rsidRPr="00AE5B90">
        <w:rPr>
          <w:sz w:val="22"/>
          <w:szCs w:val="22"/>
          <w:rPrChange w:id="612" w:author="Caitlin Page Casar" w:date="2019-07-31T15:44:00Z">
            <w:rPr>
              <w:rFonts w:ascii="TimesNewRomanPSMT" w:hAnsi="TimesNewRomanPSMT"/>
              <w:sz w:val="22"/>
              <w:szCs w:val="22"/>
            </w:rPr>
          </w:rPrChange>
        </w:rPr>
        <w:t>MoBIO</w:t>
      </w:r>
      <w:proofErr w:type="spellEnd"/>
      <w:r w:rsidR="006439C9" w:rsidRPr="00AE5B90">
        <w:rPr>
          <w:sz w:val="22"/>
          <w:szCs w:val="22"/>
          <w:rPrChange w:id="613" w:author="Caitlin Page Casar" w:date="2019-07-31T15:44:00Z">
            <w:rPr>
              <w:rFonts w:ascii="TimesNewRomanPSMT" w:hAnsi="TimesNewRomanPSMT"/>
              <w:sz w:val="22"/>
              <w:szCs w:val="22"/>
            </w:rPr>
          </w:rPrChange>
        </w:rPr>
        <w:t xml:space="preserve"> </w:t>
      </w:r>
      <w:proofErr w:type="spellStart"/>
      <w:r w:rsidR="00A7168F" w:rsidRPr="00AE5B90">
        <w:rPr>
          <w:sz w:val="22"/>
          <w:szCs w:val="22"/>
          <w:rPrChange w:id="614" w:author="Caitlin Page Casar" w:date="2019-07-31T15:44:00Z">
            <w:rPr>
              <w:rFonts w:ascii="TimesNewRomanPSMT" w:hAnsi="TimesNewRomanPSMT"/>
              <w:sz w:val="22"/>
              <w:szCs w:val="22"/>
            </w:rPr>
          </w:rPrChange>
        </w:rPr>
        <w:t>PowerB</w:t>
      </w:r>
      <w:r w:rsidR="006439C9" w:rsidRPr="00AE5B90">
        <w:rPr>
          <w:sz w:val="22"/>
          <w:szCs w:val="22"/>
          <w:rPrChange w:id="615" w:author="Caitlin Page Casar" w:date="2019-07-31T15:44:00Z">
            <w:rPr>
              <w:rFonts w:ascii="TimesNewRomanPSMT" w:hAnsi="TimesNewRomanPSMT"/>
              <w:sz w:val="22"/>
              <w:szCs w:val="22"/>
            </w:rPr>
          </w:rPrChange>
        </w:rPr>
        <w:t>iofilm</w:t>
      </w:r>
      <w:proofErr w:type="spellEnd"/>
      <w:r w:rsidR="006439C9" w:rsidRPr="00AE5B90">
        <w:rPr>
          <w:sz w:val="22"/>
          <w:szCs w:val="22"/>
          <w:rPrChange w:id="616" w:author="Caitlin Page Casar" w:date="2019-07-31T15:44:00Z">
            <w:rPr>
              <w:rFonts w:ascii="TimesNewRomanPSMT" w:hAnsi="TimesNewRomanPSMT"/>
              <w:sz w:val="22"/>
              <w:szCs w:val="22"/>
            </w:rPr>
          </w:rPrChange>
        </w:rPr>
        <w:t xml:space="preserve"> DNA </w:t>
      </w:r>
      <w:r w:rsidR="00A7168F" w:rsidRPr="00AE5B90">
        <w:rPr>
          <w:sz w:val="22"/>
          <w:szCs w:val="22"/>
          <w:rPrChange w:id="617" w:author="Caitlin Page Casar" w:date="2019-07-31T15:44:00Z">
            <w:rPr>
              <w:rFonts w:ascii="TimesNewRomanPSMT" w:hAnsi="TimesNewRomanPSMT"/>
              <w:sz w:val="22"/>
              <w:szCs w:val="22"/>
            </w:rPr>
          </w:rPrChange>
        </w:rPr>
        <w:t>Isolation Kit</w:t>
      </w:r>
      <w:r w:rsidR="006439C9" w:rsidRPr="00AE5B90">
        <w:rPr>
          <w:sz w:val="22"/>
          <w:szCs w:val="22"/>
          <w:rPrChange w:id="618" w:author="Caitlin Page Casar" w:date="2019-07-31T15:44:00Z">
            <w:rPr>
              <w:rFonts w:ascii="TimesNewRomanPSMT" w:hAnsi="TimesNewRomanPSMT"/>
              <w:sz w:val="22"/>
              <w:szCs w:val="22"/>
            </w:rPr>
          </w:rPrChange>
        </w:rPr>
        <w:t xml:space="preserve"> </w:t>
      </w:r>
      <w:r w:rsidR="00A7168F" w:rsidRPr="00AE5B90">
        <w:rPr>
          <w:sz w:val="22"/>
          <w:szCs w:val="22"/>
          <w:rPrChange w:id="619" w:author="Caitlin Page Casar" w:date="2019-07-31T15:44:00Z">
            <w:rPr>
              <w:rFonts w:ascii="TimesNewRomanPSMT" w:hAnsi="TimesNewRomanPSMT"/>
              <w:sz w:val="22"/>
              <w:szCs w:val="22"/>
            </w:rPr>
          </w:rPrChange>
        </w:rPr>
        <w:t>(</w:t>
      </w:r>
      <w:del w:id="620" w:author="Caitlin Page Casar" w:date="2019-06-04T17:37:00Z">
        <w:r w:rsidR="00A7168F" w:rsidRPr="00AE5B90" w:rsidDel="002C0450">
          <w:rPr>
            <w:sz w:val="22"/>
            <w:szCs w:val="22"/>
            <w:rPrChange w:id="621" w:author="Caitlin Page Casar" w:date="2019-07-31T15:44:00Z">
              <w:rPr>
                <w:rFonts w:ascii="TimesNewRomanPSMT" w:hAnsi="TimesNewRomanPSMT"/>
                <w:sz w:val="22"/>
                <w:szCs w:val="22"/>
              </w:rPr>
            </w:rPrChange>
          </w:rPr>
          <w:delText>cat</w:delText>
        </w:r>
      </w:del>
      <w:ins w:id="622" w:author="Caitlin Page Casar" w:date="2019-06-04T17:37:00Z">
        <w:r w:rsidR="002C0450" w:rsidRPr="00AE5B90">
          <w:rPr>
            <w:sz w:val="22"/>
            <w:szCs w:val="22"/>
            <w:rPrChange w:id="623" w:author="Caitlin Page Casar" w:date="2019-07-31T15:44:00Z">
              <w:rPr>
                <w:rFonts w:ascii="TimesNewRomanPSMT" w:hAnsi="TimesNewRomanPSMT"/>
                <w:sz w:val="22"/>
                <w:szCs w:val="22"/>
              </w:rPr>
            </w:rPrChange>
          </w:rPr>
          <w:t>Cat</w:t>
        </w:r>
      </w:ins>
      <w:r w:rsidR="00A7168F" w:rsidRPr="00AE5B90">
        <w:rPr>
          <w:sz w:val="22"/>
          <w:szCs w:val="22"/>
          <w:rPrChange w:id="624" w:author="Caitlin Page Casar" w:date="2019-07-31T15:44:00Z">
            <w:rPr>
              <w:rFonts w:ascii="TimesNewRomanPSMT" w:hAnsi="TimesNewRomanPSMT"/>
              <w:sz w:val="22"/>
              <w:szCs w:val="22"/>
            </w:rPr>
          </w:rPrChange>
        </w:rPr>
        <w:t xml:space="preserve">. No. 24000-50) and from </w:t>
      </w:r>
      <w:del w:id="625" w:author="Caitlin Page Casar" w:date="2019-06-04T17:36:00Z">
        <w:r w:rsidR="00A7168F" w:rsidRPr="00AE5B90" w:rsidDel="002C0450">
          <w:rPr>
            <w:sz w:val="22"/>
            <w:szCs w:val="22"/>
            <w:rPrChange w:id="626" w:author="Caitlin Page Casar" w:date="2019-07-31T15:44:00Z">
              <w:rPr>
                <w:rFonts w:ascii="TimesNewRomanPSMT" w:hAnsi="TimesNewRomanPSMT"/>
                <w:sz w:val="22"/>
                <w:szCs w:val="22"/>
              </w:rPr>
            </w:rPrChange>
          </w:rPr>
          <w:delText xml:space="preserve">sterivex </w:delText>
        </w:r>
      </w:del>
      <w:proofErr w:type="spellStart"/>
      <w:ins w:id="627" w:author="Caitlin Page Casar" w:date="2019-06-04T17:36:00Z">
        <w:r w:rsidR="002C0450" w:rsidRPr="00AE5B90">
          <w:rPr>
            <w:sz w:val="22"/>
            <w:szCs w:val="22"/>
            <w:rPrChange w:id="628" w:author="Caitlin Page Casar" w:date="2019-07-31T15:44:00Z">
              <w:rPr>
                <w:rFonts w:ascii="TimesNewRomanPSMT" w:hAnsi="TimesNewRomanPSMT"/>
                <w:sz w:val="22"/>
                <w:szCs w:val="22"/>
              </w:rPr>
            </w:rPrChange>
          </w:rPr>
          <w:t>Sterivex</w:t>
        </w:r>
        <w:proofErr w:type="spellEnd"/>
        <w:r w:rsidR="002C0450" w:rsidRPr="00AE5B90">
          <w:rPr>
            <w:sz w:val="22"/>
            <w:szCs w:val="22"/>
            <w:rPrChange w:id="629" w:author="Caitlin Page Casar" w:date="2019-07-31T15:44:00Z">
              <w:rPr>
                <w:rFonts w:ascii="TimesNewRomanPSMT" w:hAnsi="TimesNewRomanPSMT"/>
                <w:sz w:val="22"/>
                <w:szCs w:val="22"/>
              </w:rPr>
            </w:rPrChange>
          </w:rPr>
          <w:t xml:space="preserve"> </w:t>
        </w:r>
      </w:ins>
      <w:r w:rsidR="00A7168F" w:rsidRPr="00AE5B90">
        <w:rPr>
          <w:sz w:val="22"/>
          <w:szCs w:val="22"/>
          <w:rPrChange w:id="630" w:author="Caitlin Page Casar" w:date="2019-07-31T15:44:00Z">
            <w:rPr>
              <w:rFonts w:ascii="TimesNewRomanPSMT" w:hAnsi="TimesNewRomanPSMT"/>
              <w:sz w:val="22"/>
              <w:szCs w:val="22"/>
            </w:rPr>
          </w:rPrChange>
        </w:rPr>
        <w:t xml:space="preserve">filters using a </w:t>
      </w:r>
      <w:proofErr w:type="spellStart"/>
      <w:r w:rsidR="00A7168F" w:rsidRPr="00AE5B90">
        <w:rPr>
          <w:sz w:val="22"/>
          <w:szCs w:val="22"/>
          <w:rPrChange w:id="631" w:author="Caitlin Page Casar" w:date="2019-07-31T15:44:00Z">
            <w:rPr>
              <w:rFonts w:ascii="TimesNewRomanPSMT" w:hAnsi="TimesNewRomanPSMT"/>
              <w:sz w:val="22"/>
              <w:szCs w:val="22"/>
            </w:rPr>
          </w:rPrChange>
        </w:rPr>
        <w:t>MoBIO</w:t>
      </w:r>
      <w:proofErr w:type="spellEnd"/>
      <w:r w:rsidR="00A7168F" w:rsidRPr="00AE5B90">
        <w:rPr>
          <w:sz w:val="22"/>
          <w:szCs w:val="22"/>
          <w:rPrChange w:id="632" w:author="Caitlin Page Casar" w:date="2019-07-31T15:44:00Z">
            <w:rPr>
              <w:rFonts w:ascii="TimesNewRomanPSMT" w:hAnsi="TimesNewRomanPSMT"/>
              <w:sz w:val="22"/>
              <w:szCs w:val="22"/>
            </w:rPr>
          </w:rPrChange>
        </w:rPr>
        <w:t xml:space="preserve"> </w:t>
      </w:r>
      <w:proofErr w:type="spellStart"/>
      <w:r w:rsidR="00A7168F" w:rsidRPr="00AE5B90">
        <w:rPr>
          <w:sz w:val="22"/>
          <w:szCs w:val="22"/>
          <w:rPrChange w:id="633" w:author="Caitlin Page Casar" w:date="2019-07-31T15:44:00Z">
            <w:rPr>
              <w:rFonts w:ascii="TimesNewRomanPSMT" w:hAnsi="TimesNewRomanPSMT"/>
              <w:sz w:val="22"/>
              <w:szCs w:val="22"/>
            </w:rPr>
          </w:rPrChange>
        </w:rPr>
        <w:t>PowerWater</w:t>
      </w:r>
      <w:proofErr w:type="spellEnd"/>
      <w:r w:rsidR="00A7168F" w:rsidRPr="00AE5B90">
        <w:rPr>
          <w:sz w:val="22"/>
          <w:szCs w:val="22"/>
          <w:rPrChange w:id="634" w:author="Caitlin Page Casar" w:date="2019-07-31T15:44:00Z">
            <w:rPr>
              <w:rFonts w:ascii="TimesNewRomanPSMT" w:hAnsi="TimesNewRomanPSMT"/>
              <w:sz w:val="22"/>
              <w:szCs w:val="22"/>
            </w:rPr>
          </w:rPrChange>
        </w:rPr>
        <w:t xml:space="preserve"> </w:t>
      </w:r>
      <w:proofErr w:type="spellStart"/>
      <w:r w:rsidR="00A7168F" w:rsidRPr="00AE5B90">
        <w:rPr>
          <w:sz w:val="22"/>
          <w:szCs w:val="22"/>
          <w:rPrChange w:id="635" w:author="Caitlin Page Casar" w:date="2019-07-31T15:44:00Z">
            <w:rPr>
              <w:rFonts w:ascii="TimesNewRomanPSMT" w:hAnsi="TimesNewRomanPSMT"/>
              <w:sz w:val="22"/>
              <w:szCs w:val="22"/>
            </w:rPr>
          </w:rPrChange>
        </w:rPr>
        <w:t>Sterivex</w:t>
      </w:r>
      <w:proofErr w:type="spellEnd"/>
      <w:r w:rsidR="00A7168F" w:rsidRPr="00AE5B90">
        <w:rPr>
          <w:sz w:val="22"/>
          <w:szCs w:val="22"/>
          <w:rPrChange w:id="636" w:author="Caitlin Page Casar" w:date="2019-07-31T15:44:00Z">
            <w:rPr>
              <w:rFonts w:ascii="TimesNewRomanPSMT" w:hAnsi="TimesNewRomanPSMT"/>
              <w:sz w:val="22"/>
              <w:szCs w:val="22"/>
            </w:rPr>
          </w:rPrChange>
        </w:rPr>
        <w:t xml:space="preserve"> DNA Isolation Kit (</w:t>
      </w:r>
      <w:ins w:id="637" w:author="Caitlin Page Casar" w:date="2019-06-04T17:37:00Z">
        <w:r w:rsidR="002C0450" w:rsidRPr="00AE5B90">
          <w:rPr>
            <w:sz w:val="22"/>
            <w:szCs w:val="22"/>
            <w:rPrChange w:id="638" w:author="Caitlin Page Casar" w:date="2019-07-31T15:44:00Z">
              <w:rPr>
                <w:rFonts w:ascii="TimesNewRomanPSMT" w:hAnsi="TimesNewRomanPSMT"/>
                <w:sz w:val="22"/>
                <w:szCs w:val="22"/>
              </w:rPr>
            </w:rPrChange>
          </w:rPr>
          <w:t>C</w:t>
        </w:r>
      </w:ins>
      <w:del w:id="639" w:author="Caitlin Page Casar" w:date="2019-06-04T17:37:00Z">
        <w:r w:rsidR="00A7168F" w:rsidRPr="00AE5B90" w:rsidDel="002C0450">
          <w:rPr>
            <w:sz w:val="22"/>
            <w:szCs w:val="22"/>
            <w:rPrChange w:id="640" w:author="Caitlin Page Casar" w:date="2019-07-31T15:44:00Z">
              <w:rPr>
                <w:rFonts w:ascii="TimesNewRomanPSMT" w:hAnsi="TimesNewRomanPSMT"/>
                <w:sz w:val="22"/>
                <w:szCs w:val="22"/>
              </w:rPr>
            </w:rPrChange>
          </w:rPr>
          <w:delText>c</w:delText>
        </w:r>
      </w:del>
      <w:r w:rsidR="00A7168F" w:rsidRPr="00AE5B90">
        <w:rPr>
          <w:sz w:val="22"/>
          <w:szCs w:val="22"/>
          <w:rPrChange w:id="641" w:author="Caitlin Page Casar" w:date="2019-07-31T15:44:00Z">
            <w:rPr>
              <w:rFonts w:ascii="TimesNewRomanPSMT" w:hAnsi="TimesNewRomanPSMT"/>
              <w:sz w:val="22"/>
              <w:szCs w:val="22"/>
            </w:rPr>
          </w:rPrChange>
        </w:rPr>
        <w:t xml:space="preserve">at </w:t>
      </w:r>
      <w:ins w:id="642" w:author="Caitlin Page Casar" w:date="2019-06-04T17:37:00Z">
        <w:r w:rsidR="002C0450" w:rsidRPr="00AE5B90">
          <w:rPr>
            <w:sz w:val="22"/>
            <w:szCs w:val="22"/>
            <w:rPrChange w:id="643" w:author="Caitlin Page Casar" w:date="2019-07-31T15:44:00Z">
              <w:rPr>
                <w:rFonts w:ascii="TimesNewRomanPSMT" w:hAnsi="TimesNewRomanPSMT"/>
                <w:sz w:val="22"/>
                <w:szCs w:val="22"/>
              </w:rPr>
            </w:rPrChange>
          </w:rPr>
          <w:t>N</w:t>
        </w:r>
      </w:ins>
      <w:del w:id="644" w:author="Caitlin Page Casar" w:date="2019-06-04T17:37:00Z">
        <w:r w:rsidR="00A7168F" w:rsidRPr="00AE5B90" w:rsidDel="002C0450">
          <w:rPr>
            <w:sz w:val="22"/>
            <w:szCs w:val="22"/>
            <w:rPrChange w:id="645" w:author="Caitlin Page Casar" w:date="2019-07-31T15:44:00Z">
              <w:rPr>
                <w:rFonts w:ascii="TimesNewRomanPSMT" w:hAnsi="TimesNewRomanPSMT"/>
                <w:sz w:val="22"/>
                <w:szCs w:val="22"/>
              </w:rPr>
            </w:rPrChange>
          </w:rPr>
          <w:delText>n</w:delText>
        </w:r>
      </w:del>
      <w:r w:rsidR="00A7168F" w:rsidRPr="00AE5B90">
        <w:rPr>
          <w:sz w:val="22"/>
          <w:szCs w:val="22"/>
          <w:rPrChange w:id="646" w:author="Caitlin Page Casar" w:date="2019-07-31T15:44:00Z">
            <w:rPr>
              <w:rFonts w:ascii="TimesNewRomanPSMT" w:hAnsi="TimesNewRomanPSMT"/>
              <w:sz w:val="22"/>
              <w:szCs w:val="22"/>
            </w:rPr>
          </w:rPrChange>
        </w:rPr>
        <w:t xml:space="preserve">o. 14600-50-NF) following the manufacturer suggested protocol. </w:t>
      </w:r>
      <w:r w:rsidR="00FA3D6F" w:rsidRPr="00AE5B90">
        <w:rPr>
          <w:sz w:val="22"/>
          <w:szCs w:val="22"/>
        </w:rPr>
        <w:t>W</w:t>
      </w:r>
      <w:r w:rsidR="006439C9" w:rsidRPr="00AE5B90">
        <w:rPr>
          <w:sz w:val="22"/>
          <w:szCs w:val="22"/>
        </w:rPr>
        <w:t>hole genomic DNA was sent to Argonne National Laboratory for 16s rRNA amplicon sequencing of the V4 hypervariable region</w:t>
      </w:r>
      <w:r w:rsidR="00FA3D6F" w:rsidRPr="00AE5B90">
        <w:rPr>
          <w:sz w:val="22"/>
          <w:szCs w:val="22"/>
        </w:rPr>
        <w:t xml:space="preserve"> using 516F</w:t>
      </w:r>
      <w:r w:rsidR="00CB30EB" w:rsidRPr="00AE5B90">
        <w:rPr>
          <w:sz w:val="22"/>
          <w:szCs w:val="22"/>
        </w:rPr>
        <w:t xml:space="preserve"> (</w:t>
      </w:r>
      <w:r w:rsidR="00CB30EB" w:rsidRPr="00AE5B90">
        <w:rPr>
          <w:color w:val="222222"/>
          <w:sz w:val="22"/>
          <w:szCs w:val="22"/>
          <w:shd w:val="clear" w:color="auto" w:fill="FFFFFF"/>
        </w:rPr>
        <w:t>GTGYCAGCMGCCGCGGTAA</w:t>
      </w:r>
      <w:r w:rsidR="00CB30EB" w:rsidRPr="00AE5B90">
        <w:rPr>
          <w:sz w:val="22"/>
          <w:szCs w:val="22"/>
        </w:rPr>
        <w:t xml:space="preserve">) </w:t>
      </w:r>
      <w:r w:rsidR="00FA3D6F" w:rsidRPr="00AE5B90">
        <w:rPr>
          <w:sz w:val="22"/>
          <w:szCs w:val="22"/>
        </w:rPr>
        <w:t xml:space="preserve">and 806R </w:t>
      </w:r>
      <w:r w:rsidR="00CB30EB" w:rsidRPr="00AE5B90">
        <w:rPr>
          <w:sz w:val="22"/>
          <w:szCs w:val="22"/>
        </w:rPr>
        <w:t>(</w:t>
      </w:r>
      <w:r w:rsidR="00CB30EB" w:rsidRPr="00AE5B90">
        <w:rPr>
          <w:color w:val="222222"/>
          <w:sz w:val="22"/>
          <w:szCs w:val="22"/>
        </w:rPr>
        <w:t xml:space="preserve">GGACTACNVGGGTWTCTAAT) </w:t>
      </w:r>
      <w:r w:rsidR="00FA3D6F" w:rsidRPr="00AE5B90">
        <w:rPr>
          <w:sz w:val="22"/>
          <w:szCs w:val="22"/>
        </w:rPr>
        <w:t>universal primers</w:t>
      </w:r>
      <w:r w:rsidR="006439C9" w:rsidRPr="00AE5B90">
        <w:rPr>
          <w:sz w:val="22"/>
          <w:szCs w:val="22"/>
        </w:rPr>
        <w:t xml:space="preserve">. </w:t>
      </w:r>
      <w:r w:rsidR="00B775B6" w:rsidRPr="00AE5B90">
        <w:rPr>
          <w:sz w:val="22"/>
          <w:szCs w:val="22"/>
        </w:rPr>
        <w:t xml:space="preserve">Samples were sequenced on an Illumina </w:t>
      </w:r>
      <w:proofErr w:type="spellStart"/>
      <w:r w:rsidR="00B775B6" w:rsidRPr="00AE5B90">
        <w:rPr>
          <w:sz w:val="22"/>
          <w:szCs w:val="22"/>
        </w:rPr>
        <w:t>Miseq</w:t>
      </w:r>
      <w:proofErr w:type="spellEnd"/>
      <w:r w:rsidR="00B775B6" w:rsidRPr="00AE5B90">
        <w:rPr>
          <w:sz w:val="22"/>
          <w:szCs w:val="22"/>
        </w:rPr>
        <w:t xml:space="preserve"> instrument. </w:t>
      </w:r>
      <w:r w:rsidR="00FA3D6F" w:rsidRPr="00AE5B90">
        <w:rPr>
          <w:sz w:val="22"/>
          <w:szCs w:val="22"/>
        </w:rPr>
        <w:t xml:space="preserve">Paired-end reads were joined with PEAR </w:t>
      </w:r>
      <w:r w:rsidR="001552D5" w:rsidRPr="00AE5B90">
        <w:rPr>
          <w:sz w:val="22"/>
          <w:szCs w:val="22"/>
        </w:rPr>
        <w:fldChar w:fldCharType="begin"/>
      </w:r>
      <w:ins w:id="647" w:author="Caitlin Page Casar" w:date="2019-05-26T16:34:00Z">
        <w:r w:rsidR="00210353" w:rsidRPr="00AE5B90">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648" w:author="Caitlin Page Casar" w:date="2019-05-26T16:34:00Z">
        <w:r w:rsidR="001552D5" w:rsidRPr="00AE5B90"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AE5B90">
        <w:rPr>
          <w:sz w:val="22"/>
          <w:szCs w:val="22"/>
        </w:rPr>
        <w:fldChar w:fldCharType="separate"/>
      </w:r>
      <w:r w:rsidR="001552D5" w:rsidRPr="00AE5B90">
        <w:rPr>
          <w:sz w:val="22"/>
          <w:szCs w:val="22"/>
        </w:rPr>
        <w:t xml:space="preserve">(Zhang </w:t>
      </w:r>
      <w:r w:rsidR="001552D5" w:rsidRPr="00AE5B90">
        <w:rPr>
          <w:i/>
          <w:iCs/>
          <w:sz w:val="22"/>
          <w:szCs w:val="22"/>
        </w:rPr>
        <w:t>et al.</w:t>
      </w:r>
      <w:r w:rsidR="001552D5" w:rsidRPr="00AE5B90">
        <w:rPr>
          <w:sz w:val="22"/>
          <w:szCs w:val="22"/>
        </w:rPr>
        <w:t>, 2014)</w:t>
      </w:r>
      <w:r w:rsidR="001552D5" w:rsidRPr="00AE5B90">
        <w:rPr>
          <w:sz w:val="22"/>
          <w:szCs w:val="22"/>
        </w:rPr>
        <w:fldChar w:fldCharType="end"/>
      </w:r>
      <w:r w:rsidR="001552D5" w:rsidRPr="00AE5B90">
        <w:rPr>
          <w:sz w:val="22"/>
          <w:szCs w:val="22"/>
        </w:rPr>
        <w:t xml:space="preserve"> </w:t>
      </w:r>
      <w:r w:rsidR="00FA3D6F" w:rsidRPr="00AE5B90">
        <w:rPr>
          <w:sz w:val="22"/>
          <w:szCs w:val="22"/>
        </w:rPr>
        <w:t>and demultiplexed with QIIME (v 1.9.</w:t>
      </w:r>
      <w:r w:rsidR="002D0AAA" w:rsidRPr="00AE5B90">
        <w:rPr>
          <w:sz w:val="22"/>
          <w:szCs w:val="22"/>
        </w:rPr>
        <w:t xml:space="preserve">1; </w:t>
      </w:r>
      <w:r w:rsidR="002D0AAA" w:rsidRPr="00AE5B90">
        <w:rPr>
          <w:sz w:val="22"/>
          <w:szCs w:val="22"/>
        </w:rPr>
        <w:fldChar w:fldCharType="begin"/>
      </w:r>
      <w:r w:rsidR="002964CC" w:rsidRPr="00AE5B90">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AE5B90">
        <w:rPr>
          <w:sz w:val="22"/>
          <w:szCs w:val="22"/>
        </w:rPr>
        <w:fldChar w:fldCharType="separate"/>
      </w:r>
      <w:r w:rsidR="002D0AAA" w:rsidRPr="00AE5B90">
        <w:rPr>
          <w:sz w:val="22"/>
          <w:szCs w:val="22"/>
        </w:rPr>
        <w:t xml:space="preserve">Caporaso </w:t>
      </w:r>
      <w:r w:rsidR="002D0AAA" w:rsidRPr="00AE5B90">
        <w:rPr>
          <w:i/>
          <w:iCs/>
          <w:sz w:val="22"/>
          <w:szCs w:val="22"/>
        </w:rPr>
        <w:t>et al.</w:t>
      </w:r>
      <w:r w:rsidR="002D0AAA" w:rsidRPr="00AE5B90">
        <w:rPr>
          <w:sz w:val="22"/>
          <w:szCs w:val="22"/>
        </w:rPr>
        <w:t>, 2010)</w:t>
      </w:r>
      <w:r w:rsidR="002D0AAA" w:rsidRPr="00AE5B90">
        <w:rPr>
          <w:sz w:val="22"/>
          <w:szCs w:val="22"/>
        </w:rPr>
        <w:fldChar w:fldCharType="end"/>
      </w:r>
      <w:r w:rsidR="00FA3D6F" w:rsidRPr="00AE5B90">
        <w:rPr>
          <w:sz w:val="22"/>
          <w:szCs w:val="22"/>
        </w:rPr>
        <w:t xml:space="preserve">. </w:t>
      </w:r>
      <w:r w:rsidR="00D251B7" w:rsidRPr="00AE5B90">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AE5B90">
        <w:rPr>
          <w:sz w:val="22"/>
          <w:szCs w:val="22"/>
        </w:rPr>
        <w:t xml:space="preserve">. </w:t>
      </w:r>
      <w:r w:rsidR="00D251B7" w:rsidRPr="00AE5B90">
        <w:rPr>
          <w:sz w:val="22"/>
          <w:szCs w:val="22"/>
        </w:rPr>
        <w:t xml:space="preserve">Further, alpha and beta diversity metrics were found </w:t>
      </w:r>
      <w:r w:rsidRPr="00AE5B90">
        <w:rPr>
          <w:sz w:val="22"/>
          <w:szCs w:val="22"/>
        </w:rPr>
        <w:t>to be highly correlated</w:t>
      </w:r>
      <w:r w:rsidRPr="00AE5B90">
        <w:rPr>
          <w:sz w:val="22"/>
          <w:szCs w:val="22"/>
          <w:rPrChange w:id="649" w:author="Caitlin Page Casar" w:date="2019-07-31T15:44:00Z">
            <w:rPr>
              <w:rFonts w:ascii="TimesNewRomanPSMT" w:hAnsi="TimesNewRomanPSMT"/>
              <w:sz w:val="22"/>
              <w:szCs w:val="22"/>
            </w:rPr>
          </w:rPrChange>
        </w:rPr>
        <w:t xml:space="preserve"> </w:t>
      </w:r>
      <w:r w:rsidR="00D251B7" w:rsidRPr="00AE5B90">
        <w:rPr>
          <w:sz w:val="22"/>
          <w:szCs w:val="22"/>
          <w:rPrChange w:id="650" w:author="Caitlin Page Casar" w:date="2019-07-31T15:44:00Z">
            <w:rPr>
              <w:rFonts w:ascii="TimesNewRomanPSMT" w:hAnsi="TimesNewRomanPSMT"/>
              <w:sz w:val="22"/>
              <w:szCs w:val="22"/>
            </w:rPr>
          </w:rPrChange>
        </w:rPr>
        <w:t>when comparing ASV and OTU binning</w:t>
      </w:r>
      <w:r w:rsidR="000F2ED3" w:rsidRPr="00AE5B90">
        <w:rPr>
          <w:sz w:val="22"/>
          <w:szCs w:val="22"/>
          <w:rPrChange w:id="651" w:author="Caitlin Page Casar" w:date="2019-07-31T15:44:00Z">
            <w:rPr>
              <w:rFonts w:ascii="TimesNewRomanPSMT" w:hAnsi="TimesNewRomanPSMT"/>
              <w:sz w:val="22"/>
              <w:szCs w:val="22"/>
            </w:rPr>
          </w:rPrChange>
        </w:rPr>
        <w:t xml:space="preserve"> of environmental </w:t>
      </w:r>
      <w:del w:id="652" w:author="Maggie Osburn" w:date="2019-07-17T10:29:00Z">
        <w:r w:rsidR="000F2ED3" w:rsidRPr="00AE5B90" w:rsidDel="006A32D3">
          <w:rPr>
            <w:sz w:val="22"/>
            <w:szCs w:val="22"/>
            <w:rPrChange w:id="653" w:author="Caitlin Page Casar" w:date="2019-07-31T15:44:00Z">
              <w:rPr>
                <w:rFonts w:ascii="TimesNewRomanPSMT" w:hAnsi="TimesNewRomanPSMT"/>
                <w:sz w:val="22"/>
                <w:szCs w:val="22"/>
              </w:rPr>
            </w:rPrChange>
          </w:rPr>
          <w:delText xml:space="preserve">16s </w:delText>
        </w:r>
      </w:del>
      <w:ins w:id="654" w:author="Maggie Osburn" w:date="2019-07-17T10:29:00Z">
        <w:r w:rsidR="006A32D3" w:rsidRPr="00AE5B90">
          <w:rPr>
            <w:sz w:val="22"/>
            <w:szCs w:val="22"/>
            <w:rPrChange w:id="655" w:author="Caitlin Page Casar" w:date="2019-07-31T15:44:00Z">
              <w:rPr>
                <w:rFonts w:ascii="TimesNewRomanPSMT" w:hAnsi="TimesNewRomanPSMT"/>
                <w:sz w:val="22"/>
                <w:szCs w:val="22"/>
              </w:rPr>
            </w:rPrChange>
          </w:rPr>
          <w:t xml:space="preserve">16S </w:t>
        </w:r>
      </w:ins>
      <w:r w:rsidR="000F2ED3" w:rsidRPr="00AE5B90">
        <w:rPr>
          <w:sz w:val="22"/>
          <w:szCs w:val="22"/>
          <w:rPrChange w:id="656" w:author="Caitlin Page Casar" w:date="2019-07-31T15:44:00Z">
            <w:rPr>
              <w:rFonts w:ascii="TimesNewRomanPSMT" w:hAnsi="TimesNewRomanPSMT"/>
              <w:sz w:val="22"/>
              <w:szCs w:val="22"/>
            </w:rPr>
          </w:rPrChange>
        </w:rPr>
        <w:t xml:space="preserve">rRNA gene sequences </w:t>
      </w:r>
      <w:r w:rsidR="00D251B7" w:rsidRPr="00AE5B90">
        <w:rPr>
          <w:sz w:val="22"/>
          <w:szCs w:val="22"/>
          <w:rPrChange w:id="657" w:author="Caitlin Page Casar" w:date="2019-07-31T15:44:00Z">
            <w:rPr>
              <w:rFonts w:ascii="TimesNewRomanPSMT" w:hAnsi="TimesNewRomanPSMT"/>
              <w:sz w:val="22"/>
              <w:szCs w:val="22"/>
            </w:rPr>
          </w:rPrChange>
        </w:rPr>
        <w:t xml:space="preserve">resulting in </w:t>
      </w:r>
      <w:r w:rsidR="000F2ED3" w:rsidRPr="00AE5B90">
        <w:rPr>
          <w:sz w:val="22"/>
          <w:szCs w:val="22"/>
          <w:rPrChange w:id="658" w:author="Caitlin Page Casar" w:date="2019-07-31T15:44:00Z">
            <w:rPr>
              <w:rFonts w:ascii="TimesNewRomanPSMT" w:hAnsi="TimesNewRomanPSMT"/>
              <w:sz w:val="22"/>
              <w:szCs w:val="22"/>
            </w:rPr>
          </w:rPrChange>
        </w:rPr>
        <w:t xml:space="preserve">ecologically similar </w:t>
      </w:r>
      <w:r w:rsidR="00BE24D6" w:rsidRPr="00AE5B90">
        <w:rPr>
          <w:sz w:val="22"/>
          <w:szCs w:val="22"/>
          <w:rPrChange w:id="659" w:author="Caitlin Page Casar" w:date="2019-07-31T15:44:00Z">
            <w:rPr>
              <w:rFonts w:ascii="TimesNewRomanPSMT" w:hAnsi="TimesNewRomanPSMT"/>
              <w:sz w:val="22"/>
              <w:szCs w:val="22"/>
            </w:rPr>
          </w:rPrChange>
        </w:rPr>
        <w:t>interpretations</w:t>
      </w:r>
      <w:r w:rsidR="000F2ED3" w:rsidRPr="00AE5B90">
        <w:rPr>
          <w:sz w:val="22"/>
          <w:szCs w:val="22"/>
          <w:rPrChange w:id="660" w:author="Caitlin Page Casar" w:date="2019-07-31T15:44:00Z">
            <w:rPr>
              <w:rFonts w:ascii="TimesNewRomanPSMT" w:hAnsi="TimesNewRomanPSMT"/>
              <w:sz w:val="22"/>
              <w:szCs w:val="22"/>
            </w:rPr>
          </w:rPrChange>
        </w:rPr>
        <w:t xml:space="preserve"> between both approaches</w:t>
      </w:r>
      <w:r w:rsidRPr="00AE5B90">
        <w:rPr>
          <w:sz w:val="22"/>
          <w:szCs w:val="22"/>
          <w:rPrChange w:id="661" w:author="Caitlin Page Casar" w:date="2019-07-31T15:44:00Z">
            <w:rPr>
              <w:rFonts w:ascii="TimesNewRomanPSMT" w:hAnsi="TimesNewRomanPSMT"/>
              <w:sz w:val="22"/>
              <w:szCs w:val="22"/>
            </w:rPr>
          </w:rPrChange>
        </w:rPr>
        <w:t xml:space="preserve"> </w:t>
      </w:r>
      <w:r w:rsidR="00D251B7" w:rsidRPr="00AE5B90">
        <w:rPr>
          <w:sz w:val="22"/>
          <w:szCs w:val="22"/>
          <w:rPrChange w:id="662" w:author="Caitlin Page Casar" w:date="2019-07-31T15:44:00Z">
            <w:rPr>
              <w:rFonts w:ascii="TimesNewRomanPSMT" w:hAnsi="TimesNewRomanPSMT"/>
              <w:sz w:val="22"/>
              <w:szCs w:val="22"/>
            </w:rPr>
          </w:rPrChange>
        </w:rPr>
        <w:fldChar w:fldCharType="begin"/>
      </w:r>
      <w:r w:rsidR="00D251B7" w:rsidRPr="00AE5B90">
        <w:rPr>
          <w:sz w:val="22"/>
          <w:szCs w:val="22"/>
          <w:rPrChange w:id="663" w:author="Caitlin Page Casar" w:date="2019-07-31T15:44:00Z">
            <w:rPr>
              <w:rFonts w:ascii="TimesNewRomanPSMT" w:hAnsi="TimesNewRomanPSMT"/>
              <w:sz w:val="22"/>
              <w:szCs w:val="22"/>
            </w:rPr>
          </w:rPrChange>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sidRPr="00AE5B90">
        <w:rPr>
          <w:sz w:val="22"/>
          <w:szCs w:val="22"/>
          <w:rPrChange w:id="664" w:author="Caitlin Page Casar" w:date="2019-07-31T15:44:00Z">
            <w:rPr>
              <w:rFonts w:ascii="TimesNewRomanPSMT" w:hAnsi="TimesNewRomanPSMT" w:hint="eastAsia"/>
              <w:sz w:val="22"/>
              <w:szCs w:val="22"/>
            </w:rPr>
          </w:rPrChange>
        </w:rPr>
        <w:instrText>α</w:instrText>
      </w:r>
      <w:r w:rsidR="00D251B7" w:rsidRPr="00AE5B90">
        <w:rPr>
          <w:sz w:val="22"/>
          <w:szCs w:val="22"/>
          <w:rPrChange w:id="665" w:author="Caitlin Page Casar" w:date="2019-07-31T15:44:00Z">
            <w:rPr>
              <w:rFonts w:ascii="TimesNewRomanPSMT" w:hAnsi="TimesNewRomanPSMT"/>
              <w:sz w:val="22"/>
              <w:szCs w:val="22"/>
            </w:rPr>
          </w:rPrChange>
        </w:rPr>
        <w:instrText xml:space="preserve"> and </w:instrText>
      </w:r>
      <w:r w:rsidR="00D251B7" w:rsidRPr="00AE5B90">
        <w:rPr>
          <w:sz w:val="22"/>
          <w:szCs w:val="22"/>
          <w:rPrChange w:id="666" w:author="Caitlin Page Casar" w:date="2019-07-31T15:44:00Z">
            <w:rPr>
              <w:rFonts w:ascii="TimesNewRomanPSMT" w:hAnsi="TimesNewRomanPSMT" w:hint="eastAsia"/>
              <w:sz w:val="22"/>
              <w:szCs w:val="22"/>
            </w:rPr>
          </w:rPrChange>
        </w:rPr>
        <w:instrText>β</w:instrText>
      </w:r>
      <w:r w:rsidR="00D251B7" w:rsidRPr="00AE5B90">
        <w:rPr>
          <w:sz w:val="22"/>
          <w:szCs w:val="22"/>
          <w:rPrChange w:id="667" w:author="Caitlin Page Casar" w:date="2019-07-31T15:44:00Z">
            <w:rPr>
              <w:rFonts w:ascii="TimesNewRomanPSMT" w:hAnsi="TimesNewRomanPSMT"/>
              <w:sz w:val="22"/>
              <w:szCs w:val="22"/>
            </w:rPr>
          </w:rPrChange>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sidRPr="00AE5B90">
        <w:rPr>
          <w:sz w:val="22"/>
          <w:szCs w:val="22"/>
          <w:rPrChange w:id="668" w:author="Caitlin Page Casar" w:date="2019-07-31T15:44:00Z">
            <w:rPr>
              <w:rFonts w:ascii="TimesNewRomanPSMT" w:hAnsi="TimesNewRomanPSMT" w:hint="eastAsia"/>
              <w:sz w:val="22"/>
              <w:szCs w:val="22"/>
            </w:rPr>
          </w:rPrChange>
        </w:rPr>
        <w:instrText>α</w:instrText>
      </w:r>
      <w:r w:rsidR="00D251B7" w:rsidRPr="00AE5B90">
        <w:rPr>
          <w:sz w:val="22"/>
          <w:szCs w:val="22"/>
          <w:rPrChange w:id="669" w:author="Caitlin Page Casar" w:date="2019-07-31T15:44:00Z">
            <w:rPr>
              <w:rFonts w:ascii="TimesNewRomanPSMT" w:hAnsi="TimesNewRomanPSMT"/>
              <w:sz w:val="22"/>
              <w:szCs w:val="22"/>
            </w:rPr>
          </w:rPrChange>
        </w:rPr>
        <w:instrText xml:space="preserve"> and </w:instrText>
      </w:r>
      <w:r w:rsidR="00D251B7" w:rsidRPr="00AE5B90">
        <w:rPr>
          <w:sz w:val="22"/>
          <w:szCs w:val="22"/>
          <w:rPrChange w:id="670" w:author="Caitlin Page Casar" w:date="2019-07-31T15:44:00Z">
            <w:rPr>
              <w:rFonts w:ascii="TimesNewRomanPSMT" w:hAnsi="TimesNewRomanPSMT" w:hint="eastAsia"/>
              <w:sz w:val="22"/>
              <w:szCs w:val="22"/>
            </w:rPr>
          </w:rPrChange>
        </w:rPr>
        <w:instrText>β</w:instrText>
      </w:r>
      <w:r w:rsidR="00D251B7" w:rsidRPr="00AE5B90">
        <w:rPr>
          <w:sz w:val="22"/>
          <w:szCs w:val="22"/>
          <w:rPrChange w:id="671" w:author="Caitlin Page Casar" w:date="2019-07-31T15:44:00Z">
            <w:rPr>
              <w:rFonts w:ascii="TimesNewRomanPSMT" w:hAnsi="TimesNewRomanPSMT"/>
              <w:sz w:val="22"/>
              <w:szCs w:val="22"/>
            </w:rPr>
          </w:rPrChange>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sidRPr="00AE5B90">
        <w:rPr>
          <w:sz w:val="22"/>
          <w:szCs w:val="22"/>
          <w:rPrChange w:id="672" w:author="Caitlin Page Casar" w:date="2019-07-31T15:44:00Z">
            <w:rPr>
              <w:rFonts w:ascii="TimesNewRomanPSMT" w:hAnsi="TimesNewRomanPSMT"/>
              <w:sz w:val="22"/>
              <w:szCs w:val="22"/>
            </w:rPr>
          </w:rPrChange>
        </w:rPr>
        <w:fldChar w:fldCharType="separate"/>
      </w:r>
      <w:r w:rsidR="00D251B7" w:rsidRPr="00AE5B90">
        <w:rPr>
          <w:noProof/>
          <w:sz w:val="22"/>
          <w:szCs w:val="22"/>
          <w:rPrChange w:id="673" w:author="Caitlin Page Casar" w:date="2019-07-31T15:44:00Z">
            <w:rPr>
              <w:rFonts w:ascii="TimesNewRomanPSMT" w:hAnsi="TimesNewRomanPSMT"/>
              <w:noProof/>
              <w:sz w:val="22"/>
              <w:szCs w:val="22"/>
            </w:rPr>
          </w:rPrChange>
        </w:rPr>
        <w:t>(Glassman &amp; Martiny, 2018)</w:t>
      </w:r>
      <w:r w:rsidR="00D251B7" w:rsidRPr="00AE5B90">
        <w:rPr>
          <w:sz w:val="22"/>
          <w:szCs w:val="22"/>
          <w:rPrChange w:id="674" w:author="Caitlin Page Casar" w:date="2019-07-31T15:44:00Z">
            <w:rPr>
              <w:rFonts w:ascii="TimesNewRomanPSMT" w:hAnsi="TimesNewRomanPSMT"/>
              <w:sz w:val="22"/>
              <w:szCs w:val="22"/>
            </w:rPr>
          </w:rPrChange>
        </w:rPr>
        <w:fldChar w:fldCharType="end"/>
      </w:r>
      <w:r w:rsidRPr="00AE5B90">
        <w:rPr>
          <w:sz w:val="22"/>
          <w:szCs w:val="22"/>
          <w:rPrChange w:id="675" w:author="Caitlin Page Casar" w:date="2019-07-31T15:44:00Z">
            <w:rPr>
              <w:rFonts w:ascii="TimesNewRomanPSMT" w:hAnsi="TimesNewRomanPSMT"/>
              <w:sz w:val="22"/>
              <w:szCs w:val="22"/>
            </w:rPr>
          </w:rPrChange>
        </w:rPr>
        <w:t xml:space="preserve">, thus we </w:t>
      </w:r>
      <w:del w:id="676" w:author="Maggie Osburn" w:date="2019-07-17T10:29:00Z">
        <w:r w:rsidRPr="00AE5B90" w:rsidDel="006A32D3">
          <w:rPr>
            <w:sz w:val="22"/>
            <w:szCs w:val="22"/>
            <w:rPrChange w:id="677" w:author="Caitlin Page Casar" w:date="2019-07-31T15:44:00Z">
              <w:rPr>
                <w:rFonts w:ascii="TimesNewRomanPSMT" w:hAnsi="TimesNewRomanPSMT"/>
                <w:sz w:val="22"/>
                <w:szCs w:val="22"/>
              </w:rPr>
            </w:rPrChange>
          </w:rPr>
          <w:delText xml:space="preserve">chose to </w:delText>
        </w:r>
      </w:del>
      <w:r w:rsidRPr="00AE5B90">
        <w:rPr>
          <w:sz w:val="22"/>
          <w:szCs w:val="22"/>
          <w:rPrChange w:id="678" w:author="Caitlin Page Casar" w:date="2019-07-31T15:44:00Z">
            <w:rPr>
              <w:rFonts w:ascii="TimesNewRomanPSMT" w:hAnsi="TimesNewRomanPSMT"/>
              <w:sz w:val="22"/>
              <w:szCs w:val="22"/>
            </w:rPr>
          </w:rPrChange>
        </w:rPr>
        <w:t>bin sequences into operational taxonomic units (OTU’s)</w:t>
      </w:r>
      <w:r w:rsidR="00D251B7" w:rsidRPr="00AE5B90">
        <w:rPr>
          <w:sz w:val="22"/>
          <w:szCs w:val="22"/>
          <w:rPrChange w:id="679" w:author="Caitlin Page Casar" w:date="2019-07-31T15:44:00Z">
            <w:rPr>
              <w:rFonts w:ascii="TimesNewRomanPSMT" w:hAnsi="TimesNewRomanPSMT"/>
              <w:sz w:val="22"/>
              <w:szCs w:val="22"/>
            </w:rPr>
          </w:rPrChange>
        </w:rPr>
        <w:t xml:space="preserve">. </w:t>
      </w:r>
      <w:r w:rsidR="002D0AAA" w:rsidRPr="00AE5B90">
        <w:rPr>
          <w:sz w:val="22"/>
          <w:szCs w:val="22"/>
          <w:rPrChange w:id="680" w:author="Caitlin Page Casar" w:date="2019-07-31T15:44:00Z">
            <w:rPr>
              <w:rFonts w:ascii="TimesNewRomanPSMT" w:hAnsi="TimesNewRomanPSMT"/>
              <w:sz w:val="22"/>
              <w:szCs w:val="22"/>
            </w:rPr>
          </w:rPrChange>
        </w:rPr>
        <w:t>Sequences were dereplicated and</w:t>
      </w:r>
      <w:r w:rsidR="006439C9" w:rsidRPr="00AE5B90">
        <w:rPr>
          <w:sz w:val="22"/>
          <w:szCs w:val="22"/>
          <w:rPrChange w:id="681" w:author="Caitlin Page Casar" w:date="2019-07-31T15:44:00Z">
            <w:rPr>
              <w:rFonts w:ascii="TimesNewRomanPSMT" w:hAnsi="TimesNewRomanPSMT"/>
              <w:sz w:val="22"/>
              <w:szCs w:val="22"/>
            </w:rPr>
          </w:rPrChange>
        </w:rPr>
        <w:t xml:space="preserve"> binned into </w:t>
      </w:r>
      <w:r w:rsidR="00D251B7" w:rsidRPr="00AE5B90">
        <w:rPr>
          <w:sz w:val="22"/>
          <w:szCs w:val="22"/>
          <w:rPrChange w:id="682" w:author="Caitlin Page Casar" w:date="2019-07-31T15:44:00Z">
            <w:rPr>
              <w:rFonts w:ascii="TimesNewRomanPSMT" w:hAnsi="TimesNewRomanPSMT"/>
              <w:sz w:val="22"/>
              <w:szCs w:val="22"/>
            </w:rPr>
          </w:rPrChange>
        </w:rPr>
        <w:t xml:space="preserve">OTU’s </w:t>
      </w:r>
      <w:r w:rsidR="006439C9" w:rsidRPr="00AE5B90">
        <w:rPr>
          <w:sz w:val="22"/>
          <w:szCs w:val="22"/>
          <w:rPrChange w:id="683" w:author="Caitlin Page Casar" w:date="2019-07-31T15:44:00Z">
            <w:rPr>
              <w:rFonts w:ascii="TimesNewRomanPSMT" w:hAnsi="TimesNewRomanPSMT"/>
              <w:sz w:val="22"/>
              <w:szCs w:val="22"/>
            </w:rPr>
          </w:rPrChange>
        </w:rPr>
        <w:t>at a threshold similarity of 97%</w:t>
      </w:r>
      <w:r w:rsidR="002D0AAA" w:rsidRPr="00AE5B90">
        <w:rPr>
          <w:sz w:val="22"/>
          <w:szCs w:val="22"/>
          <w:rPrChange w:id="684" w:author="Caitlin Page Casar" w:date="2019-07-31T15:44:00Z">
            <w:rPr>
              <w:rFonts w:ascii="TimesNewRomanPSMT" w:hAnsi="TimesNewRomanPSMT"/>
              <w:sz w:val="22"/>
              <w:szCs w:val="22"/>
            </w:rPr>
          </w:rPrChange>
        </w:rPr>
        <w:t>, and chimeric sequences were removed using USEARCH</w:t>
      </w:r>
      <w:r w:rsidR="00ED3AD1" w:rsidRPr="00AE5B90">
        <w:rPr>
          <w:sz w:val="22"/>
          <w:szCs w:val="22"/>
          <w:rPrChange w:id="685" w:author="Caitlin Page Casar" w:date="2019-07-31T15:44:00Z">
            <w:rPr>
              <w:rFonts w:ascii="TimesNewRomanPSMT" w:hAnsi="TimesNewRomanPSMT"/>
              <w:sz w:val="22"/>
              <w:szCs w:val="22"/>
            </w:rPr>
          </w:rPrChange>
        </w:rPr>
        <w:t xml:space="preserve"> </w:t>
      </w:r>
      <w:r w:rsidR="00ED3AD1" w:rsidRPr="00AE5B90">
        <w:rPr>
          <w:sz w:val="22"/>
          <w:szCs w:val="22"/>
          <w:rPrChange w:id="686" w:author="Caitlin Page Casar" w:date="2019-07-31T15:44:00Z">
            <w:rPr>
              <w:rFonts w:ascii="TimesNewRomanPSMT" w:hAnsi="TimesNewRomanPSMT"/>
              <w:sz w:val="22"/>
              <w:szCs w:val="22"/>
            </w:rPr>
          </w:rPrChange>
        </w:rPr>
        <w:fldChar w:fldCharType="begin"/>
      </w:r>
      <w:ins w:id="687" w:author="Caitlin Page Casar" w:date="2019-05-26T16:34:00Z">
        <w:r w:rsidR="00210353" w:rsidRPr="00AE5B90">
          <w:rPr>
            <w:sz w:val="22"/>
            <w:szCs w:val="22"/>
            <w:rPrChange w:id="688" w:author="Caitlin Page Casar" w:date="2019-07-31T15:44:00Z">
              <w:rPr>
                <w:rFonts w:ascii="TimesNewRomanPSMT" w:hAnsi="TimesNewRomanPSMT"/>
                <w:sz w:val="22"/>
                <w:szCs w:val="22"/>
              </w:rPr>
            </w:rPrChange>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689" w:author="Caitlin Page Casar" w:date="2019-05-26T16:34:00Z">
        <w:r w:rsidR="00ED3AD1" w:rsidRPr="00AE5B90" w:rsidDel="00210353">
          <w:rPr>
            <w:sz w:val="22"/>
            <w:szCs w:val="22"/>
            <w:rPrChange w:id="690" w:author="Caitlin Page Casar" w:date="2019-07-31T15:44:00Z">
              <w:rPr>
                <w:rFonts w:ascii="TimesNewRomanPSMT" w:hAnsi="TimesNewRomanPSMT"/>
                <w:sz w:val="22"/>
                <w:szCs w:val="22"/>
              </w:rPr>
            </w:rPrChange>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sidRPr="00AE5B90">
        <w:rPr>
          <w:sz w:val="22"/>
          <w:szCs w:val="22"/>
          <w:rPrChange w:id="691" w:author="Caitlin Page Casar" w:date="2019-07-31T15:44:00Z">
            <w:rPr>
              <w:rFonts w:ascii="TimesNewRomanPSMT" w:hAnsi="TimesNewRomanPSMT"/>
              <w:sz w:val="22"/>
              <w:szCs w:val="22"/>
            </w:rPr>
          </w:rPrChange>
        </w:rPr>
        <w:fldChar w:fldCharType="separate"/>
      </w:r>
      <w:r w:rsidR="00ED3AD1" w:rsidRPr="00AE5B90">
        <w:rPr>
          <w:noProof/>
          <w:sz w:val="22"/>
          <w:szCs w:val="22"/>
          <w:rPrChange w:id="692" w:author="Caitlin Page Casar" w:date="2019-07-31T15:44:00Z">
            <w:rPr>
              <w:rFonts w:ascii="TimesNewRomanPSMT" w:hAnsi="TimesNewRomanPSMT"/>
              <w:noProof/>
              <w:sz w:val="22"/>
              <w:szCs w:val="22"/>
            </w:rPr>
          </w:rPrChange>
        </w:rPr>
        <w:t>(Edgar, 2013)</w:t>
      </w:r>
      <w:r w:rsidR="00ED3AD1" w:rsidRPr="00AE5B90">
        <w:rPr>
          <w:sz w:val="22"/>
          <w:szCs w:val="22"/>
          <w:rPrChange w:id="693" w:author="Caitlin Page Casar" w:date="2019-07-31T15:44:00Z">
            <w:rPr>
              <w:rFonts w:ascii="TimesNewRomanPSMT" w:hAnsi="TimesNewRomanPSMT"/>
              <w:sz w:val="22"/>
              <w:szCs w:val="22"/>
            </w:rPr>
          </w:rPrChange>
        </w:rPr>
        <w:fldChar w:fldCharType="end"/>
      </w:r>
      <w:r w:rsidR="00ED3AD1" w:rsidRPr="00AE5B90">
        <w:rPr>
          <w:sz w:val="22"/>
          <w:szCs w:val="22"/>
          <w:rPrChange w:id="694" w:author="Caitlin Page Casar" w:date="2019-07-31T15:44:00Z">
            <w:rPr>
              <w:rFonts w:ascii="TimesNewRomanPSMT" w:hAnsi="TimesNewRomanPSMT"/>
              <w:sz w:val="22"/>
              <w:szCs w:val="22"/>
            </w:rPr>
          </w:rPrChange>
        </w:rPr>
        <w:t>.</w:t>
      </w:r>
      <w:r w:rsidR="00B775B6" w:rsidRPr="00AE5B90">
        <w:rPr>
          <w:sz w:val="22"/>
          <w:szCs w:val="22"/>
          <w:rPrChange w:id="695" w:author="Caitlin Page Casar" w:date="2019-07-31T15:44:00Z">
            <w:rPr>
              <w:rFonts w:ascii="TimesNewRomanPSMT" w:hAnsi="TimesNewRomanPSMT"/>
              <w:sz w:val="22"/>
              <w:szCs w:val="22"/>
            </w:rPr>
          </w:rPrChange>
        </w:rPr>
        <w:t xml:space="preserve"> </w:t>
      </w:r>
      <w:r w:rsidR="004A3FBB" w:rsidRPr="00AE5B90">
        <w:rPr>
          <w:sz w:val="22"/>
          <w:szCs w:val="22"/>
          <w:rPrChange w:id="696" w:author="Caitlin Page Casar" w:date="2019-07-31T15:44:00Z">
            <w:rPr>
              <w:rFonts w:ascii="TimesNewRomanPSMT" w:hAnsi="TimesNewRomanPSMT"/>
              <w:sz w:val="22"/>
              <w:szCs w:val="22"/>
            </w:rPr>
          </w:rPrChange>
        </w:rPr>
        <w:t xml:space="preserve">Rarefied OTU tables were generated in QIIME by randomly sampling sequences between read depths of 0 </w:t>
      </w:r>
      <w:del w:id="697" w:author="Caitlin Page Casar" w:date="2019-05-24T20:43:00Z">
        <w:r w:rsidR="004A3FBB" w:rsidRPr="00AE5B90" w:rsidDel="00AB48E2">
          <w:rPr>
            <w:sz w:val="22"/>
            <w:szCs w:val="22"/>
            <w:rPrChange w:id="698" w:author="Caitlin Page Casar" w:date="2019-07-31T15:44:00Z">
              <w:rPr>
                <w:rFonts w:ascii="TimesNewRomanPSMT" w:hAnsi="TimesNewRomanPSMT"/>
                <w:sz w:val="22"/>
                <w:szCs w:val="22"/>
              </w:rPr>
            </w:rPrChange>
          </w:rPr>
          <w:delText>-</w:delText>
        </w:r>
      </w:del>
      <w:ins w:id="699" w:author="Caitlin Page Casar" w:date="2019-05-24T20:43:00Z">
        <w:r w:rsidR="00AB48E2" w:rsidRPr="00AE5B90">
          <w:rPr>
            <w:sz w:val="22"/>
            <w:szCs w:val="22"/>
            <w:rPrChange w:id="700" w:author="Caitlin Page Casar" w:date="2019-07-31T15:44:00Z">
              <w:rPr>
                <w:rFonts w:ascii="TimesNewRomanPSMT" w:hAnsi="TimesNewRomanPSMT"/>
                <w:sz w:val="22"/>
                <w:szCs w:val="22"/>
              </w:rPr>
            </w:rPrChange>
          </w:rPr>
          <w:t>–</w:t>
        </w:r>
      </w:ins>
      <w:r w:rsidR="004A3FBB" w:rsidRPr="00AE5B90">
        <w:rPr>
          <w:sz w:val="22"/>
          <w:szCs w:val="22"/>
          <w:rPrChange w:id="701" w:author="Caitlin Page Casar" w:date="2019-07-31T15:44:00Z">
            <w:rPr>
              <w:rFonts w:ascii="TimesNewRomanPSMT" w:hAnsi="TimesNewRomanPSMT"/>
              <w:sz w:val="22"/>
              <w:szCs w:val="22"/>
            </w:rPr>
          </w:rPrChange>
        </w:rPr>
        <w:t xml:space="preserve"> </w:t>
      </w:r>
      <w:del w:id="702" w:author="Caitlin Page Casar" w:date="2019-05-24T20:43:00Z">
        <w:r w:rsidR="004A3FBB" w:rsidRPr="00AE5B90" w:rsidDel="00AB48E2">
          <w:rPr>
            <w:sz w:val="22"/>
            <w:szCs w:val="22"/>
            <w:rPrChange w:id="703" w:author="Caitlin Page Casar" w:date="2019-07-31T15:44:00Z">
              <w:rPr>
                <w:rFonts w:ascii="TimesNewRomanPSMT" w:hAnsi="TimesNewRomanPSMT"/>
                <w:sz w:val="22"/>
                <w:szCs w:val="22"/>
              </w:rPr>
            </w:rPrChange>
          </w:rPr>
          <w:delText>30,925</w:delText>
        </w:r>
      </w:del>
      <w:ins w:id="704" w:author="Caitlin Page Casar" w:date="2019-05-24T20:43:00Z">
        <w:r w:rsidR="00AB48E2" w:rsidRPr="00AE5B90">
          <w:rPr>
            <w:sz w:val="22"/>
            <w:szCs w:val="22"/>
            <w:rPrChange w:id="705" w:author="Caitlin Page Casar" w:date="2019-07-31T15:44:00Z">
              <w:rPr>
                <w:rFonts w:ascii="TimesNewRomanPSMT" w:hAnsi="TimesNewRomanPSMT"/>
                <w:sz w:val="22"/>
                <w:szCs w:val="22"/>
              </w:rPr>
            </w:rPrChange>
          </w:rPr>
          <w:t>32,500</w:t>
        </w:r>
      </w:ins>
      <w:r w:rsidR="004A3FBB" w:rsidRPr="00AE5B90">
        <w:rPr>
          <w:sz w:val="22"/>
          <w:szCs w:val="22"/>
          <w:rPrChange w:id="706" w:author="Caitlin Page Casar" w:date="2019-07-31T15:44:00Z">
            <w:rPr>
              <w:rFonts w:ascii="TimesNewRomanPSMT" w:hAnsi="TimesNewRomanPSMT"/>
              <w:sz w:val="22"/>
              <w:szCs w:val="22"/>
            </w:rPr>
          </w:rPrChange>
        </w:rPr>
        <w:t xml:space="preserve">, the </w:t>
      </w:r>
      <w:ins w:id="707" w:author="Caitlin Page Casar" w:date="2019-05-24T20:44:00Z">
        <w:r w:rsidR="00AB48E2" w:rsidRPr="00AE5B90">
          <w:rPr>
            <w:sz w:val="22"/>
            <w:szCs w:val="22"/>
            <w:rPrChange w:id="708" w:author="Caitlin Page Casar" w:date="2019-07-31T15:44:00Z">
              <w:rPr>
                <w:rFonts w:ascii="TimesNewRomanPSMT" w:hAnsi="TimesNewRomanPSMT"/>
                <w:sz w:val="22"/>
                <w:szCs w:val="22"/>
              </w:rPr>
            </w:rPrChange>
          </w:rPr>
          <w:t xml:space="preserve">approximate </w:t>
        </w:r>
      </w:ins>
      <w:r w:rsidR="004A3FBB" w:rsidRPr="00AE5B90">
        <w:rPr>
          <w:sz w:val="22"/>
          <w:szCs w:val="22"/>
          <w:rPrChange w:id="709" w:author="Caitlin Page Casar" w:date="2019-07-31T15:44:00Z">
            <w:rPr>
              <w:rFonts w:ascii="TimesNewRomanPSMT" w:hAnsi="TimesNewRomanPSMT"/>
              <w:sz w:val="22"/>
              <w:szCs w:val="22"/>
            </w:rPr>
          </w:rPrChange>
        </w:rPr>
        <w:t>median value of total sequence</w:t>
      </w:r>
      <w:r w:rsidR="002477AD" w:rsidRPr="00AE5B90">
        <w:rPr>
          <w:sz w:val="22"/>
          <w:szCs w:val="22"/>
          <w:rPrChange w:id="710" w:author="Caitlin Page Casar" w:date="2019-07-31T15:44:00Z">
            <w:rPr>
              <w:rFonts w:ascii="TimesNewRomanPSMT" w:hAnsi="TimesNewRomanPSMT"/>
              <w:sz w:val="22"/>
              <w:szCs w:val="22"/>
            </w:rPr>
          </w:rPrChange>
        </w:rPr>
        <w:t xml:space="preserve"> reads</w:t>
      </w:r>
      <w:r w:rsidR="004A3FBB" w:rsidRPr="00AE5B90">
        <w:rPr>
          <w:sz w:val="22"/>
          <w:szCs w:val="22"/>
          <w:rPrChange w:id="711" w:author="Caitlin Page Casar" w:date="2019-07-31T15:44:00Z">
            <w:rPr>
              <w:rFonts w:ascii="TimesNewRomanPSMT" w:hAnsi="TimesNewRomanPSMT"/>
              <w:sz w:val="22"/>
              <w:szCs w:val="22"/>
            </w:rPr>
          </w:rPrChange>
        </w:rPr>
        <w:t xml:space="preserve"> among samples, at a step size of 50</w:t>
      </w:r>
      <w:ins w:id="712" w:author="Caitlin Page Casar" w:date="2019-05-24T20:43:00Z">
        <w:r w:rsidR="00AB48E2" w:rsidRPr="00AE5B90">
          <w:rPr>
            <w:sz w:val="22"/>
            <w:szCs w:val="22"/>
            <w:rPrChange w:id="713" w:author="Caitlin Page Casar" w:date="2019-07-31T15:44:00Z">
              <w:rPr>
                <w:rFonts w:ascii="TimesNewRomanPSMT" w:hAnsi="TimesNewRomanPSMT"/>
                <w:sz w:val="22"/>
                <w:szCs w:val="22"/>
              </w:rPr>
            </w:rPrChange>
          </w:rPr>
          <w:t>0</w:t>
        </w:r>
      </w:ins>
      <w:r w:rsidR="004A3FBB" w:rsidRPr="00AE5B90">
        <w:rPr>
          <w:sz w:val="22"/>
          <w:szCs w:val="22"/>
          <w:rPrChange w:id="714" w:author="Caitlin Page Casar" w:date="2019-07-31T15:44:00Z">
            <w:rPr>
              <w:rFonts w:ascii="TimesNewRomanPSMT" w:hAnsi="TimesNewRomanPSMT"/>
              <w:sz w:val="22"/>
              <w:szCs w:val="22"/>
            </w:rPr>
          </w:rPrChange>
        </w:rPr>
        <w:t xml:space="preserve"> and 10 permutations. Rarefaction curves </w:t>
      </w:r>
      <w:del w:id="715" w:author="Caitlin Page Casar" w:date="2019-05-24T20:50:00Z">
        <w:r w:rsidR="004A3FBB" w:rsidRPr="00AE5B90" w:rsidDel="00AB48E2">
          <w:rPr>
            <w:sz w:val="22"/>
            <w:szCs w:val="22"/>
            <w:rPrChange w:id="716" w:author="Caitlin Page Casar" w:date="2019-07-31T15:44:00Z">
              <w:rPr>
                <w:rFonts w:ascii="TimesNewRomanPSMT" w:hAnsi="TimesNewRomanPSMT"/>
                <w:sz w:val="22"/>
                <w:szCs w:val="22"/>
              </w:rPr>
            </w:rPrChange>
          </w:rPr>
          <w:delText xml:space="preserve">showing the number of observed OTU’s across the range of sequence sampling depths </w:delText>
        </w:r>
      </w:del>
      <w:r w:rsidR="004A3FBB" w:rsidRPr="00AE5B90">
        <w:rPr>
          <w:sz w:val="22"/>
          <w:szCs w:val="22"/>
          <w:rPrChange w:id="717" w:author="Caitlin Page Casar" w:date="2019-07-31T15:44:00Z">
            <w:rPr>
              <w:rFonts w:ascii="TimesNewRomanPSMT" w:hAnsi="TimesNewRomanPSMT"/>
              <w:sz w:val="22"/>
              <w:szCs w:val="22"/>
            </w:rPr>
          </w:rPrChange>
        </w:rPr>
        <w:t xml:space="preserve">were generated using the averages of the 10 permutations. We </w:t>
      </w:r>
      <w:del w:id="718" w:author="Maggie Osburn" w:date="2019-07-17T10:30:00Z">
        <w:r w:rsidR="004A3FBB" w:rsidRPr="00AE5B90" w:rsidDel="007D38DC">
          <w:rPr>
            <w:sz w:val="22"/>
            <w:szCs w:val="22"/>
            <w:rPrChange w:id="719" w:author="Caitlin Page Casar" w:date="2019-07-31T15:44:00Z">
              <w:rPr>
                <w:rFonts w:ascii="TimesNewRomanPSMT" w:hAnsi="TimesNewRomanPSMT"/>
                <w:sz w:val="22"/>
                <w:szCs w:val="22"/>
              </w:rPr>
            </w:rPrChange>
          </w:rPr>
          <w:delText xml:space="preserve">chose to </w:delText>
        </w:r>
      </w:del>
      <w:r w:rsidR="004A3FBB" w:rsidRPr="00AE5B90">
        <w:rPr>
          <w:sz w:val="22"/>
          <w:szCs w:val="22"/>
          <w:rPrChange w:id="720" w:author="Caitlin Page Casar" w:date="2019-07-31T15:44:00Z">
            <w:rPr>
              <w:rFonts w:ascii="TimesNewRomanPSMT" w:hAnsi="TimesNewRomanPSMT"/>
              <w:sz w:val="22"/>
              <w:szCs w:val="22"/>
            </w:rPr>
          </w:rPrChange>
        </w:rPr>
        <w:t>normalize</w:t>
      </w:r>
      <w:ins w:id="721" w:author="Maggie Osburn" w:date="2019-07-17T10:30:00Z">
        <w:r w:rsidR="007D38DC" w:rsidRPr="00AE5B90">
          <w:rPr>
            <w:sz w:val="22"/>
            <w:szCs w:val="22"/>
            <w:rPrChange w:id="722" w:author="Caitlin Page Casar" w:date="2019-07-31T15:44:00Z">
              <w:rPr>
                <w:rFonts w:ascii="TimesNewRomanPSMT" w:hAnsi="TimesNewRomanPSMT"/>
                <w:sz w:val="22"/>
                <w:szCs w:val="22"/>
              </w:rPr>
            </w:rPrChange>
          </w:rPr>
          <w:t>d</w:t>
        </w:r>
      </w:ins>
      <w:r w:rsidR="004A3FBB" w:rsidRPr="00AE5B90">
        <w:rPr>
          <w:sz w:val="22"/>
          <w:szCs w:val="22"/>
          <w:rPrChange w:id="723" w:author="Caitlin Page Casar" w:date="2019-07-31T15:44:00Z">
            <w:rPr>
              <w:rFonts w:ascii="TimesNewRomanPSMT" w:hAnsi="TimesNewRomanPSMT"/>
              <w:sz w:val="22"/>
              <w:szCs w:val="22"/>
            </w:rPr>
          </w:rPrChange>
        </w:rPr>
        <w:t xml:space="preserve"> </w:t>
      </w:r>
      <w:del w:id="724" w:author="Maggie Osburn" w:date="2019-07-17T10:30:00Z">
        <w:r w:rsidR="004A3FBB" w:rsidRPr="00AE5B90" w:rsidDel="007D38DC">
          <w:rPr>
            <w:sz w:val="22"/>
            <w:szCs w:val="22"/>
            <w:rPrChange w:id="725" w:author="Caitlin Page Casar" w:date="2019-07-31T15:44:00Z">
              <w:rPr>
                <w:rFonts w:ascii="TimesNewRomanPSMT" w:hAnsi="TimesNewRomanPSMT"/>
                <w:sz w:val="22"/>
                <w:szCs w:val="22"/>
              </w:rPr>
            </w:rPrChange>
          </w:rPr>
          <w:delText xml:space="preserve">our </w:delText>
        </w:r>
      </w:del>
      <w:ins w:id="726" w:author="Maggie Osburn" w:date="2019-07-17T10:30:00Z">
        <w:r w:rsidR="007D38DC" w:rsidRPr="00AE5B90">
          <w:rPr>
            <w:sz w:val="22"/>
            <w:szCs w:val="22"/>
            <w:rPrChange w:id="727" w:author="Caitlin Page Casar" w:date="2019-07-31T15:44:00Z">
              <w:rPr>
                <w:rFonts w:ascii="TimesNewRomanPSMT" w:hAnsi="TimesNewRomanPSMT"/>
                <w:sz w:val="22"/>
                <w:szCs w:val="22"/>
              </w:rPr>
            </w:rPrChange>
          </w:rPr>
          <w:t xml:space="preserve">the </w:t>
        </w:r>
      </w:ins>
      <w:r w:rsidR="004A3FBB" w:rsidRPr="00AE5B90">
        <w:rPr>
          <w:sz w:val="22"/>
          <w:szCs w:val="22"/>
          <w:rPrChange w:id="728" w:author="Caitlin Page Casar" w:date="2019-07-31T15:44:00Z">
            <w:rPr>
              <w:rFonts w:ascii="TimesNewRomanPSMT" w:hAnsi="TimesNewRomanPSMT"/>
              <w:sz w:val="22"/>
              <w:szCs w:val="22"/>
            </w:rPr>
          </w:rPrChange>
        </w:rPr>
        <w:t xml:space="preserve">final OTU table for statistical analyses to </w:t>
      </w:r>
      <w:r w:rsidRPr="00AE5B90">
        <w:rPr>
          <w:sz w:val="22"/>
          <w:szCs w:val="22"/>
          <w:rPrChange w:id="729" w:author="Caitlin Page Casar" w:date="2019-07-31T15:44:00Z">
            <w:rPr>
              <w:rFonts w:ascii="TimesNewRomanPSMT" w:hAnsi="TimesNewRomanPSMT"/>
              <w:sz w:val="22"/>
              <w:szCs w:val="22"/>
            </w:rPr>
          </w:rPrChange>
        </w:rPr>
        <w:t xml:space="preserve">a </w:t>
      </w:r>
      <w:r w:rsidR="004A3FBB" w:rsidRPr="00AE5B90">
        <w:rPr>
          <w:sz w:val="22"/>
          <w:szCs w:val="22"/>
          <w:rPrChange w:id="730" w:author="Caitlin Page Casar" w:date="2019-07-31T15:44:00Z">
            <w:rPr>
              <w:rFonts w:ascii="TimesNewRomanPSMT" w:hAnsi="TimesNewRomanPSMT"/>
              <w:sz w:val="22"/>
              <w:szCs w:val="22"/>
            </w:rPr>
          </w:rPrChange>
        </w:rPr>
        <w:t xml:space="preserve">depth of 10,000 reads where </w:t>
      </w:r>
      <w:r w:rsidR="003549FC" w:rsidRPr="00AE5B90">
        <w:rPr>
          <w:sz w:val="22"/>
          <w:szCs w:val="22"/>
          <w:rPrChange w:id="731" w:author="Caitlin Page Casar" w:date="2019-07-31T15:44:00Z">
            <w:rPr>
              <w:rFonts w:ascii="TimesNewRomanPSMT" w:hAnsi="TimesNewRomanPSMT"/>
              <w:sz w:val="22"/>
              <w:szCs w:val="22"/>
            </w:rPr>
          </w:rPrChange>
        </w:rPr>
        <w:t>rarefaction curves</w:t>
      </w:r>
      <w:r w:rsidR="004A3FBB" w:rsidRPr="00AE5B90">
        <w:rPr>
          <w:sz w:val="22"/>
          <w:szCs w:val="22"/>
          <w:rPrChange w:id="732" w:author="Caitlin Page Casar" w:date="2019-07-31T15:44:00Z">
            <w:rPr>
              <w:rFonts w:ascii="TimesNewRomanPSMT" w:hAnsi="TimesNewRomanPSMT"/>
              <w:sz w:val="22"/>
              <w:szCs w:val="22"/>
            </w:rPr>
          </w:rPrChange>
        </w:rPr>
        <w:t xml:space="preserve"> began to level off, </w:t>
      </w:r>
      <w:commentRangeStart w:id="733"/>
      <w:commentRangeStart w:id="734"/>
      <w:r w:rsidR="004A3FBB" w:rsidRPr="00AE5B90">
        <w:rPr>
          <w:sz w:val="22"/>
          <w:szCs w:val="22"/>
          <w:rPrChange w:id="735" w:author="Caitlin Page Casar" w:date="2019-07-31T15:44:00Z">
            <w:rPr>
              <w:rFonts w:ascii="TimesNewRomanPSMT" w:hAnsi="TimesNewRomanPSMT"/>
              <w:sz w:val="22"/>
              <w:szCs w:val="22"/>
            </w:rPr>
          </w:rPrChange>
        </w:rPr>
        <w:t xml:space="preserve">indicating the read depth sufficiently captured </w:t>
      </w:r>
      <w:ins w:id="736" w:author="Caitlin Page Casar" w:date="2019-05-24T20:50:00Z">
        <w:r w:rsidR="00AB48E2" w:rsidRPr="00AE5B90">
          <w:rPr>
            <w:sz w:val="22"/>
            <w:szCs w:val="22"/>
            <w:rPrChange w:id="737" w:author="Caitlin Page Casar" w:date="2019-07-31T15:44:00Z">
              <w:rPr>
                <w:rFonts w:ascii="TimesNewRomanPSMT" w:hAnsi="TimesNewRomanPSMT"/>
                <w:sz w:val="22"/>
                <w:szCs w:val="22"/>
              </w:rPr>
            </w:rPrChange>
          </w:rPr>
          <w:t xml:space="preserve">alpha </w:t>
        </w:r>
      </w:ins>
      <w:r w:rsidR="004A3FBB" w:rsidRPr="00AE5B90">
        <w:rPr>
          <w:sz w:val="22"/>
          <w:szCs w:val="22"/>
          <w:rPrChange w:id="738" w:author="Caitlin Page Casar" w:date="2019-07-31T15:44:00Z">
            <w:rPr>
              <w:rFonts w:ascii="TimesNewRomanPSMT" w:hAnsi="TimesNewRomanPSMT"/>
              <w:sz w:val="22"/>
              <w:szCs w:val="22"/>
            </w:rPr>
          </w:rPrChange>
        </w:rPr>
        <w:t xml:space="preserve">diversity among all samples. </w:t>
      </w:r>
      <w:commentRangeEnd w:id="733"/>
      <w:r w:rsidR="007D38DC" w:rsidRPr="00AE5B90">
        <w:rPr>
          <w:rStyle w:val="CommentReference"/>
          <w:sz w:val="22"/>
          <w:szCs w:val="22"/>
          <w:rPrChange w:id="739" w:author="Caitlin Page Casar" w:date="2019-07-31T15:44:00Z">
            <w:rPr>
              <w:rStyle w:val="CommentReference"/>
            </w:rPr>
          </w:rPrChange>
        </w:rPr>
        <w:commentReference w:id="733"/>
      </w:r>
      <w:commentRangeEnd w:id="734"/>
      <w:r w:rsidR="001F643F" w:rsidRPr="00AE5B90">
        <w:rPr>
          <w:rStyle w:val="CommentReference"/>
          <w:sz w:val="22"/>
          <w:szCs w:val="22"/>
          <w:rPrChange w:id="740" w:author="Caitlin Page Casar" w:date="2019-07-31T15:44:00Z">
            <w:rPr>
              <w:rStyle w:val="CommentReference"/>
            </w:rPr>
          </w:rPrChange>
        </w:rPr>
        <w:commentReference w:id="734"/>
      </w:r>
      <w:r w:rsidR="00ED3AD1" w:rsidRPr="00AE5B90">
        <w:rPr>
          <w:sz w:val="22"/>
          <w:szCs w:val="22"/>
          <w:rPrChange w:id="741" w:author="Caitlin Page Casar" w:date="2019-07-31T15:44:00Z">
            <w:rPr>
              <w:rFonts w:ascii="TimesNewRomanPSMT" w:hAnsi="TimesNewRomanPSMT"/>
              <w:sz w:val="22"/>
              <w:szCs w:val="22"/>
            </w:rPr>
          </w:rPrChange>
        </w:rPr>
        <w:t>R</w:t>
      </w:r>
      <w:r w:rsidR="006439C9" w:rsidRPr="00AE5B90">
        <w:rPr>
          <w:sz w:val="22"/>
          <w:szCs w:val="22"/>
          <w:rPrChange w:id="742" w:author="Caitlin Page Casar" w:date="2019-07-31T15:44:00Z">
            <w:rPr>
              <w:rFonts w:ascii="TimesNewRomanPSMT" w:hAnsi="TimesNewRomanPSMT"/>
              <w:sz w:val="22"/>
              <w:szCs w:val="22"/>
            </w:rPr>
          </w:rPrChange>
        </w:rPr>
        <w:t xml:space="preserve">epresentatives from each OTU </w:t>
      </w:r>
      <w:commentRangeStart w:id="743"/>
      <w:r w:rsidR="006439C9" w:rsidRPr="00AE5B90">
        <w:rPr>
          <w:sz w:val="22"/>
          <w:szCs w:val="22"/>
          <w:rPrChange w:id="744" w:author="Caitlin Page Casar" w:date="2019-07-31T15:44:00Z">
            <w:rPr>
              <w:rFonts w:ascii="TimesNewRomanPSMT" w:hAnsi="TimesNewRomanPSMT"/>
              <w:sz w:val="22"/>
              <w:szCs w:val="22"/>
            </w:rPr>
          </w:rPrChange>
        </w:rPr>
        <w:t xml:space="preserve">were assigned taxonomy using </w:t>
      </w:r>
      <w:commentRangeEnd w:id="743"/>
      <w:r w:rsidR="0091594B" w:rsidRPr="00AE5B90">
        <w:rPr>
          <w:rStyle w:val="CommentReference"/>
          <w:sz w:val="22"/>
          <w:szCs w:val="22"/>
          <w:rPrChange w:id="745" w:author="Caitlin Page Casar" w:date="2019-07-31T15:44:00Z">
            <w:rPr>
              <w:rStyle w:val="CommentReference"/>
            </w:rPr>
          </w:rPrChange>
        </w:rPr>
        <w:commentReference w:id="743"/>
      </w:r>
      <w:r w:rsidR="00ED3AD1" w:rsidRPr="00AE5B90">
        <w:rPr>
          <w:sz w:val="22"/>
          <w:szCs w:val="22"/>
          <w:rPrChange w:id="746" w:author="Caitlin Page Casar" w:date="2019-07-31T15:44:00Z">
            <w:rPr>
              <w:rFonts w:ascii="TimesNewRomanPSMT" w:hAnsi="TimesNewRomanPSMT"/>
              <w:sz w:val="22"/>
              <w:szCs w:val="22"/>
            </w:rPr>
          </w:rPrChange>
        </w:rPr>
        <w:t xml:space="preserve">the </w:t>
      </w:r>
      <w:r w:rsidRPr="00AE5B90">
        <w:rPr>
          <w:sz w:val="22"/>
          <w:szCs w:val="22"/>
          <w:rPrChange w:id="747" w:author="Caitlin Page Casar" w:date="2019-07-31T15:44:00Z">
            <w:rPr>
              <w:rFonts w:ascii="TimesNewRomanPSMT" w:hAnsi="TimesNewRomanPSMT"/>
              <w:sz w:val="22"/>
              <w:szCs w:val="22"/>
            </w:rPr>
          </w:rPrChange>
        </w:rPr>
        <w:t>UCLUST</w:t>
      </w:r>
      <w:r w:rsidR="006439C9" w:rsidRPr="00AE5B90">
        <w:rPr>
          <w:sz w:val="22"/>
          <w:szCs w:val="22"/>
          <w:rPrChange w:id="748" w:author="Caitlin Page Casar" w:date="2019-07-31T15:44:00Z">
            <w:rPr>
              <w:rFonts w:ascii="TimesNewRomanPSMT" w:hAnsi="TimesNewRomanPSMT"/>
              <w:sz w:val="22"/>
              <w:szCs w:val="22"/>
            </w:rPr>
          </w:rPrChange>
        </w:rPr>
        <w:t xml:space="preserve"> </w:t>
      </w:r>
      <w:r w:rsidR="00ED3AD1" w:rsidRPr="00AE5B90">
        <w:rPr>
          <w:sz w:val="22"/>
          <w:szCs w:val="22"/>
          <w:rPrChange w:id="749" w:author="Caitlin Page Casar" w:date="2019-07-31T15:44:00Z">
            <w:rPr>
              <w:rFonts w:ascii="TimesNewRomanPSMT" w:hAnsi="TimesNewRomanPSMT"/>
              <w:sz w:val="22"/>
              <w:szCs w:val="22"/>
            </w:rPr>
          </w:rPrChange>
        </w:rPr>
        <w:t>method in QIIM</w:t>
      </w:r>
      <w:r w:rsidR="001552D5" w:rsidRPr="00AE5B90">
        <w:rPr>
          <w:sz w:val="22"/>
          <w:szCs w:val="22"/>
          <w:rPrChange w:id="750" w:author="Caitlin Page Casar" w:date="2019-07-31T15:44:00Z">
            <w:rPr>
              <w:rFonts w:ascii="TimesNewRomanPSMT" w:hAnsi="TimesNewRomanPSMT"/>
              <w:sz w:val="22"/>
              <w:szCs w:val="22"/>
            </w:rPr>
          </w:rPrChange>
        </w:rPr>
        <w:t>E</w:t>
      </w:r>
      <w:r w:rsidR="007F0B55" w:rsidRPr="00AE5B90">
        <w:rPr>
          <w:sz w:val="22"/>
          <w:szCs w:val="22"/>
          <w:rPrChange w:id="751" w:author="Caitlin Page Casar" w:date="2019-07-31T15:44:00Z">
            <w:rPr>
              <w:rFonts w:ascii="TimesNewRomanPSMT" w:hAnsi="TimesNewRomanPSMT"/>
              <w:sz w:val="22"/>
              <w:szCs w:val="22"/>
            </w:rPr>
          </w:rPrChange>
        </w:rPr>
        <w:t xml:space="preserve"> </w:t>
      </w:r>
      <w:r w:rsidR="006439C9" w:rsidRPr="00AE5B90">
        <w:rPr>
          <w:sz w:val="22"/>
          <w:szCs w:val="22"/>
          <w:rPrChange w:id="752" w:author="Caitlin Page Casar" w:date="2019-07-31T15:44:00Z">
            <w:rPr>
              <w:rFonts w:ascii="TimesNewRomanPSMT" w:hAnsi="TimesNewRomanPSMT"/>
              <w:sz w:val="22"/>
              <w:szCs w:val="22"/>
            </w:rPr>
          </w:rPrChange>
        </w:rPr>
        <w:t>referencing the SILVA132 database</w:t>
      </w:r>
      <w:r w:rsidR="00ED3AD1" w:rsidRPr="00AE5B90">
        <w:rPr>
          <w:sz w:val="22"/>
          <w:szCs w:val="22"/>
          <w:rPrChange w:id="753" w:author="Caitlin Page Casar" w:date="2019-07-31T15:44:00Z">
            <w:rPr>
              <w:rFonts w:ascii="TimesNewRomanPSMT" w:hAnsi="TimesNewRomanPSMT"/>
              <w:sz w:val="22"/>
              <w:szCs w:val="22"/>
            </w:rPr>
          </w:rPrChange>
        </w:rPr>
        <w:t xml:space="preserve"> </w:t>
      </w:r>
      <w:r w:rsidR="00ED3AD1" w:rsidRPr="00AE5B90">
        <w:rPr>
          <w:sz w:val="22"/>
          <w:szCs w:val="22"/>
          <w:rPrChange w:id="754" w:author="Caitlin Page Casar" w:date="2019-07-31T15:44:00Z">
            <w:rPr>
              <w:rFonts w:ascii="TimesNewRomanPSMT" w:hAnsi="TimesNewRomanPSMT"/>
              <w:sz w:val="22"/>
              <w:szCs w:val="22"/>
            </w:rPr>
          </w:rPrChange>
        </w:rPr>
        <w:fldChar w:fldCharType="begin"/>
      </w:r>
      <w:ins w:id="755" w:author="Caitlin Page Casar" w:date="2019-05-26T16:34:00Z">
        <w:r w:rsidR="00210353" w:rsidRPr="00AE5B90">
          <w:rPr>
            <w:sz w:val="22"/>
            <w:szCs w:val="22"/>
            <w:rPrChange w:id="756" w:author="Caitlin Page Casar" w:date="2019-07-31T15:44:00Z">
              <w:rPr>
                <w:rFonts w:ascii="TimesNewRomanPSMT" w:hAnsi="TimesNewRomanPSMT"/>
                <w:sz w:val="22"/>
                <w:szCs w:val="22"/>
              </w:rPr>
            </w:rPrChange>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757" w:author="Caitlin Page Casar" w:date="2019-05-26T16:34:00Z">
        <w:r w:rsidR="00ED3AD1" w:rsidRPr="00AE5B90" w:rsidDel="00210353">
          <w:rPr>
            <w:sz w:val="22"/>
            <w:szCs w:val="22"/>
            <w:rPrChange w:id="758" w:author="Caitlin Page Casar" w:date="2019-07-31T15:44:00Z">
              <w:rPr>
                <w:rFonts w:ascii="TimesNewRomanPSMT" w:hAnsi="TimesNewRomanPSMT"/>
                <w:sz w:val="22"/>
                <w:szCs w:val="22"/>
              </w:rPr>
            </w:rPrChange>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RPr="00AE5B90" w:rsidDel="00210353">
          <w:rPr>
            <w:sz w:val="22"/>
            <w:szCs w:val="22"/>
            <w:rPrChange w:id="759" w:author="Caitlin Page Casar" w:date="2019-07-31T15:44:00Z">
              <w:rPr>
                <w:rFonts w:ascii="TimesNewRomanPSMT" w:hAnsi="TimesNewRomanPSMT" w:hint="eastAsia"/>
                <w:sz w:val="22"/>
                <w:szCs w:val="22"/>
              </w:rPr>
            </w:rPrChange>
          </w:rPr>
          <w:delInstrText>ö</w:delInstrText>
        </w:r>
        <w:r w:rsidR="00ED3AD1" w:rsidRPr="00AE5B90" w:rsidDel="00210353">
          <w:rPr>
            <w:sz w:val="22"/>
            <w:szCs w:val="22"/>
            <w:rPrChange w:id="760" w:author="Caitlin Page Casar" w:date="2019-07-31T15:44:00Z">
              <w:rPr>
                <w:rFonts w:ascii="TimesNewRomanPSMT" w:hAnsi="TimesNewRomanPSMT"/>
                <w:sz w:val="22"/>
                <w:szCs w:val="22"/>
              </w:rPr>
            </w:rPrChange>
          </w:rPr>
          <w:delInstrText>rg"},{"family":"Gl</w:delInstrText>
        </w:r>
        <w:r w:rsidR="00ED3AD1" w:rsidRPr="00AE5B90" w:rsidDel="00210353">
          <w:rPr>
            <w:sz w:val="22"/>
            <w:szCs w:val="22"/>
            <w:rPrChange w:id="761" w:author="Caitlin Page Casar" w:date="2019-07-31T15:44:00Z">
              <w:rPr>
                <w:rFonts w:ascii="TimesNewRomanPSMT" w:hAnsi="TimesNewRomanPSMT" w:hint="eastAsia"/>
                <w:sz w:val="22"/>
                <w:szCs w:val="22"/>
              </w:rPr>
            </w:rPrChange>
          </w:rPr>
          <w:delInstrText>ö</w:delInstrText>
        </w:r>
        <w:r w:rsidR="00ED3AD1" w:rsidRPr="00AE5B90" w:rsidDel="00210353">
          <w:rPr>
            <w:sz w:val="22"/>
            <w:szCs w:val="22"/>
            <w:rPrChange w:id="762" w:author="Caitlin Page Casar" w:date="2019-07-31T15:44:00Z">
              <w:rPr>
                <w:rFonts w:ascii="TimesNewRomanPSMT" w:hAnsi="TimesNewRomanPSMT"/>
                <w:sz w:val="22"/>
                <w:szCs w:val="22"/>
              </w:rPr>
            </w:rPrChange>
          </w:rPr>
          <w:delInstrText xml:space="preserve">ckner","given":"Frank Oliver"}],"issued":{"date-parts":[["2012",11,27]]}}}],"schema":"https://github.com/citation-style-language/schema/raw/master/csl-citation.json"} </w:delInstrText>
        </w:r>
      </w:del>
      <w:r w:rsidR="00ED3AD1" w:rsidRPr="00AE5B90">
        <w:rPr>
          <w:sz w:val="22"/>
          <w:szCs w:val="22"/>
          <w:rPrChange w:id="763" w:author="Caitlin Page Casar" w:date="2019-07-31T15:44:00Z">
            <w:rPr>
              <w:rFonts w:ascii="TimesNewRomanPSMT" w:hAnsi="TimesNewRomanPSMT"/>
              <w:sz w:val="22"/>
              <w:szCs w:val="22"/>
            </w:rPr>
          </w:rPrChange>
        </w:rPr>
        <w:fldChar w:fldCharType="separate"/>
      </w:r>
      <w:r w:rsidR="00ED3AD1" w:rsidRPr="00AE5B90">
        <w:rPr>
          <w:sz w:val="22"/>
          <w:szCs w:val="22"/>
          <w:rPrChange w:id="764" w:author="Caitlin Page Casar" w:date="2019-07-31T15:44:00Z">
            <w:rPr>
              <w:rFonts w:ascii="TimesNewRomanPSMT" w:hAnsi="TimesNewRomanPSMT"/>
              <w:sz w:val="22"/>
            </w:rPr>
          </w:rPrChange>
        </w:rPr>
        <w:t xml:space="preserve">(Quast </w:t>
      </w:r>
      <w:r w:rsidR="00ED3AD1" w:rsidRPr="00AE5B90">
        <w:rPr>
          <w:i/>
          <w:iCs/>
          <w:sz w:val="22"/>
          <w:szCs w:val="22"/>
          <w:rPrChange w:id="765" w:author="Caitlin Page Casar" w:date="2019-07-31T15:44:00Z">
            <w:rPr>
              <w:rFonts w:ascii="TimesNewRomanPSMT" w:hAnsi="TimesNewRomanPSMT"/>
              <w:i/>
              <w:iCs/>
              <w:sz w:val="22"/>
            </w:rPr>
          </w:rPrChange>
        </w:rPr>
        <w:t>et al.</w:t>
      </w:r>
      <w:r w:rsidR="00ED3AD1" w:rsidRPr="00AE5B90">
        <w:rPr>
          <w:sz w:val="22"/>
          <w:szCs w:val="22"/>
          <w:rPrChange w:id="766" w:author="Caitlin Page Casar" w:date="2019-07-31T15:44:00Z">
            <w:rPr>
              <w:rFonts w:ascii="TimesNewRomanPSMT" w:hAnsi="TimesNewRomanPSMT"/>
              <w:sz w:val="22"/>
            </w:rPr>
          </w:rPrChange>
        </w:rPr>
        <w:t>, 2012)</w:t>
      </w:r>
      <w:r w:rsidR="00ED3AD1" w:rsidRPr="00AE5B90">
        <w:rPr>
          <w:sz w:val="22"/>
          <w:szCs w:val="22"/>
          <w:rPrChange w:id="767" w:author="Caitlin Page Casar" w:date="2019-07-31T15:44:00Z">
            <w:rPr>
              <w:rFonts w:ascii="TimesNewRomanPSMT" w:hAnsi="TimesNewRomanPSMT"/>
              <w:sz w:val="22"/>
              <w:szCs w:val="22"/>
            </w:rPr>
          </w:rPrChange>
        </w:rPr>
        <w:fldChar w:fldCharType="end"/>
      </w:r>
      <w:r w:rsidR="006439C9" w:rsidRPr="00AE5B90">
        <w:rPr>
          <w:sz w:val="22"/>
          <w:szCs w:val="22"/>
          <w:rPrChange w:id="768" w:author="Caitlin Page Casar" w:date="2019-07-31T15:44:00Z">
            <w:rPr>
              <w:rFonts w:ascii="TimesNewRomanPSMT" w:hAnsi="TimesNewRomanPSMT"/>
              <w:sz w:val="22"/>
              <w:szCs w:val="22"/>
            </w:rPr>
          </w:rPrChange>
        </w:rPr>
        <w:t xml:space="preserve">. </w:t>
      </w:r>
      <w:ins w:id="769" w:author="Caitlin Page Casar" w:date="2019-06-29T13:17:00Z">
        <w:r w:rsidR="005C26C4" w:rsidRPr="00AE5B90">
          <w:rPr>
            <w:sz w:val="22"/>
            <w:szCs w:val="22"/>
            <w:rPrChange w:id="770" w:author="Caitlin Page Casar" w:date="2019-07-31T15:44:00Z">
              <w:rPr>
                <w:rFonts w:ascii="TimesNewRomanPSMT" w:hAnsi="TimesNewRomanPSMT"/>
                <w:sz w:val="22"/>
                <w:szCs w:val="22"/>
              </w:rPr>
            </w:rPrChange>
          </w:rPr>
          <w:t xml:space="preserve">OTU’s </w:t>
        </w:r>
      </w:ins>
      <w:ins w:id="771" w:author="Caitlin Page Casar" w:date="2019-06-29T13:16:00Z">
        <w:r w:rsidR="005C26C4" w:rsidRPr="00AE5B90">
          <w:rPr>
            <w:sz w:val="22"/>
            <w:szCs w:val="22"/>
            <w:rPrChange w:id="772" w:author="Caitlin Page Casar" w:date="2019-07-31T15:44:00Z">
              <w:rPr>
                <w:rFonts w:ascii="TimesNewRomanPSMT" w:hAnsi="TimesNewRomanPSMT"/>
                <w:sz w:val="22"/>
                <w:szCs w:val="22"/>
              </w:rPr>
            </w:rPrChange>
          </w:rPr>
          <w:t>that were classified as “Una</w:t>
        </w:r>
      </w:ins>
      <w:ins w:id="773" w:author="Caitlin Page Casar" w:date="2019-06-29T13:17:00Z">
        <w:r w:rsidR="005C26C4" w:rsidRPr="00AE5B90">
          <w:rPr>
            <w:sz w:val="22"/>
            <w:szCs w:val="22"/>
            <w:rPrChange w:id="774" w:author="Caitlin Page Casar" w:date="2019-07-31T15:44:00Z">
              <w:rPr>
                <w:rFonts w:ascii="TimesNewRomanPSMT" w:hAnsi="TimesNewRomanPSMT"/>
                <w:sz w:val="22"/>
                <w:szCs w:val="22"/>
              </w:rPr>
            </w:rPrChange>
          </w:rPr>
          <w:t xml:space="preserve">ssigned” using the SILVA132 database were </w:t>
        </w:r>
      </w:ins>
      <w:ins w:id="775" w:author="Maggie Osburn" w:date="2019-07-17T10:32:00Z">
        <w:del w:id="776" w:author="Caitlin Page Casar" w:date="2019-07-31T15:41:00Z">
          <w:r w:rsidR="007D38DC" w:rsidRPr="00AE5B90" w:rsidDel="00AE5B90">
            <w:rPr>
              <w:sz w:val="22"/>
              <w:szCs w:val="22"/>
              <w:rPrChange w:id="777" w:author="Caitlin Page Casar" w:date="2019-07-31T15:44:00Z">
                <w:rPr>
                  <w:rFonts w:ascii="TimesNewRomanPSMT" w:hAnsi="TimesNewRomanPSMT"/>
                  <w:sz w:val="22"/>
                  <w:szCs w:val="22"/>
                </w:rPr>
              </w:rPrChange>
            </w:rPr>
            <w:delText xml:space="preserve">additionally </w:delText>
          </w:r>
        </w:del>
      </w:ins>
      <w:ins w:id="778" w:author="Caitlin Page Casar" w:date="2019-06-29T13:17:00Z">
        <w:r w:rsidR="005C26C4" w:rsidRPr="00AE5B90">
          <w:rPr>
            <w:sz w:val="22"/>
            <w:szCs w:val="22"/>
            <w:rPrChange w:id="779" w:author="Caitlin Page Casar" w:date="2019-07-31T15:44:00Z">
              <w:rPr>
                <w:rFonts w:ascii="TimesNewRomanPSMT" w:hAnsi="TimesNewRomanPSMT"/>
                <w:sz w:val="22"/>
                <w:szCs w:val="22"/>
              </w:rPr>
            </w:rPrChange>
          </w:rPr>
          <w:t xml:space="preserve">compared to </w:t>
        </w:r>
      </w:ins>
      <w:proofErr w:type="spellStart"/>
      <w:ins w:id="780" w:author="Caitlin Page Casar" w:date="2019-07-31T15:41:00Z">
        <w:r w:rsidR="00AE5B90" w:rsidRPr="00AE5B90">
          <w:rPr>
            <w:sz w:val="22"/>
            <w:szCs w:val="22"/>
            <w:rPrChange w:id="781" w:author="Caitlin Page Casar" w:date="2019-07-31T15:44:00Z">
              <w:rPr>
                <w:rFonts w:ascii="TimesNewRomanPSMT" w:hAnsi="TimesNewRomanPSMT"/>
                <w:sz w:val="22"/>
                <w:szCs w:val="22"/>
              </w:rPr>
            </w:rPrChange>
          </w:rPr>
          <w:t>DeMMO</w:t>
        </w:r>
        <w:proofErr w:type="spellEnd"/>
        <w:r w:rsidR="00AE5B90" w:rsidRPr="00AE5B90">
          <w:rPr>
            <w:sz w:val="22"/>
            <w:szCs w:val="22"/>
            <w:rPrChange w:id="782" w:author="Caitlin Page Casar" w:date="2019-07-31T15:44:00Z">
              <w:rPr>
                <w:rFonts w:ascii="TimesNewRomanPSMT" w:hAnsi="TimesNewRomanPSMT"/>
                <w:sz w:val="22"/>
                <w:szCs w:val="22"/>
              </w:rPr>
            </w:rPrChange>
          </w:rPr>
          <w:t xml:space="preserve"> metagenome assembled genomes (MAG’s)</w:t>
        </w:r>
      </w:ins>
      <w:ins w:id="783" w:author="Caitlin Page Casar" w:date="2019-06-29T13:18:00Z">
        <w:r w:rsidR="00EC78AF" w:rsidRPr="00AE5B90">
          <w:rPr>
            <w:sz w:val="22"/>
            <w:szCs w:val="22"/>
            <w:rPrChange w:id="784" w:author="Caitlin Page Casar" w:date="2019-07-31T15:44:00Z">
              <w:rPr>
                <w:rFonts w:ascii="TimesNewRomanPSMT" w:hAnsi="TimesNewRomanPSMT"/>
                <w:sz w:val="22"/>
                <w:szCs w:val="22"/>
              </w:rPr>
            </w:rPrChange>
          </w:rPr>
          <w:t xml:space="preserve"> (</w:t>
        </w:r>
      </w:ins>
      <w:proofErr w:type="spellStart"/>
      <w:ins w:id="785" w:author="Caitlin Page Casar" w:date="2019-07-31T15:39:00Z">
        <w:r w:rsidR="00AE5B90" w:rsidRPr="00AE5B90">
          <w:rPr>
            <w:sz w:val="22"/>
            <w:szCs w:val="22"/>
          </w:rPr>
          <w:t>Momper</w:t>
        </w:r>
        <w:proofErr w:type="spellEnd"/>
        <w:r w:rsidR="00AE5B90" w:rsidRPr="00AE5B90">
          <w:rPr>
            <w:sz w:val="22"/>
            <w:szCs w:val="22"/>
          </w:rPr>
          <w:t xml:space="preserve"> </w:t>
        </w:r>
        <w:r w:rsidR="00AE5B90" w:rsidRPr="00AE5B90">
          <w:rPr>
            <w:i/>
            <w:sz w:val="22"/>
            <w:szCs w:val="22"/>
          </w:rPr>
          <w:t xml:space="preserve">et al. </w:t>
        </w:r>
        <w:r w:rsidR="00AE5B90" w:rsidRPr="00AE5B90">
          <w:rPr>
            <w:sz w:val="22"/>
            <w:szCs w:val="22"/>
          </w:rPr>
          <w:t xml:space="preserve">2019 </w:t>
        </w:r>
        <w:r w:rsidR="00AE5B90" w:rsidRPr="00AE5B90">
          <w:rPr>
            <w:i/>
            <w:sz w:val="22"/>
            <w:szCs w:val="22"/>
          </w:rPr>
          <w:t>in prep</w:t>
        </w:r>
      </w:ins>
      <w:ins w:id="786" w:author="Caitlin Page Casar" w:date="2019-06-29T13:19:00Z">
        <w:r w:rsidR="00EC78AF" w:rsidRPr="00AE5B90">
          <w:rPr>
            <w:sz w:val="22"/>
            <w:szCs w:val="22"/>
            <w:rPrChange w:id="787" w:author="Caitlin Page Casar" w:date="2019-07-31T15:44:00Z">
              <w:rPr>
                <w:rFonts w:ascii="TimesNewRomanPSMT" w:hAnsi="TimesNewRomanPSMT"/>
                <w:sz w:val="22"/>
                <w:szCs w:val="22"/>
              </w:rPr>
            </w:rPrChange>
          </w:rPr>
          <w:t xml:space="preserve">). </w:t>
        </w:r>
      </w:ins>
    </w:p>
    <w:p w14:paraId="6E15CBA4" w14:textId="35AD77C3" w:rsidR="00C70A24" w:rsidRPr="00AE5B90" w:rsidRDefault="00AE5B90" w:rsidP="00AE5B90">
      <w:pPr>
        <w:spacing w:before="120" w:line="276" w:lineRule="auto"/>
        <w:jc w:val="both"/>
        <w:rPr>
          <w:ins w:id="788" w:author="Caitlin Page Casar" w:date="2019-06-04T14:09:00Z"/>
          <w:sz w:val="22"/>
          <w:szCs w:val="22"/>
          <w:rPrChange w:id="789" w:author="Caitlin Page Casar" w:date="2019-07-31T15:45:00Z">
            <w:rPr>
              <w:ins w:id="790" w:author="Caitlin Page Casar" w:date="2019-06-04T14:09:00Z"/>
              <w:rFonts w:ascii="Arial" w:hAnsi="Arial" w:cs="Arial"/>
              <w:color w:val="222222"/>
              <w:sz w:val="19"/>
              <w:szCs w:val="19"/>
            </w:rPr>
          </w:rPrChange>
        </w:rPr>
        <w:pPrChange w:id="791" w:author="Caitlin Page Casar" w:date="2019-07-31T15:45:00Z">
          <w:pPr>
            <w:shd w:val="clear" w:color="auto" w:fill="FFFFFF"/>
            <w:spacing w:beforeLines="600" w:before="1440" w:line="276" w:lineRule="auto"/>
            <w:jc w:val="both"/>
          </w:pPr>
        </w:pPrChange>
      </w:pPr>
      <w:ins w:id="792" w:author="Caitlin Page Casar" w:date="2019-07-31T15:44:00Z">
        <w:r w:rsidRPr="00AE5B90">
          <w:rPr>
            <w:sz w:val="22"/>
            <w:szCs w:val="22"/>
            <w:rPrChange w:id="793" w:author="Caitlin Page Casar" w:date="2019-07-31T15:44:00Z">
              <w:rPr/>
            </w:rPrChange>
          </w:rPr>
          <w:t xml:space="preserve">In brief, reconstructed 16S genes were pulled from </w:t>
        </w:r>
      </w:ins>
      <w:ins w:id="794" w:author="Caitlin Page Casar" w:date="2019-07-31T15:46:00Z">
        <w:r>
          <w:rPr>
            <w:sz w:val="22"/>
            <w:szCs w:val="22"/>
          </w:rPr>
          <w:t>MAG’s</w:t>
        </w:r>
      </w:ins>
      <w:ins w:id="795" w:author="Caitlin Page Casar" w:date="2019-07-31T15:44:00Z">
        <w:r w:rsidRPr="00AE5B90">
          <w:rPr>
            <w:sz w:val="22"/>
            <w:szCs w:val="22"/>
            <w:rPrChange w:id="796" w:author="Caitlin Page Casar" w:date="2019-07-31T15:44:00Z">
              <w:rPr/>
            </w:rPrChange>
          </w:rPr>
          <w:t xml:space="preserve"> and were used as a Basic Local Alignment Search Tool (BLAST) database against which to query the </w:t>
        </w:r>
        <w:r w:rsidRPr="00AE5B90">
          <w:rPr>
            <w:sz w:val="22"/>
            <w:szCs w:val="22"/>
            <w:rPrChange w:id="797" w:author="Caitlin Page Casar" w:date="2019-07-31T15:44:00Z">
              <w:rPr/>
            </w:rPrChange>
          </w:rPr>
          <w:lastRenderedPageBreak/>
          <w:t>representative sequence from unassigned OTUs. Phylogenetic identities of MAGs were assigned using the Genome Taxonomy Database and the associated GTDB-</w:t>
        </w:r>
        <w:proofErr w:type="spellStart"/>
        <w:r w:rsidRPr="00AE5B90">
          <w:rPr>
            <w:sz w:val="22"/>
            <w:szCs w:val="22"/>
            <w:rPrChange w:id="798" w:author="Caitlin Page Casar" w:date="2019-07-31T15:44:00Z">
              <w:rPr/>
            </w:rPrChange>
          </w:rPr>
          <w:t>Tk</w:t>
        </w:r>
        <w:proofErr w:type="spellEnd"/>
        <w:r w:rsidRPr="00AE5B90">
          <w:rPr>
            <w:sz w:val="22"/>
            <w:szCs w:val="22"/>
            <w:rPrChange w:id="799" w:author="Caitlin Page Casar" w:date="2019-07-31T15:44:00Z">
              <w:rPr/>
            </w:rPrChange>
          </w:rPr>
          <w:t xml:space="preserve"> toolkit </w:t>
        </w:r>
      </w:ins>
      <w:ins w:id="800" w:author="Caitlin Page Casar" w:date="2019-07-31T15:50:00Z">
        <w:r>
          <w:rPr>
            <w:sz w:val="22"/>
            <w:szCs w:val="22"/>
          </w:rPr>
          <w:t>(</w:t>
        </w:r>
        <w:proofErr w:type="spellStart"/>
        <w:r>
          <w:rPr>
            <w:sz w:val="22"/>
            <w:szCs w:val="22"/>
          </w:rPr>
          <w:t>Chaumeil</w:t>
        </w:r>
        <w:proofErr w:type="spellEnd"/>
        <w:r>
          <w:rPr>
            <w:sz w:val="22"/>
            <w:szCs w:val="22"/>
          </w:rPr>
          <w:t xml:space="preserve"> et al, </w:t>
        </w:r>
        <w:r w:rsidRPr="00AE5B90">
          <w:rPr>
            <w:i/>
            <w:sz w:val="22"/>
            <w:szCs w:val="22"/>
            <w:rPrChange w:id="801" w:author="Caitlin Page Casar" w:date="2019-07-31T15:50:00Z">
              <w:rPr>
                <w:sz w:val="22"/>
                <w:szCs w:val="22"/>
              </w:rPr>
            </w:rPrChange>
          </w:rPr>
          <w:t>in prep</w:t>
        </w:r>
        <w:r>
          <w:rPr>
            <w:sz w:val="22"/>
            <w:szCs w:val="22"/>
          </w:rPr>
          <w:t xml:space="preserve">). </w:t>
        </w:r>
      </w:ins>
      <w:ins w:id="802" w:author="Caitlin Page Casar" w:date="2019-07-31T15:44:00Z">
        <w:r w:rsidRPr="00AE5B90">
          <w:rPr>
            <w:sz w:val="22"/>
            <w:szCs w:val="22"/>
            <w:rPrChange w:id="803" w:author="Caitlin Page Casar" w:date="2019-07-31T15:44:00Z">
              <w:rPr/>
            </w:rPrChange>
          </w:rPr>
          <w:t>MAGs were queried for a putative 16S rRNA gene using the “</w:t>
        </w:r>
        <w:proofErr w:type="spellStart"/>
        <w:r w:rsidRPr="00AE5B90">
          <w:rPr>
            <w:sz w:val="22"/>
            <w:szCs w:val="22"/>
            <w:rPrChange w:id="804" w:author="Caitlin Page Casar" w:date="2019-07-31T15:44:00Z">
              <w:rPr/>
            </w:rPrChange>
          </w:rPr>
          <w:t>ssu_finder</w:t>
        </w:r>
        <w:proofErr w:type="spellEnd"/>
        <w:r w:rsidRPr="00AE5B90">
          <w:rPr>
            <w:sz w:val="22"/>
            <w:szCs w:val="22"/>
            <w:rPrChange w:id="805" w:author="Caitlin Page Casar" w:date="2019-07-31T15:44:00Z">
              <w:rPr/>
            </w:rPrChange>
          </w:rPr>
          <w:t xml:space="preserve">” command in the </w:t>
        </w:r>
        <w:proofErr w:type="spellStart"/>
        <w:r w:rsidRPr="00AE5B90">
          <w:rPr>
            <w:sz w:val="22"/>
            <w:szCs w:val="22"/>
            <w:rPrChange w:id="806" w:author="Caitlin Page Casar" w:date="2019-07-31T15:44:00Z">
              <w:rPr/>
            </w:rPrChange>
          </w:rPr>
          <w:t>CheckM</w:t>
        </w:r>
        <w:proofErr w:type="spellEnd"/>
        <w:r w:rsidRPr="00AE5B90">
          <w:rPr>
            <w:sz w:val="22"/>
            <w:szCs w:val="22"/>
            <w:rPrChange w:id="807" w:author="Caitlin Page Casar" w:date="2019-07-31T15:44:00Z">
              <w:rPr/>
            </w:rPrChange>
          </w:rPr>
          <w:t xml:space="preserve"> pipeline (Parks et al., 2015). All putative 16S genes longer than 300 </w:t>
        </w:r>
        <w:proofErr w:type="spellStart"/>
        <w:r w:rsidRPr="00AE5B90">
          <w:rPr>
            <w:sz w:val="22"/>
            <w:szCs w:val="22"/>
            <w:rPrChange w:id="808" w:author="Caitlin Page Casar" w:date="2019-07-31T15:44:00Z">
              <w:rPr/>
            </w:rPrChange>
          </w:rPr>
          <w:t>bp</w:t>
        </w:r>
        <w:proofErr w:type="spellEnd"/>
        <w:r w:rsidRPr="00AE5B90">
          <w:rPr>
            <w:sz w:val="22"/>
            <w:szCs w:val="22"/>
            <w:rPrChange w:id="809" w:author="Caitlin Page Casar" w:date="2019-07-31T15:44:00Z">
              <w:rPr/>
            </w:rPrChange>
          </w:rPr>
          <w:t xml:space="preserve"> from a single </w:t>
        </w:r>
        <w:proofErr w:type="spellStart"/>
        <w:r w:rsidRPr="00AE5B90">
          <w:rPr>
            <w:sz w:val="22"/>
            <w:szCs w:val="22"/>
            <w:rPrChange w:id="810" w:author="Caitlin Page Casar" w:date="2019-07-31T15:44:00Z">
              <w:rPr/>
            </w:rPrChange>
          </w:rPr>
          <w:t>DeMMO</w:t>
        </w:r>
        <w:proofErr w:type="spellEnd"/>
        <w:r w:rsidRPr="00AE5B90">
          <w:rPr>
            <w:sz w:val="22"/>
            <w:szCs w:val="22"/>
            <w:rPrChange w:id="811" w:author="Caitlin Page Casar" w:date="2019-07-31T15:44:00Z">
              <w:rPr/>
            </w:rPrChange>
          </w:rPr>
          <w:t xml:space="preserve"> site were compiled into a single file for that site. Each file was used to create a Standalone BLAST database (version 2.9.0) for that </w:t>
        </w:r>
        <w:proofErr w:type="spellStart"/>
        <w:r w:rsidRPr="00AE5B90">
          <w:rPr>
            <w:sz w:val="22"/>
            <w:szCs w:val="22"/>
            <w:rPrChange w:id="812" w:author="Caitlin Page Casar" w:date="2019-07-31T15:44:00Z">
              <w:rPr/>
            </w:rPrChange>
          </w:rPr>
          <w:t>DeMMO</w:t>
        </w:r>
        <w:proofErr w:type="spellEnd"/>
        <w:r w:rsidRPr="00AE5B90">
          <w:rPr>
            <w:sz w:val="22"/>
            <w:szCs w:val="22"/>
            <w:rPrChange w:id="813" w:author="Caitlin Page Casar" w:date="2019-07-31T15:44:00Z">
              <w:rPr/>
            </w:rPrChange>
          </w:rPr>
          <w:t xml:space="preserve"> site. Representative sequences from unassigned OTUs from each </w:t>
        </w:r>
        <w:proofErr w:type="spellStart"/>
        <w:r w:rsidRPr="00AE5B90">
          <w:rPr>
            <w:sz w:val="22"/>
            <w:szCs w:val="22"/>
            <w:rPrChange w:id="814" w:author="Caitlin Page Casar" w:date="2019-07-31T15:44:00Z">
              <w:rPr/>
            </w:rPrChange>
          </w:rPr>
          <w:t>DeMMO</w:t>
        </w:r>
        <w:proofErr w:type="spellEnd"/>
        <w:r w:rsidRPr="00AE5B90">
          <w:rPr>
            <w:sz w:val="22"/>
            <w:szCs w:val="22"/>
            <w:rPrChange w:id="815" w:author="Caitlin Page Casar" w:date="2019-07-31T15:44:00Z">
              <w:rPr/>
            </w:rPrChange>
          </w:rPr>
          <w:t xml:space="preserve"> sample were queried against their respective database with a minimum -</w:t>
        </w:r>
        <w:proofErr w:type="spellStart"/>
        <w:r w:rsidRPr="00AE5B90">
          <w:rPr>
            <w:sz w:val="22"/>
            <w:szCs w:val="22"/>
            <w:rPrChange w:id="816" w:author="Caitlin Page Casar" w:date="2019-07-31T15:44:00Z">
              <w:rPr/>
            </w:rPrChange>
          </w:rPr>
          <w:t>evalue</w:t>
        </w:r>
        <w:proofErr w:type="spellEnd"/>
        <w:r w:rsidRPr="00AE5B90">
          <w:rPr>
            <w:sz w:val="22"/>
            <w:szCs w:val="22"/>
            <w:rPrChange w:id="817" w:author="Caitlin Page Casar" w:date="2019-07-31T15:44:00Z">
              <w:rPr/>
            </w:rPrChange>
          </w:rPr>
          <w:t xml:space="preserve"> of 10</w:t>
        </w:r>
        <w:r w:rsidRPr="00AE5B90">
          <w:rPr>
            <w:sz w:val="22"/>
            <w:szCs w:val="22"/>
            <w:vertAlign w:val="superscript"/>
            <w:rPrChange w:id="818" w:author="Caitlin Page Casar" w:date="2019-07-31T15:44:00Z">
              <w:rPr>
                <w:vertAlign w:val="superscript"/>
              </w:rPr>
            </w:rPrChange>
          </w:rPr>
          <w:t>-10</w:t>
        </w:r>
        <w:r w:rsidRPr="00AE5B90">
          <w:rPr>
            <w:sz w:val="22"/>
            <w:szCs w:val="22"/>
            <w:rPrChange w:id="819" w:author="Caitlin Page Casar" w:date="2019-07-31T15:44:00Z">
              <w:rPr/>
            </w:rPrChange>
          </w:rPr>
          <w:t xml:space="preserve">. If a representative OTU sequence matched a MAG’s reconstructed 16S gene, the taxonomic assignment given to the MAG was also given to that OTU. When a single representative OTU sequence returned a hit for more than one MAG, the sequence with the lower </w:t>
        </w:r>
        <w:proofErr w:type="spellStart"/>
        <w:r w:rsidRPr="00AE5B90">
          <w:rPr>
            <w:sz w:val="22"/>
            <w:szCs w:val="22"/>
            <w:rPrChange w:id="820" w:author="Caitlin Page Casar" w:date="2019-07-31T15:44:00Z">
              <w:rPr/>
            </w:rPrChange>
          </w:rPr>
          <w:t>evalue</w:t>
        </w:r>
        <w:proofErr w:type="spellEnd"/>
        <w:r w:rsidRPr="00AE5B90">
          <w:rPr>
            <w:sz w:val="22"/>
            <w:szCs w:val="22"/>
            <w:rPrChange w:id="821" w:author="Caitlin Page Casar" w:date="2019-07-31T15:44:00Z">
              <w:rPr/>
            </w:rPrChange>
          </w:rPr>
          <w:t xml:space="preserve"> and better alignment was determined to be the appropriate assignment. More detailed methods and MAG sequences can be found in</w:t>
        </w:r>
      </w:ins>
      <w:ins w:id="822" w:author="Caitlin Page Casar" w:date="2019-07-31T15:47:00Z">
        <w:r>
          <w:rPr>
            <w:sz w:val="22"/>
            <w:szCs w:val="22"/>
          </w:rPr>
          <w:t xml:space="preserve"> </w:t>
        </w:r>
        <w:r w:rsidRPr="005A6FC8">
          <w:rPr>
            <w:sz w:val="22"/>
            <w:szCs w:val="22"/>
          </w:rPr>
          <w:t>(</w:t>
        </w:r>
        <w:proofErr w:type="spellStart"/>
        <w:r w:rsidRPr="00AE5B90">
          <w:rPr>
            <w:sz w:val="22"/>
            <w:szCs w:val="22"/>
          </w:rPr>
          <w:t>Momper</w:t>
        </w:r>
        <w:proofErr w:type="spellEnd"/>
        <w:r w:rsidRPr="00AE5B90">
          <w:rPr>
            <w:sz w:val="22"/>
            <w:szCs w:val="22"/>
          </w:rPr>
          <w:t xml:space="preserve"> </w:t>
        </w:r>
        <w:r w:rsidRPr="00AE5B90">
          <w:rPr>
            <w:i/>
            <w:sz w:val="22"/>
            <w:szCs w:val="22"/>
          </w:rPr>
          <w:t xml:space="preserve">et al. </w:t>
        </w:r>
        <w:r w:rsidRPr="00AE5B90">
          <w:rPr>
            <w:sz w:val="22"/>
            <w:szCs w:val="22"/>
          </w:rPr>
          <w:t xml:space="preserve">2019 </w:t>
        </w:r>
        <w:r w:rsidRPr="00AE5B90">
          <w:rPr>
            <w:i/>
            <w:sz w:val="22"/>
            <w:szCs w:val="22"/>
          </w:rPr>
          <w:t>in prep</w:t>
        </w:r>
        <w:r w:rsidRPr="005A6FC8">
          <w:rPr>
            <w:sz w:val="22"/>
            <w:szCs w:val="22"/>
          </w:rPr>
          <w:t>).</w:t>
        </w:r>
      </w:ins>
    </w:p>
    <w:p w14:paraId="32953989" w14:textId="2E31CE1C" w:rsidR="006439C9" w:rsidRPr="00E00ADD" w:rsidRDefault="000740DB">
      <w:pPr>
        <w:shd w:val="clear" w:color="auto" w:fill="FFFFFF"/>
        <w:spacing w:before="120" w:line="276" w:lineRule="auto"/>
        <w:jc w:val="both"/>
        <w:rPr>
          <w:sz w:val="22"/>
          <w:szCs w:val="22"/>
          <w:rPrChange w:id="823" w:author="Caitlin Page Casar" w:date="2019-07-16T22:34:00Z">
            <w:rPr/>
          </w:rPrChange>
        </w:rPr>
        <w:pPrChange w:id="824" w:author="Caitlin Page Casar" w:date="2019-06-04T14:09:00Z">
          <w:pPr>
            <w:pStyle w:val="NormalWeb"/>
            <w:spacing w:before="120" w:beforeAutospacing="0" w:after="0" w:afterAutospacing="0" w:line="276" w:lineRule="auto"/>
            <w:jc w:val="both"/>
          </w:pPr>
        </w:pPrChange>
      </w:pPr>
      <w:r w:rsidRPr="00E00ADD">
        <w:rPr>
          <w:sz w:val="22"/>
          <w:szCs w:val="22"/>
          <w:rPrChange w:id="825" w:author="Caitlin Page Casar" w:date="2019-07-16T22:34:00Z">
            <w:rPr/>
          </w:rPrChange>
        </w:rPr>
        <w:t>We performed s</w:t>
      </w:r>
      <w:r w:rsidR="006439C9" w:rsidRPr="00E00ADD">
        <w:rPr>
          <w:sz w:val="22"/>
          <w:szCs w:val="22"/>
          <w:rPrChange w:id="826" w:author="Caitlin Page Casar" w:date="2019-07-16T22:34:00Z">
            <w:rPr/>
          </w:rPrChange>
        </w:rPr>
        <w:t xml:space="preserve">tatistical analyses on the </w:t>
      </w:r>
      <w:r w:rsidR="00A742D7" w:rsidRPr="00E00ADD">
        <w:rPr>
          <w:sz w:val="22"/>
          <w:szCs w:val="22"/>
          <w:rPrChange w:id="827" w:author="Caitlin Page Casar" w:date="2019-07-16T22:34:00Z">
            <w:rPr/>
          </w:rPrChange>
        </w:rPr>
        <w:t xml:space="preserve">rarefied </w:t>
      </w:r>
      <w:r w:rsidR="006439C9" w:rsidRPr="00E00ADD">
        <w:rPr>
          <w:sz w:val="22"/>
          <w:szCs w:val="22"/>
          <w:rPrChange w:id="828" w:author="Caitlin Page Casar" w:date="2019-07-16T22:34:00Z">
            <w:rPr/>
          </w:rPrChange>
        </w:rPr>
        <w:t xml:space="preserve">OTU table using </w:t>
      </w:r>
      <w:r w:rsidR="001A03B8" w:rsidRPr="00E00ADD">
        <w:rPr>
          <w:sz w:val="22"/>
          <w:szCs w:val="22"/>
          <w:rPrChange w:id="829" w:author="Caitlin Page Casar" w:date="2019-07-16T22:34:00Z">
            <w:rPr/>
          </w:rPrChange>
        </w:rPr>
        <w:t xml:space="preserve">QIIME and the </w:t>
      </w:r>
      <w:r w:rsidR="006439C9" w:rsidRPr="00E00ADD">
        <w:rPr>
          <w:sz w:val="22"/>
          <w:szCs w:val="22"/>
          <w:rPrChange w:id="830" w:author="Caitlin Page Casar" w:date="2019-07-16T22:34:00Z">
            <w:rPr/>
          </w:rPrChange>
        </w:rPr>
        <w:t xml:space="preserve">Vegan </w:t>
      </w:r>
      <w:r w:rsidR="007F0B55" w:rsidRPr="00E00ADD">
        <w:rPr>
          <w:sz w:val="22"/>
          <w:szCs w:val="22"/>
          <w:rPrChange w:id="831" w:author="Caitlin Page Casar" w:date="2019-07-16T22:34:00Z">
            <w:rPr/>
          </w:rPrChange>
        </w:rPr>
        <w:t>(</w:t>
      </w:r>
      <w:proofErr w:type="spellStart"/>
      <w:r w:rsidR="007F0B55" w:rsidRPr="00E00ADD">
        <w:rPr>
          <w:sz w:val="22"/>
          <w:szCs w:val="22"/>
          <w:rPrChange w:id="832" w:author="Caitlin Page Casar" w:date="2019-07-16T22:34:00Z">
            <w:rPr/>
          </w:rPrChange>
        </w:rPr>
        <w:t>Oksanen</w:t>
      </w:r>
      <w:proofErr w:type="spellEnd"/>
      <w:r w:rsidR="007F0B55" w:rsidRPr="00E00ADD">
        <w:rPr>
          <w:sz w:val="22"/>
          <w:szCs w:val="22"/>
          <w:rPrChange w:id="833" w:author="Caitlin Page Casar" w:date="2019-07-16T22:34:00Z">
            <w:rPr/>
          </w:rPrChange>
        </w:rPr>
        <w:t xml:space="preserve"> </w:t>
      </w:r>
      <w:r w:rsidR="007F0B55" w:rsidRPr="00E00ADD">
        <w:rPr>
          <w:i/>
          <w:sz w:val="22"/>
          <w:szCs w:val="22"/>
          <w:rPrChange w:id="834" w:author="Caitlin Page Casar" w:date="2019-07-16T22:34:00Z">
            <w:rPr>
              <w:i/>
            </w:rPr>
          </w:rPrChange>
        </w:rPr>
        <w:t>et al.</w:t>
      </w:r>
      <w:r w:rsidR="007F0B55" w:rsidRPr="00E00ADD">
        <w:rPr>
          <w:sz w:val="22"/>
          <w:szCs w:val="22"/>
          <w:rPrChange w:id="835" w:author="Caitlin Page Casar" w:date="2019-07-16T22:34:00Z">
            <w:rPr/>
          </w:rPrChange>
        </w:rPr>
        <w:t>, 201</w:t>
      </w:r>
      <w:r w:rsidR="00C46231" w:rsidRPr="00E00ADD">
        <w:rPr>
          <w:sz w:val="22"/>
          <w:szCs w:val="22"/>
          <w:rPrChange w:id="836" w:author="Caitlin Page Casar" w:date="2019-07-16T22:34:00Z">
            <w:rPr/>
          </w:rPrChange>
        </w:rPr>
        <w:t>9</w:t>
      </w:r>
      <w:r w:rsidR="007F0B55" w:rsidRPr="00E00ADD">
        <w:rPr>
          <w:sz w:val="22"/>
          <w:szCs w:val="22"/>
          <w:rPrChange w:id="837" w:author="Caitlin Page Casar" w:date="2019-07-16T22:34:00Z">
            <w:rPr/>
          </w:rPrChange>
        </w:rPr>
        <w:t xml:space="preserve">) </w:t>
      </w:r>
      <w:r w:rsidR="006439C9" w:rsidRPr="00E00ADD">
        <w:rPr>
          <w:sz w:val="22"/>
          <w:szCs w:val="22"/>
          <w:rPrChange w:id="838" w:author="Caitlin Page Casar" w:date="2019-07-16T22:34:00Z">
            <w:rPr/>
          </w:rPrChange>
        </w:rPr>
        <w:t xml:space="preserve">and </w:t>
      </w:r>
      <w:proofErr w:type="spellStart"/>
      <w:r w:rsidR="006439C9" w:rsidRPr="00E00ADD">
        <w:rPr>
          <w:sz w:val="22"/>
          <w:szCs w:val="22"/>
          <w:rPrChange w:id="839" w:author="Caitlin Page Casar" w:date="2019-07-16T22:34:00Z">
            <w:rPr/>
          </w:rPrChange>
        </w:rPr>
        <w:t>Ecodist</w:t>
      </w:r>
      <w:proofErr w:type="spellEnd"/>
      <w:r w:rsidR="006439C9" w:rsidRPr="00E00ADD">
        <w:rPr>
          <w:sz w:val="22"/>
          <w:szCs w:val="22"/>
          <w:rPrChange w:id="840" w:author="Caitlin Page Casar" w:date="2019-07-16T22:34:00Z">
            <w:rPr/>
          </w:rPrChange>
        </w:rPr>
        <w:t xml:space="preserve"> </w:t>
      </w:r>
      <w:r w:rsidR="007F0B55" w:rsidRPr="00E00ADD">
        <w:rPr>
          <w:sz w:val="22"/>
          <w:szCs w:val="22"/>
          <w:rPrChange w:id="841" w:author="Caitlin Page Casar" w:date="2019-07-16T22:34:00Z">
            <w:rPr/>
          </w:rPrChange>
        </w:rPr>
        <w:fldChar w:fldCharType="begin"/>
      </w:r>
      <w:r w:rsidR="007F0B55" w:rsidRPr="00E00ADD">
        <w:rPr>
          <w:sz w:val="22"/>
          <w:szCs w:val="22"/>
          <w:rPrChange w:id="842" w:author="Caitlin Page Casar" w:date="2019-07-16T22:34:00Z">
            <w:rPr/>
          </w:rPrChange>
        </w:rPr>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rsidRPr="00E00ADD">
        <w:rPr>
          <w:sz w:val="22"/>
          <w:szCs w:val="22"/>
          <w:rPrChange w:id="843" w:author="Caitlin Page Casar" w:date="2019-07-16T22:34:00Z">
            <w:rPr/>
          </w:rPrChange>
        </w:rPr>
        <w:fldChar w:fldCharType="separate"/>
      </w:r>
      <w:r w:rsidR="007F0B55" w:rsidRPr="00E00ADD">
        <w:rPr>
          <w:noProof/>
          <w:sz w:val="22"/>
          <w:szCs w:val="22"/>
          <w:rPrChange w:id="844" w:author="Caitlin Page Casar" w:date="2019-07-16T22:34:00Z">
            <w:rPr>
              <w:noProof/>
            </w:rPr>
          </w:rPrChange>
        </w:rPr>
        <w:t>(Goslee &amp; Urban, 2007)</w:t>
      </w:r>
      <w:r w:rsidR="007F0B55" w:rsidRPr="00E00ADD">
        <w:rPr>
          <w:sz w:val="22"/>
          <w:szCs w:val="22"/>
          <w:rPrChange w:id="845" w:author="Caitlin Page Casar" w:date="2019-07-16T22:34:00Z">
            <w:rPr/>
          </w:rPrChange>
        </w:rPr>
        <w:fldChar w:fldCharType="end"/>
      </w:r>
      <w:r w:rsidR="007F0B55" w:rsidRPr="00E00ADD">
        <w:rPr>
          <w:sz w:val="22"/>
          <w:szCs w:val="22"/>
          <w:rPrChange w:id="846" w:author="Caitlin Page Casar" w:date="2019-07-16T22:34:00Z">
            <w:rPr/>
          </w:rPrChange>
        </w:rPr>
        <w:t xml:space="preserve"> </w:t>
      </w:r>
      <w:r w:rsidR="006439C9" w:rsidRPr="00E00ADD">
        <w:rPr>
          <w:sz w:val="22"/>
          <w:szCs w:val="22"/>
          <w:rPrChange w:id="847" w:author="Caitlin Page Casar" w:date="2019-07-16T22:34:00Z">
            <w:rPr/>
          </w:rPrChange>
        </w:rPr>
        <w:t xml:space="preserve">packages in R. </w:t>
      </w:r>
      <w:del w:id="848" w:author="Caitlin Page Casar" w:date="2019-05-24T20:54:00Z">
        <w:r w:rsidR="008F7F89" w:rsidRPr="00E00ADD" w:rsidDel="00AB48E2">
          <w:rPr>
            <w:sz w:val="22"/>
            <w:szCs w:val="22"/>
            <w:rPrChange w:id="849" w:author="Caitlin Page Casar" w:date="2019-07-16T22:34:00Z">
              <w:rPr/>
            </w:rPrChange>
          </w:rPr>
          <w:delText>To illustrate alpha</w:delText>
        </w:r>
      </w:del>
      <w:ins w:id="850" w:author="Caitlin Page Casar" w:date="2019-05-24T20:56:00Z">
        <w:r w:rsidR="00AB48E2" w:rsidRPr="00E00ADD">
          <w:rPr>
            <w:sz w:val="22"/>
            <w:szCs w:val="22"/>
            <w:rPrChange w:id="851" w:author="Caitlin Page Casar" w:date="2019-07-16T22:34:00Z">
              <w:rPr/>
            </w:rPrChange>
          </w:rPr>
          <w:t>A</w:t>
        </w:r>
      </w:ins>
      <w:ins w:id="852" w:author="Caitlin Page Casar" w:date="2019-05-24T20:54:00Z">
        <w:r w:rsidR="00AB48E2" w:rsidRPr="00E00ADD">
          <w:rPr>
            <w:sz w:val="22"/>
            <w:szCs w:val="22"/>
            <w:rPrChange w:id="853" w:author="Caitlin Page Casar" w:date="2019-07-16T22:34:00Z">
              <w:rPr/>
            </w:rPrChange>
          </w:rPr>
          <w:t>lpha</w:t>
        </w:r>
      </w:ins>
      <w:r w:rsidR="008F7F89" w:rsidRPr="00E00ADD">
        <w:rPr>
          <w:sz w:val="22"/>
          <w:szCs w:val="22"/>
          <w:rPrChange w:id="854" w:author="Caitlin Page Casar" w:date="2019-07-16T22:34:00Z">
            <w:rPr/>
          </w:rPrChange>
        </w:rPr>
        <w:t xml:space="preserve"> diversity </w:t>
      </w:r>
      <w:ins w:id="855" w:author="Caitlin Page Casar" w:date="2019-05-24T20:56:00Z">
        <w:r w:rsidR="00AB48E2" w:rsidRPr="00E00ADD">
          <w:rPr>
            <w:sz w:val="22"/>
            <w:szCs w:val="22"/>
            <w:rPrChange w:id="856" w:author="Caitlin Page Casar" w:date="2019-07-16T22:34:00Z">
              <w:rPr/>
            </w:rPrChange>
          </w:rPr>
          <w:t xml:space="preserve">was calculated using QIIME </w:t>
        </w:r>
      </w:ins>
      <w:del w:id="857" w:author="Caitlin Page Casar" w:date="2019-05-24T20:51:00Z">
        <w:r w:rsidR="00A742D7" w:rsidRPr="00E00ADD" w:rsidDel="00AB48E2">
          <w:rPr>
            <w:sz w:val="22"/>
            <w:szCs w:val="22"/>
            <w:rPrChange w:id="858" w:author="Caitlin Page Casar" w:date="2019-07-16T22:34:00Z">
              <w:rPr/>
            </w:rPrChange>
          </w:rPr>
          <w:delText>as number of observed OTU’s within each DeMMO communit</w:delText>
        </w:r>
      </w:del>
      <w:ins w:id="859" w:author="Caitlin Page Casar" w:date="2019-05-24T20:51:00Z">
        <w:r w:rsidR="00AB48E2" w:rsidRPr="00E00ADD">
          <w:rPr>
            <w:sz w:val="22"/>
            <w:szCs w:val="22"/>
            <w:rPrChange w:id="860" w:author="Caitlin Page Casar" w:date="2019-07-16T22:34:00Z">
              <w:rPr/>
            </w:rPrChange>
          </w:rPr>
          <w:t>in terms of species richness</w:t>
        </w:r>
      </w:ins>
      <w:ins w:id="861" w:author="Caitlin Page Casar" w:date="2019-05-24T20:53:00Z">
        <w:r w:rsidR="00AB48E2" w:rsidRPr="00E00ADD">
          <w:rPr>
            <w:sz w:val="22"/>
            <w:szCs w:val="22"/>
            <w:rPrChange w:id="862" w:author="Caitlin Page Casar" w:date="2019-07-16T22:34:00Z">
              <w:rPr/>
            </w:rPrChange>
          </w:rPr>
          <w:t xml:space="preserve"> (number of observed OTUs)</w:t>
        </w:r>
      </w:ins>
      <w:ins w:id="863" w:author="Caitlin Page Casar" w:date="2019-05-24T20:51:00Z">
        <w:r w:rsidR="00AB48E2" w:rsidRPr="00E00ADD">
          <w:rPr>
            <w:sz w:val="22"/>
            <w:szCs w:val="22"/>
            <w:rPrChange w:id="864" w:author="Caitlin Page Casar" w:date="2019-07-16T22:34:00Z">
              <w:rPr/>
            </w:rPrChange>
          </w:rPr>
          <w:t>, evenness</w:t>
        </w:r>
      </w:ins>
      <w:ins w:id="865" w:author="Caitlin Page Casar" w:date="2019-05-24T20:53:00Z">
        <w:r w:rsidR="00AB48E2" w:rsidRPr="00E00ADD">
          <w:rPr>
            <w:sz w:val="22"/>
            <w:szCs w:val="22"/>
            <w:rPrChange w:id="866" w:author="Caitlin Page Casar" w:date="2019-07-16T22:34:00Z">
              <w:rPr/>
            </w:rPrChange>
          </w:rPr>
          <w:t xml:space="preserve"> (Chao1 and Simpson)</w:t>
        </w:r>
      </w:ins>
      <w:ins w:id="867" w:author="Caitlin Page Casar" w:date="2019-05-24T20:51:00Z">
        <w:r w:rsidR="00AB48E2" w:rsidRPr="00E00ADD">
          <w:rPr>
            <w:sz w:val="22"/>
            <w:szCs w:val="22"/>
            <w:rPrChange w:id="868" w:author="Caitlin Page Casar" w:date="2019-07-16T22:34:00Z">
              <w:rPr/>
            </w:rPrChange>
          </w:rPr>
          <w:t>, and diversity</w:t>
        </w:r>
      </w:ins>
      <w:ins w:id="869" w:author="Caitlin Page Casar" w:date="2019-05-24T20:53:00Z">
        <w:r w:rsidR="00AB48E2" w:rsidRPr="00E00ADD">
          <w:rPr>
            <w:sz w:val="22"/>
            <w:szCs w:val="22"/>
            <w:rPrChange w:id="870" w:author="Caitlin Page Casar" w:date="2019-07-16T22:34:00Z">
              <w:rPr/>
            </w:rPrChange>
          </w:rPr>
          <w:t xml:space="preserve"> (Simpson, Faith’s, and Shannon)</w:t>
        </w:r>
      </w:ins>
      <w:del w:id="871" w:author="Caitlin Page Casar" w:date="2019-05-24T20:51:00Z">
        <w:r w:rsidR="00A742D7" w:rsidRPr="00E00ADD" w:rsidDel="00AB48E2">
          <w:rPr>
            <w:sz w:val="22"/>
            <w:szCs w:val="22"/>
            <w:rPrChange w:id="872" w:author="Caitlin Page Casar" w:date="2019-07-16T22:34:00Z">
              <w:rPr/>
            </w:rPrChange>
          </w:rPr>
          <w:delText>y</w:delText>
        </w:r>
      </w:del>
      <w:ins w:id="873" w:author="Caitlin Page Casar" w:date="2019-05-24T20:54:00Z">
        <w:r w:rsidR="00AB48E2" w:rsidRPr="00E00ADD">
          <w:rPr>
            <w:sz w:val="22"/>
            <w:szCs w:val="22"/>
            <w:rPrChange w:id="874" w:author="Caitlin Page Casar" w:date="2019-07-16T22:34:00Z">
              <w:rPr/>
            </w:rPrChange>
          </w:rPr>
          <w:t>.</w:t>
        </w:r>
      </w:ins>
      <w:del w:id="875" w:author="Caitlin Page Casar" w:date="2019-05-24T20:54:00Z">
        <w:r w:rsidR="008F7F89" w:rsidRPr="00E00ADD" w:rsidDel="00AB48E2">
          <w:rPr>
            <w:sz w:val="22"/>
            <w:szCs w:val="22"/>
            <w:rPrChange w:id="876" w:author="Caitlin Page Casar" w:date="2019-07-16T22:34:00Z">
              <w:rPr/>
            </w:rPrChange>
          </w:rPr>
          <w:delText>,</w:delText>
        </w:r>
        <w:r w:rsidR="00A742D7" w:rsidRPr="00E00ADD" w:rsidDel="00AB48E2">
          <w:rPr>
            <w:sz w:val="22"/>
            <w:szCs w:val="22"/>
            <w:rPrChange w:id="877" w:author="Caitlin Page Casar" w:date="2019-07-16T22:34:00Z">
              <w:rPr/>
            </w:rPrChange>
          </w:rPr>
          <w:delText xml:space="preserve"> we sampled the rarefaction data at a depth of </w:delText>
        </w:r>
      </w:del>
      <w:del w:id="878" w:author="Caitlin Page Casar" w:date="2019-05-24T20:51:00Z">
        <w:r w:rsidR="00A742D7" w:rsidRPr="00E00ADD" w:rsidDel="00AB48E2">
          <w:rPr>
            <w:sz w:val="22"/>
            <w:szCs w:val="22"/>
            <w:rPrChange w:id="879" w:author="Caitlin Page Casar" w:date="2019-07-16T22:34:00Z">
              <w:rPr/>
            </w:rPrChange>
          </w:rPr>
          <w:delText>9,760</w:delText>
        </w:r>
      </w:del>
      <w:del w:id="880" w:author="Caitlin Page Casar" w:date="2019-05-24T20:54:00Z">
        <w:r w:rsidR="00A742D7" w:rsidRPr="00E00ADD" w:rsidDel="00AB48E2">
          <w:rPr>
            <w:sz w:val="22"/>
            <w:szCs w:val="22"/>
            <w:rPrChange w:id="881" w:author="Caitlin Page Casar" w:date="2019-07-16T22:34:00Z">
              <w:rPr/>
            </w:rPrChange>
          </w:rPr>
          <w:delText xml:space="preserve"> reads.</w:delText>
        </w:r>
      </w:del>
      <w:del w:id="882" w:author="Caitlin Page Casar" w:date="2019-05-24T20:53:00Z">
        <w:r w:rsidR="00A742D7" w:rsidRPr="00E00ADD" w:rsidDel="00AB48E2">
          <w:rPr>
            <w:sz w:val="22"/>
            <w:szCs w:val="22"/>
            <w:rPrChange w:id="883" w:author="Caitlin Page Casar" w:date="2019-07-16T22:34:00Z">
              <w:rPr/>
            </w:rPrChange>
          </w:rPr>
          <w:delText xml:space="preserve"> </w:delText>
        </w:r>
      </w:del>
      <w:ins w:id="884" w:author="Caitlin Page Casar" w:date="2019-05-24T20:52:00Z">
        <w:r w:rsidR="00AB48E2" w:rsidRPr="00E00ADD">
          <w:rPr>
            <w:sz w:val="22"/>
            <w:szCs w:val="22"/>
            <w:rPrChange w:id="885" w:author="Caitlin Page Casar" w:date="2019-07-16T22:34:00Z">
              <w:rPr/>
            </w:rPrChange>
          </w:rPr>
          <w:t xml:space="preserve"> </w:t>
        </w:r>
      </w:ins>
      <w:r w:rsidR="008F7F89" w:rsidRPr="00E00ADD">
        <w:rPr>
          <w:sz w:val="22"/>
          <w:szCs w:val="22"/>
          <w:rPrChange w:id="886" w:author="Caitlin Page Casar" w:date="2019-07-16T22:34:00Z">
            <w:rPr/>
          </w:rPrChange>
        </w:rPr>
        <w:t xml:space="preserve">To illustrate beta diversity among DeMMO communities, we </w:t>
      </w:r>
      <w:ins w:id="887" w:author="Caitlin Page Casar" w:date="2019-06-04T17:38:00Z">
        <w:r w:rsidR="002C0450" w:rsidRPr="00E00ADD">
          <w:rPr>
            <w:sz w:val="22"/>
            <w:szCs w:val="22"/>
            <w:rPrChange w:id="888" w:author="Caitlin Page Casar" w:date="2019-07-16T22:34:00Z">
              <w:rPr/>
            </w:rPrChange>
          </w:rPr>
          <w:t xml:space="preserve">visualized </w:t>
        </w:r>
      </w:ins>
      <w:del w:id="889" w:author="Caitlin Page Casar" w:date="2019-06-04T17:38:00Z">
        <w:r w:rsidR="008F7F89" w:rsidRPr="00E00ADD" w:rsidDel="002C0450">
          <w:rPr>
            <w:sz w:val="22"/>
            <w:szCs w:val="22"/>
            <w:rPrChange w:id="890" w:author="Caitlin Page Casar" w:date="2019-07-16T22:34:00Z">
              <w:rPr/>
            </w:rPrChange>
          </w:rPr>
          <w:delText>performed hierarchical clustering on</w:delText>
        </w:r>
        <w:r w:rsidR="00CD794A" w:rsidRPr="00E00ADD" w:rsidDel="002C0450">
          <w:rPr>
            <w:sz w:val="22"/>
            <w:szCs w:val="22"/>
            <w:rPrChange w:id="891" w:author="Caitlin Page Casar" w:date="2019-07-16T22:34:00Z">
              <w:rPr/>
            </w:rPrChange>
          </w:rPr>
          <w:delText xml:space="preserve"> a representative subset of</w:delText>
        </w:r>
        <w:r w:rsidR="008F7F89" w:rsidRPr="00E00ADD" w:rsidDel="002C0450">
          <w:rPr>
            <w:sz w:val="22"/>
            <w:szCs w:val="22"/>
            <w:rPrChange w:id="892" w:author="Caitlin Page Casar" w:date="2019-07-16T22:34:00Z">
              <w:rPr/>
            </w:rPrChange>
          </w:rPr>
          <w:delText xml:space="preserve"> the communities at the family level using the Bray-Curtis dissimilarity metric in Ecodist</w:delText>
        </w:r>
        <w:r w:rsidR="00A742D7" w:rsidRPr="00E00ADD" w:rsidDel="002C0450">
          <w:rPr>
            <w:sz w:val="22"/>
            <w:szCs w:val="22"/>
            <w:rPrChange w:id="893" w:author="Caitlin Page Casar" w:date="2019-07-16T22:34:00Z">
              <w:rPr/>
            </w:rPrChange>
          </w:rPr>
          <w:delText xml:space="preserve"> (bcdist function)</w:delText>
        </w:r>
        <w:r w:rsidR="008F7F89" w:rsidRPr="00E00ADD" w:rsidDel="002C0450">
          <w:rPr>
            <w:sz w:val="22"/>
            <w:szCs w:val="22"/>
            <w:rPrChange w:id="894" w:author="Caitlin Page Casar" w:date="2019-07-16T22:34:00Z">
              <w:rPr/>
            </w:rPrChange>
          </w:rPr>
          <w:delText xml:space="preserve">. </w:delText>
        </w:r>
        <w:r w:rsidR="00A742D7" w:rsidRPr="00E00ADD" w:rsidDel="002C0450">
          <w:rPr>
            <w:sz w:val="22"/>
            <w:szCs w:val="22"/>
            <w:rPrChange w:id="895" w:author="Caitlin Page Casar" w:date="2019-07-16T22:34:00Z">
              <w:rPr/>
            </w:rPrChange>
          </w:rPr>
          <w:delText xml:space="preserve">Using the resulting dissimilarity matrix, </w:delText>
        </w:r>
        <w:r w:rsidR="008F7F89" w:rsidRPr="00E00ADD" w:rsidDel="002C0450">
          <w:rPr>
            <w:sz w:val="22"/>
            <w:szCs w:val="22"/>
            <w:rPrChange w:id="896" w:author="Caitlin Page Casar" w:date="2019-07-16T22:34:00Z">
              <w:rPr/>
            </w:rPrChange>
          </w:rPr>
          <w:delText xml:space="preserve">we generated a dendrogram of </w:delText>
        </w:r>
      </w:del>
      <w:r w:rsidR="00CD794A" w:rsidRPr="00E00ADD">
        <w:rPr>
          <w:sz w:val="22"/>
          <w:szCs w:val="22"/>
          <w:rPrChange w:id="897" w:author="Caitlin Page Casar" w:date="2019-07-16T22:34:00Z">
            <w:rPr/>
          </w:rPrChange>
        </w:rPr>
        <w:t xml:space="preserve">DeMMO </w:t>
      </w:r>
      <w:r w:rsidR="008F7F89" w:rsidRPr="00E00ADD">
        <w:rPr>
          <w:sz w:val="22"/>
          <w:szCs w:val="22"/>
          <w:rPrChange w:id="898" w:author="Caitlin Page Casar" w:date="2019-07-16T22:34:00Z">
            <w:rPr/>
          </w:rPrChange>
        </w:rPr>
        <w:t xml:space="preserve">communities </w:t>
      </w:r>
      <w:r w:rsidR="00CD794A" w:rsidRPr="00E00ADD">
        <w:rPr>
          <w:sz w:val="22"/>
          <w:szCs w:val="22"/>
          <w:rPrChange w:id="899" w:author="Caitlin Page Casar" w:date="2019-07-16T22:34:00Z">
            <w:rPr/>
          </w:rPrChange>
        </w:rPr>
        <w:t xml:space="preserve">with stacked bar plots illustrating </w:t>
      </w:r>
      <w:ins w:id="900" w:author="Caitlin Page Casar" w:date="2019-06-04T17:39:00Z">
        <w:r w:rsidR="002C0450" w:rsidRPr="00E00ADD">
          <w:rPr>
            <w:sz w:val="22"/>
            <w:szCs w:val="22"/>
            <w:rPrChange w:id="901" w:author="Caitlin Page Casar" w:date="2019-07-16T22:34:00Z">
              <w:rPr/>
            </w:rPrChange>
          </w:rPr>
          <w:t xml:space="preserve">OTU </w:t>
        </w:r>
      </w:ins>
      <w:r w:rsidR="00CD794A" w:rsidRPr="00E00ADD">
        <w:rPr>
          <w:sz w:val="22"/>
          <w:szCs w:val="22"/>
          <w:rPrChange w:id="902" w:author="Caitlin Page Casar" w:date="2019-07-16T22:34:00Z">
            <w:rPr/>
          </w:rPrChange>
        </w:rPr>
        <w:t xml:space="preserve">community composition </w:t>
      </w:r>
      <w:ins w:id="903" w:author="Caitlin Page Casar" w:date="2019-06-04T17:39:00Z">
        <w:r w:rsidR="002C0450" w:rsidRPr="00E00ADD">
          <w:rPr>
            <w:sz w:val="22"/>
            <w:szCs w:val="22"/>
            <w:rPrChange w:id="904" w:author="Caitlin Page Casar" w:date="2019-07-16T22:34:00Z">
              <w:rPr/>
            </w:rPrChange>
          </w:rPr>
          <w:t xml:space="preserve">binned </w:t>
        </w:r>
      </w:ins>
      <w:r w:rsidR="00CD794A" w:rsidRPr="00E00ADD">
        <w:rPr>
          <w:sz w:val="22"/>
          <w:szCs w:val="22"/>
          <w:rPrChange w:id="905" w:author="Caitlin Page Casar" w:date="2019-07-16T22:34:00Z">
            <w:rPr/>
          </w:rPrChange>
        </w:rPr>
        <w:t xml:space="preserve">at the family level. </w:t>
      </w:r>
      <w:del w:id="906" w:author="Caitlin Page Casar" w:date="2019-06-04T17:39:00Z">
        <w:r w:rsidR="00CD794A" w:rsidRPr="00E00ADD" w:rsidDel="002C0450">
          <w:rPr>
            <w:sz w:val="22"/>
            <w:szCs w:val="22"/>
            <w:rPrChange w:id="907" w:author="Caitlin Page Casar" w:date="2019-07-16T22:34:00Z">
              <w:rPr/>
            </w:rPrChange>
          </w:rPr>
          <w:delText xml:space="preserve">For the purposes of visualizing taxonomic data here, we binned </w:delText>
        </w:r>
      </w:del>
      <w:ins w:id="908" w:author="Caitlin Page Casar" w:date="2019-06-04T17:40:00Z">
        <w:r w:rsidR="002C0450" w:rsidRPr="00E00ADD">
          <w:rPr>
            <w:sz w:val="22"/>
            <w:szCs w:val="22"/>
            <w:rPrChange w:id="909" w:author="Caitlin Page Casar" w:date="2019-07-16T22:34:00Z">
              <w:rPr/>
            </w:rPrChange>
          </w:rPr>
          <w:t>Families</w:t>
        </w:r>
      </w:ins>
      <w:del w:id="910" w:author="Caitlin Page Casar" w:date="2019-06-04T17:39:00Z">
        <w:r w:rsidR="00CD794A" w:rsidRPr="00E00ADD" w:rsidDel="002C0450">
          <w:rPr>
            <w:sz w:val="22"/>
            <w:szCs w:val="22"/>
            <w:rPrChange w:id="911" w:author="Caitlin Page Casar" w:date="2019-07-16T22:34:00Z">
              <w:rPr/>
            </w:rPrChange>
          </w:rPr>
          <w:delText>taxa</w:delText>
        </w:r>
      </w:del>
      <w:r w:rsidR="00CD794A" w:rsidRPr="00E00ADD">
        <w:rPr>
          <w:sz w:val="22"/>
          <w:szCs w:val="22"/>
          <w:rPrChange w:id="912" w:author="Caitlin Page Casar" w:date="2019-07-16T22:34:00Z">
            <w:rPr/>
          </w:rPrChange>
        </w:rPr>
        <w:t xml:space="preserve"> that comprised less than </w:t>
      </w:r>
      <w:r w:rsidR="00A742D7" w:rsidRPr="00E00ADD">
        <w:rPr>
          <w:sz w:val="22"/>
          <w:szCs w:val="22"/>
          <w:rPrChange w:id="913" w:author="Caitlin Page Casar" w:date="2019-07-16T22:34:00Z">
            <w:rPr/>
          </w:rPrChange>
        </w:rPr>
        <w:t>5</w:t>
      </w:r>
      <w:r w:rsidR="00CD794A" w:rsidRPr="00E00ADD">
        <w:rPr>
          <w:sz w:val="22"/>
          <w:szCs w:val="22"/>
          <w:rPrChange w:id="914" w:author="Caitlin Page Casar" w:date="2019-07-16T22:34:00Z">
            <w:rPr/>
          </w:rPrChange>
        </w:rPr>
        <w:t xml:space="preserve">% of communities </w:t>
      </w:r>
      <w:ins w:id="915" w:author="Caitlin Page Casar" w:date="2019-06-04T17:40:00Z">
        <w:r w:rsidR="002C0450" w:rsidRPr="00E00ADD">
          <w:rPr>
            <w:sz w:val="22"/>
            <w:szCs w:val="22"/>
            <w:rPrChange w:id="916" w:author="Caitlin Page Casar" w:date="2019-07-16T22:34:00Z">
              <w:rPr/>
            </w:rPrChange>
          </w:rPr>
          <w:t>we binn</w:t>
        </w:r>
      </w:ins>
      <w:ins w:id="917" w:author="Caitlin Page Casar" w:date="2019-06-04T17:41:00Z">
        <w:r w:rsidR="002C0450" w:rsidRPr="00E00ADD">
          <w:rPr>
            <w:sz w:val="22"/>
            <w:szCs w:val="22"/>
            <w:rPrChange w:id="918" w:author="Caitlin Page Casar" w:date="2019-07-16T22:34:00Z">
              <w:rPr/>
            </w:rPrChange>
          </w:rPr>
          <w:t xml:space="preserve">ed </w:t>
        </w:r>
      </w:ins>
      <w:r w:rsidR="00CD794A" w:rsidRPr="00E00ADD">
        <w:rPr>
          <w:sz w:val="22"/>
          <w:szCs w:val="22"/>
          <w:rPrChange w:id="919" w:author="Caitlin Page Casar" w:date="2019-07-16T22:34:00Z">
            <w:rPr/>
          </w:rPrChange>
        </w:rPr>
        <w:t>as “Less Abundant Taxa”. To further illustrate beta diversity using our entire dataset of DeMMO communities including all replicates and controls, we performed nonmetric multidimensional scaling (NMDS)</w:t>
      </w:r>
      <w:r w:rsidR="00A742D7" w:rsidRPr="00E00ADD">
        <w:rPr>
          <w:sz w:val="22"/>
          <w:szCs w:val="22"/>
          <w:rPrChange w:id="920" w:author="Caitlin Page Casar" w:date="2019-07-16T22:34:00Z">
            <w:rPr/>
          </w:rPrChange>
        </w:rPr>
        <w:t xml:space="preserve"> with Vegan</w:t>
      </w:r>
      <w:r w:rsidR="00CD794A" w:rsidRPr="00E00ADD">
        <w:rPr>
          <w:sz w:val="22"/>
          <w:szCs w:val="22"/>
          <w:rPrChange w:id="921" w:author="Caitlin Page Casar" w:date="2019-07-16T22:34:00Z">
            <w:rPr/>
          </w:rPrChange>
        </w:rPr>
        <w:t xml:space="preserve"> </w:t>
      </w:r>
      <w:r w:rsidR="00564C79" w:rsidRPr="00E00ADD">
        <w:rPr>
          <w:sz w:val="22"/>
          <w:szCs w:val="22"/>
          <w:rPrChange w:id="922" w:author="Caitlin Page Casar" w:date="2019-07-16T22:34:00Z">
            <w:rPr/>
          </w:rPrChange>
        </w:rPr>
        <w:t xml:space="preserve">on communities at the family level </w:t>
      </w:r>
      <w:r w:rsidR="00CD794A" w:rsidRPr="00E00ADD">
        <w:rPr>
          <w:sz w:val="22"/>
          <w:szCs w:val="22"/>
          <w:rPrChange w:id="923" w:author="Caitlin Page Casar" w:date="2019-07-16T22:34:00Z">
            <w:rPr/>
          </w:rPrChange>
        </w:rPr>
        <w:t xml:space="preserve">using the </w:t>
      </w:r>
      <w:proofErr w:type="spellStart"/>
      <w:r w:rsidR="00A742D7" w:rsidRPr="00E00ADD">
        <w:rPr>
          <w:sz w:val="22"/>
          <w:szCs w:val="22"/>
          <w:rPrChange w:id="924" w:author="Caitlin Page Casar" w:date="2019-07-16T22:34:00Z">
            <w:rPr/>
          </w:rPrChange>
        </w:rPr>
        <w:t>metaMDS</w:t>
      </w:r>
      <w:proofErr w:type="spellEnd"/>
      <w:r w:rsidR="00A742D7" w:rsidRPr="00E00ADD">
        <w:rPr>
          <w:sz w:val="22"/>
          <w:szCs w:val="22"/>
          <w:rPrChange w:id="925" w:author="Caitlin Page Casar" w:date="2019-07-16T22:34:00Z">
            <w:rPr/>
          </w:rPrChange>
        </w:rPr>
        <w:t xml:space="preserve"> function </w:t>
      </w:r>
      <w:r w:rsidR="00CD794A" w:rsidRPr="00E00ADD">
        <w:rPr>
          <w:sz w:val="22"/>
          <w:szCs w:val="22"/>
          <w:rPrChange w:id="926" w:author="Caitlin Page Casar" w:date="2019-07-16T22:34:00Z">
            <w:rPr/>
          </w:rPrChange>
        </w:rPr>
        <w:t xml:space="preserve">Bray-Curtis metric with default parameters and a dimension size of 2. </w:t>
      </w:r>
      <w:ins w:id="927" w:author="Caitlin Page Casar" w:date="2019-06-05T12:27:00Z">
        <w:r w:rsidR="00167055" w:rsidRPr="00E00ADD">
          <w:rPr>
            <w:sz w:val="22"/>
            <w:szCs w:val="22"/>
            <w:rPrChange w:id="928" w:author="Caitlin Page Casar" w:date="2019-07-16T22:34:00Z">
              <w:rPr/>
            </w:rPrChange>
          </w:rPr>
          <w:t xml:space="preserve">We used NCBI BLAST to search for </w:t>
        </w:r>
      </w:ins>
      <w:ins w:id="929" w:author="Caitlin Page Casar" w:date="2019-06-05T12:28:00Z">
        <w:r w:rsidR="001E6D08" w:rsidRPr="00E00ADD">
          <w:rPr>
            <w:sz w:val="22"/>
            <w:szCs w:val="22"/>
            <w:rPrChange w:id="930" w:author="Caitlin Page Casar" w:date="2019-07-16T22:34:00Z">
              <w:rPr/>
            </w:rPrChange>
          </w:rPr>
          <w:t xml:space="preserve">the </w:t>
        </w:r>
      </w:ins>
      <w:ins w:id="931" w:author="Caitlin Page Casar" w:date="2019-06-05T12:27:00Z">
        <w:r w:rsidR="00167055" w:rsidRPr="00E00ADD">
          <w:rPr>
            <w:sz w:val="22"/>
            <w:szCs w:val="22"/>
            <w:rPrChange w:id="932" w:author="Caitlin Page Casar" w:date="2019-07-16T22:34:00Z">
              <w:rPr/>
            </w:rPrChange>
          </w:rPr>
          <w:t xml:space="preserve">closest relatives of </w:t>
        </w:r>
      </w:ins>
      <w:ins w:id="933" w:author="Caitlin Page Casar" w:date="2019-06-05T12:28:00Z">
        <w:r w:rsidR="001E6D08" w:rsidRPr="00E00ADD">
          <w:rPr>
            <w:sz w:val="22"/>
            <w:szCs w:val="22"/>
            <w:rPrChange w:id="934" w:author="Caitlin Page Casar" w:date="2019-07-16T22:34:00Z">
              <w:rPr/>
            </w:rPrChange>
          </w:rPr>
          <w:t>OTUs</w:t>
        </w:r>
      </w:ins>
      <w:ins w:id="935" w:author="Caitlin Page Casar" w:date="2019-06-05T12:27:00Z">
        <w:r w:rsidR="00167055" w:rsidRPr="00E00ADD">
          <w:rPr>
            <w:sz w:val="22"/>
            <w:szCs w:val="22"/>
            <w:rPrChange w:id="936" w:author="Caitlin Page Casar" w:date="2019-07-16T22:34:00Z">
              <w:rPr/>
            </w:rPrChange>
          </w:rPr>
          <w:t xml:space="preserve"> of interest </w:t>
        </w:r>
      </w:ins>
      <w:ins w:id="937" w:author="Caitlin Page Casar" w:date="2019-06-05T12:28:00Z">
        <w:r w:rsidR="00167055" w:rsidRPr="00E00ADD">
          <w:rPr>
            <w:sz w:val="22"/>
            <w:szCs w:val="22"/>
            <w:rPrChange w:id="938" w:author="Caitlin Page Casar" w:date="2019-07-16T22:34:00Z">
              <w:rPr/>
            </w:rPrChange>
          </w:rPr>
          <w:t xml:space="preserve">(blast.ncbi.nlm.nih.gov). </w:t>
        </w:r>
      </w:ins>
      <w:del w:id="939" w:author="Caitlin Page Casar" w:date="2019-06-04T17:41:00Z">
        <w:r w:rsidR="00CD794A" w:rsidRPr="00E00ADD" w:rsidDel="002C0450">
          <w:rPr>
            <w:sz w:val="22"/>
            <w:szCs w:val="22"/>
            <w:rPrChange w:id="940" w:author="Caitlin Page Casar" w:date="2019-07-16T22:34:00Z">
              <w:rPr/>
            </w:rPrChange>
          </w:rPr>
          <w:delText xml:space="preserve">To illustrate taxonomic contribution to the resulting ordination, we used the envfit function in Vegan to fit vectors of each </w:delText>
        </w:r>
        <w:r w:rsidR="00564C79" w:rsidRPr="00E00ADD" w:rsidDel="002C0450">
          <w:rPr>
            <w:sz w:val="22"/>
            <w:szCs w:val="22"/>
            <w:rPrChange w:id="941" w:author="Caitlin Page Casar" w:date="2019-07-16T22:34:00Z">
              <w:rPr/>
            </w:rPrChange>
          </w:rPr>
          <w:delText>family</w:delText>
        </w:r>
        <w:r w:rsidR="00CD794A" w:rsidRPr="00E00ADD" w:rsidDel="002C0450">
          <w:rPr>
            <w:sz w:val="22"/>
            <w:szCs w:val="22"/>
            <w:rPrChange w:id="942" w:author="Caitlin Page Casar" w:date="2019-07-16T22:34:00Z">
              <w:rPr/>
            </w:rPrChange>
          </w:rPr>
          <w:delText xml:space="preserve"> using default parameters and a permutation size of 1,000. We mapped vectors with p-values less than 0.0</w:delText>
        </w:r>
        <w:r w:rsidR="00A742D7" w:rsidRPr="00E00ADD" w:rsidDel="002C0450">
          <w:rPr>
            <w:sz w:val="22"/>
            <w:szCs w:val="22"/>
            <w:rPrChange w:id="943" w:author="Caitlin Page Casar" w:date="2019-07-16T22:34:00Z">
              <w:rPr/>
            </w:rPrChange>
          </w:rPr>
          <w:delText>06</w:delText>
        </w:r>
        <w:r w:rsidR="00564C79" w:rsidRPr="00E00ADD" w:rsidDel="002C0450">
          <w:rPr>
            <w:sz w:val="22"/>
            <w:szCs w:val="22"/>
            <w:rPrChange w:id="944" w:author="Caitlin Page Casar" w:date="2019-07-16T22:34:00Z">
              <w:rPr/>
            </w:rPrChange>
          </w:rPr>
          <w:delText>.</w:delText>
        </w:r>
      </w:del>
      <w:del w:id="945" w:author="Caitlin Page Casar" w:date="2019-06-04T17:35:00Z">
        <w:r w:rsidR="00564C79" w:rsidRPr="00E00ADD" w:rsidDel="00664D1A">
          <w:rPr>
            <w:sz w:val="22"/>
            <w:szCs w:val="22"/>
            <w:rPrChange w:id="946" w:author="Caitlin Page Casar" w:date="2019-07-16T22:34:00Z">
              <w:rPr/>
            </w:rPrChange>
          </w:rPr>
          <w:delText xml:space="preserve"> </w:delText>
        </w:r>
        <w:r w:rsidR="00AD47AD" w:rsidRPr="00E00ADD" w:rsidDel="00664D1A">
          <w:rPr>
            <w:sz w:val="22"/>
            <w:szCs w:val="22"/>
            <w:rPrChange w:id="947" w:author="Caitlin Page Casar" w:date="2019-07-16T22:34:00Z">
              <w:rPr/>
            </w:rPrChange>
          </w:rPr>
          <w:delText xml:space="preserve">To determine statistically different families between </w:delText>
        </w:r>
      </w:del>
      <w:del w:id="948" w:author="Caitlin Page Casar" w:date="2019-06-03T21:24:00Z">
        <w:r w:rsidR="00AD47AD" w:rsidRPr="00E00ADD" w:rsidDel="00536474">
          <w:rPr>
            <w:sz w:val="22"/>
            <w:szCs w:val="22"/>
            <w:rPrChange w:id="949" w:author="Caitlin Page Casar" w:date="2019-07-16T22:34:00Z">
              <w:rPr/>
            </w:rPrChange>
          </w:rPr>
          <w:delText>fluid and mineral-hosted biofilm communities</w:delText>
        </w:r>
      </w:del>
      <w:del w:id="950" w:author="Caitlin Page Casar" w:date="2019-06-04T17:35:00Z">
        <w:r w:rsidR="00AD47AD" w:rsidRPr="00E00ADD" w:rsidDel="00664D1A">
          <w:rPr>
            <w:sz w:val="22"/>
            <w:szCs w:val="22"/>
            <w:rPrChange w:id="951" w:author="Caitlin Page Casar" w:date="2019-07-16T22:34:00Z">
              <w:rPr/>
            </w:rPrChange>
          </w:rPr>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952"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105F0416" w:rsidR="006439C9" w:rsidRPr="00540926" w:rsidRDefault="006439C9">
      <w:pPr>
        <w:spacing w:line="276" w:lineRule="auto"/>
        <w:jc w:val="both"/>
        <w:rPr>
          <w:rPrChange w:id="953" w:author="Caitlin Page Casar" w:date="2019-05-26T18:54:00Z">
            <w:rPr>
              <w:rFonts w:ascii="TimesNewRomanPSMT" w:hAnsi="TimesNewRomanPSMT"/>
              <w:sz w:val="22"/>
              <w:szCs w:val="22"/>
            </w:rPr>
          </w:rPrChange>
        </w:rPr>
        <w:pPrChange w:id="954"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955"/>
      <w:r w:rsidRPr="00817EB9">
        <w:rPr>
          <w:rFonts w:ascii="TimesNewRomanPSMT" w:hAnsi="TimesNewRomanPSMT"/>
          <w:sz w:val="22"/>
          <w:szCs w:val="22"/>
        </w:rPr>
        <w:t xml:space="preserve">documented cell morphologies </w:t>
      </w:r>
      <w:commentRangeEnd w:id="955"/>
      <w:r w:rsidR="00A742D7">
        <w:rPr>
          <w:rStyle w:val="CommentReference"/>
        </w:rPr>
        <w:commentReference w:id="955"/>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w:t>
      </w:r>
      <w:del w:id="956" w:author="Maggie Osburn" w:date="2019-07-17T10:33:00Z">
        <w:r w:rsidRPr="00817EB9" w:rsidDel="007D38DC">
          <w:rPr>
            <w:rFonts w:ascii="TimesNewRomanPSMT" w:hAnsi="TimesNewRomanPSMT"/>
            <w:sz w:val="22"/>
            <w:szCs w:val="22"/>
          </w:rPr>
          <w:delText xml:space="preserve">included in each experiment </w:delText>
        </w:r>
      </w:del>
      <w:del w:id="957" w:author="Caitlin Page Casar" w:date="2019-06-03T15:35:00Z">
        <w:r w:rsidRPr="00817EB9" w:rsidDel="007020A1">
          <w:rPr>
            <w:rFonts w:ascii="TimesNewRomanPSMT" w:hAnsi="TimesNewRomanPSMT"/>
            <w:sz w:val="22"/>
            <w:szCs w:val="22"/>
          </w:rPr>
          <w:delText>using scanning electron microscopy</w:delText>
        </w:r>
      </w:del>
      <w:ins w:id="958" w:author="Caitlin Page Casar" w:date="2019-06-03T15:35:00Z">
        <w:r w:rsidR="007020A1">
          <w:rPr>
            <w:rFonts w:ascii="TimesNewRomanPSMT" w:hAnsi="TimesNewRomanPSMT"/>
            <w:sz w:val="22"/>
            <w:szCs w:val="22"/>
          </w:rPr>
          <w:t>from 1,</w:t>
        </w:r>
      </w:ins>
      <w:ins w:id="959" w:author="Caitlin Page Casar" w:date="2019-06-03T15:39:00Z">
        <w:r w:rsidR="007020A1">
          <w:rPr>
            <w:rFonts w:ascii="TimesNewRomanPSMT" w:hAnsi="TimesNewRomanPSMT"/>
            <w:sz w:val="22"/>
            <w:szCs w:val="22"/>
          </w:rPr>
          <w:t>3</w:t>
        </w:r>
      </w:ins>
      <w:ins w:id="960" w:author="Caitlin Page Casar" w:date="2019-06-03T15:35:00Z">
        <w:r w:rsidR="007020A1">
          <w:rPr>
            <w:rFonts w:ascii="TimesNewRomanPSMT" w:hAnsi="TimesNewRomanPSMT"/>
            <w:sz w:val="22"/>
            <w:szCs w:val="22"/>
          </w:rPr>
          <w:t>00 scanning electron micrographs</w:t>
        </w:r>
      </w:ins>
      <w:del w:id="961"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xml:space="preserve">. Samples were </w:t>
      </w:r>
      <w:commentRangeStart w:id="962"/>
      <w:commentRangeStart w:id="963"/>
      <w:r w:rsidRPr="00817EB9">
        <w:rPr>
          <w:rFonts w:ascii="TimesNewRomanPSMT" w:hAnsi="TimesNewRomanPSMT"/>
          <w:sz w:val="22"/>
          <w:szCs w:val="22"/>
        </w:rPr>
        <w:t>gradually</w:t>
      </w:r>
      <w:commentRangeEnd w:id="962"/>
      <w:r w:rsidR="007D38DC">
        <w:rPr>
          <w:rStyle w:val="CommentReference"/>
        </w:rPr>
        <w:commentReference w:id="962"/>
      </w:r>
      <w:commentRangeEnd w:id="963"/>
      <w:r w:rsidR="001F1DAB">
        <w:rPr>
          <w:rStyle w:val="CommentReference"/>
        </w:rPr>
        <w:commentReference w:id="963"/>
      </w:r>
      <w:r w:rsidRPr="00817EB9">
        <w:rPr>
          <w:rFonts w:ascii="TimesNewRomanPSMT" w:hAnsi="TimesNewRomanPSMT"/>
          <w:sz w:val="22"/>
          <w:szCs w:val="22"/>
        </w:rPr>
        <w:t xml:space="preserve"> dehydrated in 200 proof ethanol and subjected to critical point drying to preserve cell structure</w:t>
      </w:r>
      <w:del w:id="964" w:author="Maggie Osburn" w:date="2019-07-17T10:33:00Z">
        <w:r w:rsidRPr="00817EB9" w:rsidDel="007D38DC">
          <w:rPr>
            <w:rFonts w:ascii="TimesNewRomanPSMT" w:hAnsi="TimesNewRomanPSMT"/>
            <w:sz w:val="22"/>
            <w:szCs w:val="22"/>
          </w:rPr>
          <w:delText>. Finally, samples were</w:delText>
        </w:r>
      </w:del>
      <w:ins w:id="965" w:author="Maggie Osburn" w:date="2019-07-17T10:33:00Z">
        <w:r w:rsidR="007D38DC">
          <w:rPr>
            <w:rFonts w:ascii="TimesNewRomanPSMT" w:hAnsi="TimesNewRomanPSMT"/>
            <w:sz w:val="22"/>
            <w:szCs w:val="22"/>
          </w:rPr>
          <w:t>. Coup</w:t>
        </w:r>
      </w:ins>
      <w:ins w:id="966" w:author="Maggie Osburn" w:date="2019-07-17T10:34:00Z">
        <w:r w:rsidR="007D38DC">
          <w:rPr>
            <w:rFonts w:ascii="TimesNewRomanPSMT" w:hAnsi="TimesNewRomanPSMT"/>
            <w:sz w:val="22"/>
            <w:szCs w:val="22"/>
          </w:rPr>
          <w:t>ons</w:t>
        </w:r>
      </w:ins>
      <w:ins w:id="967" w:author="Caitlin Page Casar" w:date="2019-07-31T15:53:00Z">
        <w:r w:rsidR="000648D0">
          <w:rPr>
            <w:rFonts w:ascii="TimesNewRomanPSMT" w:hAnsi="TimesNewRomanPSMT"/>
            <w:sz w:val="22"/>
            <w:szCs w:val="22"/>
          </w:rPr>
          <w:t xml:space="preserve"> and slides</w:t>
        </w:r>
      </w:ins>
      <w:ins w:id="968" w:author="Maggie Osburn" w:date="2019-07-17T10:34:00Z">
        <w:r w:rsidR="007D38DC">
          <w:rPr>
            <w:rFonts w:ascii="TimesNewRomanPSMT" w:hAnsi="TimesNewRomanPSMT"/>
            <w:sz w:val="22"/>
            <w:szCs w:val="22"/>
          </w:rPr>
          <w:t xml:space="preserve"> were</w:t>
        </w:r>
      </w:ins>
      <w:r w:rsidRPr="00817EB9">
        <w:rPr>
          <w:rFonts w:ascii="TimesNewRomanPSMT" w:hAnsi="TimesNewRomanPSMT"/>
          <w:sz w:val="22"/>
          <w:szCs w:val="22"/>
        </w:rPr>
        <w:t xml:space="preserve"> coated with osmium tetroxide to a thickness of 15</w:t>
      </w:r>
      <w:del w:id="969"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970" w:author="Caitlin Page Casar" w:date="2019-06-03T15:36:00Z">
        <w:r w:rsidRPr="00817EB9" w:rsidDel="007020A1">
          <w:rPr>
            <w:rFonts w:ascii="TimesNewRomanPSMT" w:hAnsi="TimesNewRomanPSMT"/>
            <w:sz w:val="22"/>
            <w:szCs w:val="22"/>
          </w:rPr>
          <w:delText xml:space="preserve">ESEM </w:delText>
        </w:r>
      </w:del>
      <w:ins w:id="971"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972"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mm. We collected 20 images from each sample and counted cells from a minimum of either 300 cells or </w:t>
      </w:r>
      <w:commentRangeStart w:id="973"/>
      <w:commentRangeStart w:id="974"/>
      <w:del w:id="975" w:author="Maggie Osburn" w:date="2019-07-17T10:34:00Z">
        <w:r w:rsidRPr="00817EB9" w:rsidDel="007D38DC">
          <w:rPr>
            <w:rFonts w:ascii="TimesNewRomanPSMT" w:hAnsi="TimesNewRomanPSMT"/>
            <w:sz w:val="22"/>
            <w:szCs w:val="22"/>
          </w:rPr>
          <w:delText xml:space="preserve">10 </w:delText>
        </w:r>
      </w:del>
      <w:ins w:id="976" w:author="Caitlin Page Casar" w:date="2019-07-17T14:34:00Z">
        <w:r w:rsidR="001F1DAB">
          <w:rPr>
            <w:rFonts w:ascii="TimesNewRomanPSMT" w:hAnsi="TimesNewRomanPSMT"/>
            <w:sz w:val="22"/>
            <w:szCs w:val="22"/>
          </w:rPr>
          <w:t>1</w:t>
        </w:r>
      </w:ins>
      <w:ins w:id="977" w:author="Maggie Osburn" w:date="2019-07-17T10:34:00Z">
        <w:del w:id="978" w:author="Caitlin Page Casar" w:date="2019-07-17T14:34:00Z">
          <w:r w:rsidR="007D38DC" w:rsidDel="001F1DAB">
            <w:rPr>
              <w:rFonts w:ascii="TimesNewRomanPSMT" w:hAnsi="TimesNewRomanPSMT"/>
              <w:sz w:val="22"/>
              <w:szCs w:val="22"/>
            </w:rPr>
            <w:delText>2</w:delText>
          </w:r>
        </w:del>
        <w:r w:rsidR="007D38DC" w:rsidRPr="00817EB9">
          <w:rPr>
            <w:rFonts w:ascii="TimesNewRomanPSMT" w:hAnsi="TimesNewRomanPSMT"/>
            <w:sz w:val="22"/>
            <w:szCs w:val="22"/>
          </w:rPr>
          <w:t xml:space="preserve">0 </w:t>
        </w:r>
        <w:commentRangeEnd w:id="973"/>
        <w:r w:rsidR="007D38DC">
          <w:rPr>
            <w:rStyle w:val="CommentReference"/>
          </w:rPr>
          <w:commentReference w:id="973"/>
        </w:r>
      </w:ins>
      <w:commentRangeEnd w:id="974"/>
      <w:r w:rsidR="001F1DAB">
        <w:rPr>
          <w:rStyle w:val="CommentReference"/>
        </w:rPr>
        <w:commentReference w:id="974"/>
      </w:r>
      <w:r w:rsidRPr="00817EB9">
        <w:rPr>
          <w:rFonts w:ascii="TimesNewRomanPSMT" w:hAnsi="TimesNewRomanPSMT"/>
          <w:sz w:val="22"/>
          <w:szCs w:val="22"/>
        </w:rPr>
        <w:t xml:space="preserve">images. In some cases, cells were counted from all 20 images and totaled less than 300 cells. </w:t>
      </w:r>
      <w:del w:id="979" w:author="Caitlin Page Casar" w:date="2019-07-26T15:36:00Z">
        <w:r w:rsidRPr="00817EB9" w:rsidDel="00551745">
          <w:rPr>
            <w:rFonts w:ascii="TimesNewRomanPSMT" w:hAnsi="TimesNewRomanPSMT"/>
            <w:sz w:val="22"/>
            <w:szCs w:val="22"/>
          </w:rPr>
          <w:delText>Images were also collected from polished rock (prepared as earlier described); however, we did not estimate cell densities due to rough</w:delText>
        </w:r>
      </w:del>
      <w:ins w:id="980" w:author="Maggie Osburn" w:date="2019-07-17T10:35:00Z">
        <w:del w:id="981" w:author="Caitlin Page Casar" w:date="2019-07-26T15:36:00Z">
          <w:r w:rsidR="007D38DC" w:rsidDel="00551745">
            <w:rPr>
              <w:rFonts w:ascii="TimesNewRomanPSMT" w:hAnsi="TimesNewRomanPSMT"/>
              <w:sz w:val="22"/>
              <w:szCs w:val="22"/>
            </w:rPr>
            <w:delText>, post deployment,</w:delText>
          </w:r>
        </w:del>
      </w:ins>
      <w:del w:id="982" w:author="Caitlin Page Casar" w:date="2019-07-26T15:36:00Z">
        <w:r w:rsidRPr="00817EB9" w:rsidDel="00551745">
          <w:rPr>
            <w:rFonts w:ascii="TimesNewRomanPSMT" w:hAnsi="TimesNewRomanPSMT"/>
            <w:sz w:val="22"/>
            <w:szCs w:val="22"/>
          </w:rPr>
          <w:delText xml:space="preserve"> sample topography.</w:delText>
        </w:r>
        <w:r w:rsidR="00C8597F" w:rsidDel="00551745">
          <w:rPr>
            <w:rFonts w:ascii="TimesNewRomanPSMT" w:hAnsi="TimesNewRomanPSMT"/>
            <w:sz w:val="22"/>
            <w:szCs w:val="22"/>
          </w:rPr>
          <w:delText xml:space="preserve"> </w:delText>
        </w:r>
      </w:del>
      <w:r w:rsidR="00D705A0">
        <w:rPr>
          <w:rFonts w:ascii="TimesNewRomanPSMT" w:hAnsi="TimesNewRomanPSMT"/>
          <w:sz w:val="22"/>
          <w:szCs w:val="22"/>
        </w:rPr>
        <w:t xml:space="preserve">To estimate </w:t>
      </w:r>
      <w:ins w:id="983" w:author="Maggie Osburn" w:date="2019-07-17T10:35:00Z">
        <w:r w:rsidR="007D38DC">
          <w:rPr>
            <w:rFonts w:ascii="TimesNewRomanPSMT" w:hAnsi="TimesNewRomanPSMT"/>
            <w:sz w:val="22"/>
            <w:szCs w:val="22"/>
          </w:rPr>
          <w:t xml:space="preserve">planktonic </w:t>
        </w:r>
      </w:ins>
      <w:r w:rsidR="00D705A0">
        <w:rPr>
          <w:rFonts w:ascii="TimesNewRomanPSMT" w:hAnsi="TimesNewRomanPSMT"/>
          <w:sz w:val="22"/>
          <w:szCs w:val="22"/>
        </w:rPr>
        <w:t xml:space="preserve">cell densities, fixed fluids were filtered onto </w:t>
      </w:r>
      <w:ins w:id="984" w:author="Maggie Osburn" w:date="2019-07-17T10:35:00Z">
        <w:r w:rsidR="007D38DC">
          <w:rPr>
            <w:rFonts w:ascii="TimesNewRomanPSMT" w:hAnsi="TimesNewRomanPSMT"/>
            <w:sz w:val="22"/>
            <w:szCs w:val="22"/>
          </w:rPr>
          <w:t xml:space="preserve">black </w:t>
        </w:r>
      </w:ins>
      <w:r w:rsidR="00D705A0">
        <w:rPr>
          <w:rFonts w:ascii="TimesNewRomanPSMT" w:hAnsi="TimesNewRomanPSMT"/>
          <w:sz w:val="22"/>
          <w:szCs w:val="22"/>
        </w:rPr>
        <w:t xml:space="preserve">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with a </w:t>
      </w:r>
      <w:del w:id="985" w:author="Maggie Osburn" w:date="2019-07-17T10:36:00Z">
        <w:r w:rsidR="00D705A0" w:rsidDel="007D38DC">
          <w:rPr>
            <w:rFonts w:ascii="TimesNewRomanPSMT" w:hAnsi="TimesNewRomanPSMT"/>
            <w:sz w:val="22"/>
            <w:szCs w:val="22"/>
          </w:rPr>
          <w:delText>[</w:delText>
        </w:r>
        <w:r w:rsidR="00D705A0" w:rsidRPr="002F72C5" w:rsidDel="007D38DC">
          <w:rPr>
            <w:rFonts w:ascii="TimesNewRomanPSMT" w:hAnsi="TimesNewRomanPSMT"/>
            <w:color w:val="FF0000"/>
            <w:sz w:val="22"/>
            <w:szCs w:val="22"/>
            <w:rPrChange w:id="986" w:author="Caitlin Page Casar" w:date="2019-06-03T14:22:00Z">
              <w:rPr>
                <w:rFonts w:ascii="TimesNewRomanPSMT" w:hAnsi="TimesNewRomanPSMT"/>
                <w:sz w:val="22"/>
                <w:szCs w:val="22"/>
              </w:rPr>
            </w:rPrChange>
          </w:rPr>
          <w:delText>insert microscope model here</w:delText>
        </w:r>
        <w:r w:rsidR="00D705A0" w:rsidDel="007D38DC">
          <w:rPr>
            <w:rFonts w:ascii="TimesNewRomanPSMT" w:hAnsi="TimesNewRomanPSMT"/>
            <w:sz w:val="22"/>
            <w:szCs w:val="22"/>
          </w:rPr>
          <w:delText>]</w:delText>
        </w:r>
      </w:del>
      <w:ins w:id="987" w:author="Maggie Osburn" w:date="2019-07-17T10:36:00Z">
        <w:r w:rsidR="007D38DC">
          <w:rPr>
            <w:rFonts w:ascii="TimesNewRomanPSMT" w:hAnsi="TimesNewRomanPSMT"/>
            <w:sz w:val="22"/>
            <w:szCs w:val="22"/>
          </w:rPr>
          <w:t xml:space="preserve">Zeiss </w:t>
        </w:r>
        <w:proofErr w:type="spellStart"/>
        <w:r w:rsidR="007D38DC">
          <w:rPr>
            <w:rFonts w:ascii="TimesNewRomanPSMT" w:hAnsi="TimesNewRomanPSMT"/>
            <w:sz w:val="22"/>
            <w:szCs w:val="22"/>
          </w:rPr>
          <w:t>Axioscope</w:t>
        </w:r>
        <w:proofErr w:type="spellEnd"/>
        <w:r w:rsidR="007D38DC">
          <w:rPr>
            <w:rFonts w:ascii="TimesNewRomanPSMT" w:hAnsi="TimesNewRomanPSMT"/>
            <w:sz w:val="22"/>
            <w:szCs w:val="22"/>
          </w:rPr>
          <w:t xml:space="preserve"> 2</w:t>
        </w:r>
      </w:ins>
      <w:ins w:id="988" w:author="Caitlin Page Casar" w:date="2019-05-26T18:06:00Z">
        <w:r w:rsidR="00C62309">
          <w:rPr>
            <w:rFonts w:ascii="TimesNewRomanPSMT" w:hAnsi="TimesNewRomanPSMT"/>
            <w:sz w:val="22"/>
            <w:szCs w:val="22"/>
          </w:rPr>
          <w:t xml:space="preserve"> (</w:t>
        </w:r>
      </w:ins>
      <w:proofErr w:type="spellStart"/>
      <w:ins w:id="989" w:author="Caitlin Page Casar" w:date="2019-07-31T12:51:00Z">
        <w:r w:rsidR="00081EE2">
          <w:rPr>
            <w:sz w:val="22"/>
            <w:szCs w:val="22"/>
          </w:rPr>
          <w:t>Osburn</w:t>
        </w:r>
        <w:proofErr w:type="spellEnd"/>
        <w:r w:rsidR="00081EE2">
          <w:rPr>
            <w:sz w:val="22"/>
            <w:szCs w:val="22"/>
          </w:rPr>
          <w:t xml:space="preserve"> 2019b </w:t>
        </w:r>
        <w:r w:rsidR="00081EE2" w:rsidRPr="005A6FC8">
          <w:rPr>
            <w:i/>
            <w:sz w:val="22"/>
            <w:szCs w:val="22"/>
          </w:rPr>
          <w:t>in prep</w:t>
        </w:r>
      </w:ins>
      <w:ins w:id="990" w:author="Caitlin Page Casar" w:date="2019-05-26T18:06:00Z">
        <w:r w:rsidR="00C62309">
          <w:rPr>
            <w:rFonts w:ascii="TimesNewRomanPSMT" w:hAnsi="TimesNewRomanPSMT"/>
            <w:sz w:val="22"/>
            <w:szCs w:val="22"/>
          </w:rPr>
          <w:t>)</w:t>
        </w:r>
      </w:ins>
      <w:r w:rsidR="00D705A0">
        <w:rPr>
          <w:rFonts w:ascii="TimesNewRomanPSMT" w:hAnsi="TimesNewRomanPSMT"/>
          <w:sz w:val="22"/>
          <w:szCs w:val="22"/>
        </w:rPr>
        <w:t xml:space="preserve">. </w:t>
      </w:r>
      <w:ins w:id="991" w:author="Caitlin Page Casar" w:date="2019-05-26T18:51:00Z">
        <w:r w:rsidR="00D94A4E">
          <w:rPr>
            <w:rFonts w:ascii="TimesNewRomanPSMT" w:hAnsi="TimesNewRomanPSMT"/>
            <w:sz w:val="22"/>
            <w:szCs w:val="22"/>
          </w:rPr>
          <w:t>Fracture fluid cell densities were conv</w:t>
        </w:r>
      </w:ins>
      <w:ins w:id="992"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993"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994" w:author="Caitlin Page Casar" w:date="2019-06-03T14:23:00Z">
              <w:rPr>
                <w:rFonts w:ascii="TimesNewRomanPSMT" w:hAnsi="TimesNewRomanPSMT"/>
                <w:sz w:val="22"/>
                <w:szCs w:val="22"/>
                <w:vertAlign w:val="superscript"/>
              </w:rPr>
            </w:rPrChange>
          </w:rPr>
          <w:t xml:space="preserve"> </w:t>
        </w:r>
      </w:ins>
      <w:ins w:id="995" w:author="Caitlin Page Casar" w:date="2019-05-26T18:53:00Z">
        <w:r w:rsidR="00D94A4E">
          <w:rPr>
            <w:rFonts w:ascii="TimesNewRomanPSMT" w:hAnsi="TimesNewRomanPSMT"/>
            <w:sz w:val="22"/>
            <w:szCs w:val="22"/>
          </w:rPr>
          <w:t xml:space="preserve">by assuming </w:t>
        </w:r>
      </w:ins>
      <w:ins w:id="996" w:author="Caitlin Page Casar" w:date="2019-05-26T18:54:00Z">
        <w:r w:rsidR="00540926">
          <w:rPr>
            <w:rFonts w:ascii="TimesNewRomanPSMT" w:hAnsi="TimesNewRomanPSMT"/>
            <w:sz w:val="22"/>
            <w:szCs w:val="22"/>
          </w:rPr>
          <w:t xml:space="preserve">a </w:t>
        </w:r>
      </w:ins>
      <w:ins w:id="997" w:author="Caitlin Page Casar" w:date="2019-06-03T14:23:00Z">
        <w:r w:rsidR="002F72C5">
          <w:rPr>
            <w:rFonts w:ascii="TimesNewRomanPSMT" w:hAnsi="TimesNewRomanPSMT"/>
            <w:sz w:val="22"/>
            <w:szCs w:val="22"/>
          </w:rPr>
          <w:t xml:space="preserve">conservative </w:t>
        </w:r>
      </w:ins>
      <w:ins w:id="998" w:author="Caitlin Page Casar" w:date="2019-05-26T18:55:00Z">
        <w:r w:rsidR="00540926">
          <w:rPr>
            <w:color w:val="000000" w:themeColor="text1"/>
            <w:sz w:val="22"/>
            <w:szCs w:val="22"/>
            <w:shd w:val="clear" w:color="auto" w:fill="FFFFFF"/>
          </w:rPr>
          <w:t xml:space="preserve">fracture width </w:t>
        </w:r>
      </w:ins>
      <w:ins w:id="999"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m</w:t>
        </w:r>
      </w:ins>
      <w:ins w:id="1000" w:author="Caitlin Page Casar" w:date="2019-07-16T23:00:00Z">
        <w:r w:rsidR="00BD39D9">
          <w:rPr>
            <w:color w:val="000000" w:themeColor="text1"/>
            <w:sz w:val="22"/>
            <w:szCs w:val="22"/>
            <w:shd w:val="clear" w:color="auto" w:fill="FFFFFF"/>
          </w:rPr>
          <w:t xml:space="preserve"> </w:t>
        </w:r>
      </w:ins>
      <w:ins w:id="1001" w:author="Caitlin Page Casar" w:date="2019-07-16T23:03:00Z">
        <w:r w:rsidR="00BD39D9">
          <w:rPr>
            <w:color w:val="000000" w:themeColor="text1"/>
            <w:sz w:val="22"/>
            <w:szCs w:val="22"/>
            <w:shd w:val="clear" w:color="auto" w:fill="FFFFFF"/>
          </w:rPr>
          <w:fldChar w:fldCharType="begin"/>
        </w:r>
        <w:r w:rsidR="00BD39D9">
          <w:rPr>
            <w:color w:val="000000" w:themeColor="text1"/>
            <w:sz w:val="22"/>
            <w:szCs w:val="22"/>
            <w:shd w:val="clear" w:color="auto" w:fill="FFFFFF"/>
          </w:rPr>
          <w:instrText xml:space="preserve"> ADDIN ZOTERO_ITEM CSL_CITATION {"citationID":"1ivQCOAG","properties":{"formattedCitation":"(Wanger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BD39D9">
        <w:rPr>
          <w:color w:val="000000" w:themeColor="text1"/>
          <w:sz w:val="22"/>
          <w:szCs w:val="22"/>
          <w:shd w:val="clear" w:color="auto" w:fill="FFFFFF"/>
        </w:rPr>
        <w:fldChar w:fldCharType="separate"/>
      </w:r>
      <w:ins w:id="1002" w:author="Caitlin Page Casar" w:date="2019-07-16T23:03:00Z">
        <w:r w:rsidR="00BD39D9" w:rsidRPr="00BD39D9">
          <w:rPr>
            <w:color w:val="000000"/>
            <w:sz w:val="22"/>
            <w:rPrChange w:id="1003" w:author="Caitlin Page Casar" w:date="2019-07-16T23:03:00Z">
              <w:rPr/>
            </w:rPrChange>
          </w:rPr>
          <w:t xml:space="preserve">(Wanger </w:t>
        </w:r>
        <w:r w:rsidR="00BD39D9" w:rsidRPr="00BD39D9">
          <w:rPr>
            <w:i/>
            <w:iCs/>
            <w:color w:val="000000"/>
            <w:sz w:val="22"/>
            <w:rPrChange w:id="1004" w:author="Caitlin Page Casar" w:date="2019-07-16T23:03:00Z">
              <w:rPr>
                <w:i/>
                <w:iCs/>
              </w:rPr>
            </w:rPrChange>
          </w:rPr>
          <w:t>et al.</w:t>
        </w:r>
        <w:r w:rsidR="00BD39D9" w:rsidRPr="00BD39D9">
          <w:rPr>
            <w:color w:val="000000"/>
            <w:sz w:val="22"/>
            <w:rPrChange w:id="1005" w:author="Caitlin Page Casar" w:date="2019-07-16T23:03:00Z">
              <w:rPr/>
            </w:rPrChange>
          </w:rPr>
          <w:t>, 2006)</w:t>
        </w:r>
        <w:r w:rsidR="00BD39D9">
          <w:rPr>
            <w:color w:val="000000" w:themeColor="text1"/>
            <w:sz w:val="22"/>
            <w:szCs w:val="22"/>
            <w:shd w:val="clear" w:color="auto" w:fill="FFFFFF"/>
          </w:rPr>
          <w:fldChar w:fldCharType="end"/>
        </w:r>
      </w:ins>
      <w:ins w:id="1006"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1007"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pPr>
        <w:spacing w:before="120" w:line="276" w:lineRule="auto"/>
        <w:jc w:val="both"/>
        <w:rPr>
          <w:del w:id="1008" w:author="Caitlin Page Casar" w:date="2019-06-04T14:09:00Z"/>
          <w:sz w:val="22"/>
          <w:szCs w:val="22"/>
        </w:rPr>
        <w:pPrChange w:id="1009" w:author="Caitlin Page Casar" w:date="2019-06-04T14:10:00Z">
          <w:pPr>
            <w:spacing w:line="276" w:lineRule="auto"/>
            <w:jc w:val="both"/>
          </w:pPr>
        </w:pPrChange>
      </w:pPr>
      <w:ins w:id="1010" w:author="Caitlin Page Casar" w:date="2019-06-05T10:20:00Z">
        <w:r>
          <w:rPr>
            <w:sz w:val="22"/>
            <w:szCs w:val="22"/>
          </w:rPr>
          <w:t xml:space="preserve">We modeled 39 reactions, which range </w:t>
        </w:r>
      </w:ins>
      <w:ins w:id="1011" w:author="Caitlin Page Casar" w:date="2019-06-03T13:44:00Z">
        <w:r w:rsidR="00215AA4">
          <w:rPr>
            <w:sz w:val="22"/>
            <w:szCs w:val="22"/>
          </w:rPr>
          <w:t>from highly endergonic, +105</w:t>
        </w:r>
        <w:r w:rsidR="00534D32">
          <w:rPr>
            <w:sz w:val="22"/>
            <w:szCs w:val="22"/>
          </w:rPr>
          <w:t xml:space="preserve"> </w:t>
        </w:r>
      </w:ins>
      <w:ins w:id="1012" w:author="Caitlin Page Casar" w:date="2019-06-03T13:45:00Z">
        <w:r w:rsidR="00534D32">
          <w:rPr>
            <w:sz w:val="22"/>
            <w:szCs w:val="22"/>
          </w:rPr>
          <w:t>kJ/mole e</w:t>
        </w:r>
        <w:r w:rsidR="00534D32" w:rsidRPr="00E20D07">
          <w:rPr>
            <w:sz w:val="22"/>
            <w:szCs w:val="22"/>
            <w:vertAlign w:val="superscript"/>
            <w:rPrChange w:id="1013" w:author="Caitlin Page Casar" w:date="2019-06-03T15:40:00Z">
              <w:rPr>
                <w:sz w:val="22"/>
                <w:szCs w:val="22"/>
              </w:rPr>
            </w:rPrChange>
          </w:rPr>
          <w:t>-</w:t>
        </w:r>
        <w:r w:rsidR="00534D32">
          <w:rPr>
            <w:sz w:val="22"/>
            <w:szCs w:val="22"/>
          </w:rPr>
          <w:t xml:space="preserve"> transferred,</w:t>
        </w:r>
      </w:ins>
      <w:ins w:id="1014" w:author="Caitlin Page Casar" w:date="2019-06-03T13:44:00Z">
        <w:r w:rsidR="00215AA4">
          <w:rPr>
            <w:sz w:val="22"/>
            <w:szCs w:val="22"/>
          </w:rPr>
          <w:t xml:space="preserve"> to highly exergonic</w:t>
        </w:r>
      </w:ins>
      <w:ins w:id="1015" w:author="Caitlin Page Casar" w:date="2019-06-03T13:45:00Z">
        <w:r w:rsidR="00534D32">
          <w:rPr>
            <w:sz w:val="22"/>
            <w:szCs w:val="22"/>
          </w:rPr>
          <w:t>, -89 kJ/mole e</w:t>
        </w:r>
        <w:r w:rsidR="00534D32" w:rsidRPr="00E20D07">
          <w:rPr>
            <w:sz w:val="22"/>
            <w:szCs w:val="22"/>
            <w:vertAlign w:val="superscript"/>
            <w:rPrChange w:id="1016" w:author="Caitlin Page Casar" w:date="2019-06-03T15:40:00Z">
              <w:rPr>
                <w:sz w:val="22"/>
                <w:szCs w:val="22"/>
              </w:rPr>
            </w:rPrChange>
          </w:rPr>
          <w:t>-</w:t>
        </w:r>
        <w:r w:rsidR="00534D32">
          <w:rPr>
            <w:sz w:val="22"/>
            <w:szCs w:val="22"/>
          </w:rPr>
          <w:t xml:space="preserve"> transferred</w:t>
        </w:r>
      </w:ins>
      <w:ins w:id="1017" w:author="Caitlin Page Casar" w:date="2019-06-03T14:30:00Z">
        <w:r w:rsidR="00CB5229">
          <w:rPr>
            <w:sz w:val="22"/>
            <w:szCs w:val="22"/>
          </w:rPr>
          <w:t xml:space="preserve"> (</w:t>
        </w:r>
        <w:r w:rsidR="00CB5229" w:rsidRPr="00CB5229">
          <w:rPr>
            <w:color w:val="FF0000"/>
            <w:sz w:val="22"/>
            <w:szCs w:val="22"/>
            <w:rPrChange w:id="1018" w:author="Caitlin Page Casar" w:date="2019-06-03T14:30:00Z">
              <w:rPr>
                <w:sz w:val="22"/>
                <w:szCs w:val="22"/>
              </w:rPr>
            </w:rPrChange>
          </w:rPr>
          <w:t>Figure 3</w:t>
        </w:r>
        <w:r w:rsidR="00CB5229">
          <w:rPr>
            <w:sz w:val="22"/>
            <w:szCs w:val="22"/>
          </w:rPr>
          <w:t>)</w:t>
        </w:r>
      </w:ins>
      <w:ins w:id="1019" w:author="Caitlin Page Casar" w:date="2019-06-03T13:45:00Z">
        <w:r w:rsidR="00534D32">
          <w:rPr>
            <w:sz w:val="22"/>
            <w:szCs w:val="22"/>
          </w:rPr>
          <w:t xml:space="preserve">. </w:t>
        </w:r>
      </w:ins>
      <w:del w:id="1020"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1021" w:author="Caitlin Page Casar" w:date="2019-06-05T10:22:00Z">
        <w:r>
          <w:rPr>
            <w:sz w:val="22"/>
            <w:szCs w:val="22"/>
          </w:rPr>
          <w:t xml:space="preserve">Of the 23 exergonic reactions, the </w:t>
        </w:r>
      </w:ins>
      <w:del w:id="1022"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1023" w:author="Caitlin Page Casar" w:date="2019-05-22T15:15:00Z">
        <w:r w:rsidR="005A21B9" w:rsidRPr="009803A2" w:rsidDel="0025517C">
          <w:rPr>
            <w:sz w:val="22"/>
            <w:szCs w:val="22"/>
          </w:rPr>
          <w:delText>The rest of the</w:delText>
        </w:r>
      </w:del>
      <w:ins w:id="1024"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commentRangeStart w:id="1025"/>
      <w:commentRangeStart w:id="1026"/>
      <w:del w:id="1027" w:author="Caitlin Page Casar" w:date="2019-06-05T10:20:00Z">
        <w:r w:rsidR="007C7AE8" w:rsidRPr="009803A2" w:rsidDel="00C71D64">
          <w:rPr>
            <w:sz w:val="22"/>
            <w:szCs w:val="22"/>
          </w:rPr>
          <w:delText xml:space="preserve">almost </w:delText>
        </w:r>
      </w:del>
      <w:ins w:id="1028"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commentRangeEnd w:id="1025"/>
      <w:r w:rsidR="007D38DC">
        <w:rPr>
          <w:rStyle w:val="CommentReference"/>
        </w:rPr>
        <w:commentReference w:id="1025"/>
      </w:r>
      <w:commentRangeEnd w:id="1026"/>
      <w:r w:rsidR="001F1DAB">
        <w:rPr>
          <w:rStyle w:val="CommentReference"/>
        </w:rPr>
        <w:commentReference w:id="1026"/>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pPr>
        <w:spacing w:before="120" w:line="276" w:lineRule="auto"/>
        <w:jc w:val="both"/>
        <w:rPr>
          <w:sz w:val="22"/>
          <w:szCs w:val="22"/>
        </w:rPr>
        <w:pPrChange w:id="1029" w:author="Caitlin Page Casar" w:date="2019-06-04T14:10:00Z">
          <w:pPr>
            <w:ind w:left="360"/>
            <w:jc w:val="both"/>
          </w:pPr>
        </w:pPrChange>
      </w:pPr>
    </w:p>
    <w:p w14:paraId="11430942" w14:textId="4F8E4499" w:rsidR="005A21B9" w:rsidRPr="009803A2" w:rsidRDefault="007C7AE8">
      <w:pPr>
        <w:spacing w:before="120" w:line="276" w:lineRule="auto"/>
        <w:jc w:val="both"/>
        <w:rPr>
          <w:sz w:val="22"/>
          <w:szCs w:val="22"/>
        </w:rPr>
        <w:pPrChange w:id="1030" w:author="Caitlin Page Casar" w:date="2019-06-04T14:10:00Z">
          <w:pPr>
            <w:jc w:val="both"/>
          </w:pPr>
        </w:pPrChange>
      </w:pPr>
      <w:r w:rsidRPr="009803A2">
        <w:rPr>
          <w:sz w:val="22"/>
          <w:szCs w:val="22"/>
        </w:rPr>
        <w:lastRenderedPageBreak/>
        <w:t>In terms of energy density, carbon monoxide</w:t>
      </w:r>
      <w:r w:rsidR="002477AD" w:rsidRPr="009803A2">
        <w:rPr>
          <w:sz w:val="22"/>
          <w:szCs w:val="22"/>
        </w:rPr>
        <w:t xml:space="preserve"> is</w:t>
      </w:r>
      <w:r w:rsidR="005A21B9" w:rsidRPr="009803A2">
        <w:rPr>
          <w:sz w:val="22"/>
          <w:szCs w:val="22"/>
        </w:rPr>
        <w:t xml:space="preserve"> most </w:t>
      </w:r>
      <w:del w:id="1031" w:author="Caitlin Page Casar" w:date="2019-07-17T14:44:00Z">
        <w:r w:rsidR="005A21B9" w:rsidRPr="009803A2" w:rsidDel="000F63F5">
          <w:rPr>
            <w:sz w:val="22"/>
            <w:szCs w:val="22"/>
          </w:rPr>
          <w:delText>energy dense</w:delText>
        </w:r>
      </w:del>
      <w:ins w:id="1032" w:author="Caitlin Page Casar" w:date="2019-07-17T14:44:00Z">
        <w:r w:rsidR="000F63F5">
          <w:rPr>
            <w:sz w:val="22"/>
            <w:szCs w:val="22"/>
          </w:rPr>
          <w:t>exergonic</w:t>
        </w:r>
      </w:ins>
      <w:r w:rsidR="005A21B9" w:rsidRPr="009803A2">
        <w:rPr>
          <w:sz w:val="22"/>
          <w:szCs w:val="22"/>
        </w:rPr>
        <w:t xml:space="preserv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 xml:space="preserve">Moderately </w:t>
      </w:r>
      <w:del w:id="1033" w:author="Caitlin Page Casar" w:date="2019-07-17T14:46:00Z">
        <w:r w:rsidRPr="009803A2" w:rsidDel="000F63F5">
          <w:rPr>
            <w:sz w:val="22"/>
            <w:szCs w:val="22"/>
          </w:rPr>
          <w:delText xml:space="preserve">dense </w:delText>
        </w:r>
      </w:del>
      <w:ins w:id="1034" w:author="Caitlin Page Casar" w:date="2019-07-17T14:46:00Z">
        <w:r w:rsidR="000F63F5">
          <w:rPr>
            <w:sz w:val="22"/>
            <w:szCs w:val="22"/>
          </w:rPr>
          <w:t xml:space="preserve">exergonic </w:t>
        </w:r>
      </w:ins>
      <w:r w:rsidRPr="009803A2">
        <w:rPr>
          <w:sz w:val="22"/>
          <w:szCs w:val="22"/>
        </w:rPr>
        <w:t>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w:t>
      </w:r>
      <w:del w:id="1035" w:author="Caitlin Page Casar" w:date="2019-07-17T14:46:00Z">
        <w:r w:rsidR="002477AD" w:rsidRPr="009803A2" w:rsidDel="000F63F5">
          <w:rPr>
            <w:sz w:val="22"/>
            <w:szCs w:val="22"/>
          </w:rPr>
          <w:delText xml:space="preserve"> are</w:delText>
        </w:r>
        <w:r w:rsidR="005A21B9" w:rsidRPr="009803A2" w:rsidDel="000F63F5">
          <w:rPr>
            <w:sz w:val="22"/>
            <w:szCs w:val="22"/>
          </w:rPr>
          <w:delText xml:space="preserve"> moderately dense</w:delText>
        </w:r>
      </w:del>
      <w:ins w:id="1036" w:author="Caitlin Page Casar" w:date="2019-07-17T14:47:00Z">
        <w:r w:rsidR="000F63F5">
          <w:rPr>
            <w:sz w:val="22"/>
            <w:szCs w:val="22"/>
          </w:rPr>
          <w:t>, and hy</w:t>
        </w:r>
      </w:ins>
      <w:del w:id="1037" w:author="Caitlin Page Casar" w:date="2019-07-17T14:47:00Z">
        <w:r w:rsidRPr="009803A2" w:rsidDel="000F63F5">
          <w:rPr>
            <w:sz w:val="22"/>
            <w:szCs w:val="22"/>
          </w:rPr>
          <w:delText>.</w:delText>
        </w:r>
        <w:r w:rsidR="005A21B9" w:rsidRPr="009803A2" w:rsidDel="000F63F5">
          <w:rPr>
            <w:sz w:val="22"/>
            <w:szCs w:val="22"/>
          </w:rPr>
          <w:delText xml:space="preserve"> </w:delText>
        </w:r>
        <w:r w:rsidRPr="009803A2" w:rsidDel="000F63F5">
          <w:rPr>
            <w:sz w:val="22"/>
            <w:szCs w:val="22"/>
          </w:rPr>
          <w:delText>H</w:delText>
        </w:r>
        <w:r w:rsidR="005A21B9" w:rsidRPr="009803A2" w:rsidDel="000F63F5">
          <w:rPr>
            <w:sz w:val="22"/>
            <w:szCs w:val="22"/>
          </w:rPr>
          <w:delText>y</w:delText>
        </w:r>
      </w:del>
      <w:r w:rsidR="005A21B9" w:rsidRPr="009803A2">
        <w:rPr>
          <w:sz w:val="22"/>
          <w:szCs w:val="22"/>
        </w:rPr>
        <w:t xml:space="preserve">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w:t>
      </w:r>
      <w:del w:id="1038" w:author="Caitlin Page Casar" w:date="2019-07-17T14:46:00Z">
        <w:r w:rsidR="005A21B9" w:rsidRPr="009803A2" w:rsidDel="000F63F5">
          <w:rPr>
            <w:sz w:val="22"/>
            <w:szCs w:val="22"/>
          </w:rPr>
          <w:delText xml:space="preserve">dense </w:delText>
        </w:r>
      </w:del>
      <w:ins w:id="1039" w:author="Caitlin Page Casar" w:date="2019-07-17T14:47:00Z">
        <w:r w:rsidR="000F63F5">
          <w:rPr>
            <w:sz w:val="22"/>
            <w:szCs w:val="22"/>
          </w:rPr>
          <w:t>exergonic reactant</w:t>
        </w:r>
      </w:ins>
      <w:del w:id="1040" w:author="Caitlin Page Casar" w:date="2019-07-17T14:47:00Z">
        <w:r w:rsidRPr="009803A2" w:rsidDel="000F63F5">
          <w:rPr>
            <w:sz w:val="22"/>
            <w:szCs w:val="22"/>
          </w:rPr>
          <w:delText xml:space="preserve">reactant </w:delText>
        </w:r>
        <w:r w:rsidR="005A21B9" w:rsidRPr="009803A2" w:rsidDel="000F63F5">
          <w:rPr>
            <w:sz w:val="22"/>
            <w:szCs w:val="22"/>
          </w:rPr>
          <w:delText>of the exergonic reactions</w:delText>
        </w:r>
      </w:del>
      <w:r w:rsidR="005A21B9" w:rsidRPr="009803A2">
        <w:rPr>
          <w:sz w:val="22"/>
          <w:szCs w:val="22"/>
        </w:rPr>
        <w:t>.</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5839D4C2" w:rsidR="001904D5" w:rsidRDefault="00382EA3" w:rsidP="00D67D59">
      <w:pPr>
        <w:jc w:val="center"/>
        <w:rPr>
          <w:rFonts w:ascii="Calibri" w:hAnsi="Calibri" w:cs="Calibri"/>
          <w:b/>
        </w:rPr>
      </w:pPr>
      <w:ins w:id="1041" w:author="Caitlin Page Casar" w:date="2019-06-29T13:10:00Z">
        <w:r>
          <w:rPr>
            <w:rFonts w:ascii="Calibri" w:hAnsi="Calibri" w:cs="Calibri"/>
            <w:b/>
            <w:noProof/>
          </w:rPr>
          <w:drawing>
            <wp:inline distT="0" distB="0" distL="0" distR="0" wp14:anchorId="3DA3FABB" wp14:editId="4CD1081E">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G_fig.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commentRangeStart w:id="1042"/>
      <w:del w:id="1043" w:author="Caitlin Page Casar" w:date="2019-06-29T13:06:00Z">
        <w:r w:rsidR="004F333A" w:rsidDel="00382EA3">
          <w:rPr>
            <w:rFonts w:ascii="Calibri" w:hAnsi="Calibri" w:cs="Calibri"/>
            <w:b/>
            <w:noProof/>
          </w:rPr>
          <w:drawing>
            <wp:inline distT="0" distB="0" distL="0" distR="0" wp14:anchorId="7A7980D7" wp14:editId="1C47C7CB">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4">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del>
      <w:commentRangeEnd w:id="1042"/>
      <w:r w:rsidR="001329ED">
        <w:rPr>
          <w:rStyle w:val="CommentReference"/>
        </w:rPr>
        <w:commentReference w:id="1042"/>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1044" w:author="Caitlin Page Casar" w:date="2019-06-03T14:30:00Z">
        <w:r w:rsidDel="00CB5229">
          <w:rPr>
            <w:rFonts w:ascii="TimesNewRomanPSMT" w:hAnsi="TimesNewRomanPSMT"/>
            <w:b/>
            <w:color w:val="7F7F7F" w:themeColor="text1" w:themeTint="80"/>
            <w:sz w:val="18"/>
            <w:szCs w:val="18"/>
          </w:rPr>
          <w:delText>x</w:delText>
        </w:r>
      </w:del>
      <w:ins w:id="1045"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pPr>
        <w:spacing w:before="120" w:line="276" w:lineRule="auto"/>
        <w:jc w:val="both"/>
        <w:rPr>
          <w:sz w:val="22"/>
          <w:szCs w:val="22"/>
        </w:rPr>
        <w:pPrChange w:id="1046" w:author="Caitlin Page Casar" w:date="2019-06-04T14:10:00Z">
          <w:pPr>
            <w:spacing w:line="276" w:lineRule="auto"/>
            <w:jc w:val="both"/>
          </w:pPr>
        </w:pPrChange>
      </w:pPr>
      <w:r w:rsidRPr="00325131">
        <w:rPr>
          <w:rFonts w:ascii="TimesNewRomanPSMT" w:hAnsi="TimesNewRomanPSMT"/>
          <w:sz w:val="22"/>
          <w:szCs w:val="22"/>
        </w:rPr>
        <w:t xml:space="preserve">DeMMO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1047" w:author="Caitlin Page Casar" w:date="2019-06-03T13:50:00Z">
        <w:r w:rsidR="00534D32">
          <w:rPr>
            <w:rFonts w:ascii="TimesNewRomanPSMT" w:hAnsi="TimesNewRomanPSMT"/>
            <w:sz w:val="22"/>
            <w:szCs w:val="22"/>
          </w:rPr>
          <w:t>7,015</w:t>
        </w:r>
      </w:ins>
      <w:del w:id="1048"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1049" w:author="Caitlin Page Casar" w:date="2019-06-03T13:49:00Z">
        <w:r w:rsidR="00534D32">
          <w:rPr>
            <w:rFonts w:ascii="TimesNewRomanPSMT" w:hAnsi="TimesNewRomanPSMT"/>
            <w:sz w:val="22"/>
            <w:szCs w:val="22"/>
          </w:rPr>
          <w:t>45</w:t>
        </w:r>
      </w:ins>
      <w:del w:id="1050"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1051" w:author="Caitlin Page Casar" w:date="2019-06-03T13:51:00Z">
        <w:r w:rsidR="00534D32">
          <w:rPr>
            <w:rFonts w:ascii="TimesNewRomanPSMT" w:hAnsi="TimesNewRomanPSMT"/>
            <w:color w:val="000000" w:themeColor="text1"/>
            <w:sz w:val="22"/>
            <w:szCs w:val="22"/>
          </w:rPr>
          <w:t>6</w:t>
        </w:r>
      </w:ins>
      <w:del w:id="1052"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1053" w:author="Caitlin Page Casar" w:date="2019-06-03T13:52:00Z">
        <w:r w:rsidR="00325131" w:rsidRPr="00325131" w:rsidDel="00AA48A7">
          <w:rPr>
            <w:sz w:val="22"/>
            <w:szCs w:val="22"/>
          </w:rPr>
          <w:delText xml:space="preserve">In terms of the number of observed OTUs at a normalized sequencing depth of 9,760 reads, </w:delText>
        </w:r>
      </w:del>
      <w:del w:id="1054" w:author="Caitlin Page Casar" w:date="2019-06-03T13:55:00Z">
        <w:r w:rsidR="00325131" w:rsidRPr="00325131" w:rsidDel="00AA48A7">
          <w:rPr>
            <w:sz w:val="22"/>
            <w:szCs w:val="22"/>
          </w:rPr>
          <w:delText>DeMMO1 fluid</w:delText>
        </w:r>
      </w:del>
      <w:del w:id="1055" w:author="Caitlin Page Casar" w:date="2019-06-03T13:52:00Z">
        <w:r w:rsidR="00325131" w:rsidRPr="00325131" w:rsidDel="00AA48A7">
          <w:rPr>
            <w:sz w:val="22"/>
            <w:szCs w:val="22"/>
          </w:rPr>
          <w:delText>s</w:delText>
        </w:r>
      </w:del>
      <w:del w:id="1056"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1057"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1058"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1059" w:author="Caitlin Page Casar" w:date="2019-06-03T14:31:00Z">
        <w:r w:rsidR="00325131" w:rsidRPr="00325131" w:rsidDel="00CB5229">
          <w:rPr>
            <w:color w:val="FF0000"/>
            <w:sz w:val="22"/>
            <w:szCs w:val="22"/>
          </w:rPr>
          <w:delText>X</w:delText>
        </w:r>
      </w:del>
      <w:ins w:id="1060"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3C611930" w:rsidR="005A21B9" w:rsidRDefault="00952228" w:rsidP="00A554E9">
      <w:pPr>
        <w:spacing w:before="120" w:line="276" w:lineRule="auto"/>
        <w:jc w:val="center"/>
        <w:rPr>
          <w:rFonts w:ascii="TimesNewRomanPSMT" w:hAnsi="TimesNewRomanPSMT"/>
          <w:sz w:val="22"/>
          <w:szCs w:val="22"/>
        </w:rPr>
      </w:pPr>
      <w:ins w:id="1061" w:author="Caitlin Page Casar" w:date="2019-07-05T15:32:00Z">
        <w:r>
          <w:rPr>
            <w:rFonts w:ascii="TimesNewRomanPSMT" w:hAnsi="TimesNewRomanPSMT"/>
            <w:noProof/>
            <w:sz w:val="22"/>
            <w:szCs w:val="22"/>
          </w:rPr>
          <w:lastRenderedPageBreak/>
          <w:drawing>
            <wp:inline distT="0" distB="0" distL="0" distR="0" wp14:anchorId="741009B8" wp14:editId="5604697C">
              <wp:extent cx="5943600" cy="3346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ch_vs_div.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del w:id="1062" w:author="Caitlin Page Casar" w:date="2019-05-24T21:39:00Z">
        <w:r w:rsidR="009803A2" w:rsidDel="0060697A">
          <w:rPr>
            <w:rFonts w:ascii="TimesNewRomanPSMT" w:hAnsi="TimesNewRomanPSMT"/>
            <w:noProof/>
            <w:sz w:val="22"/>
            <w:szCs w:val="22"/>
          </w:rPr>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6">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commentRangeStart w:id="1063"/>
      <w:commentRangeEnd w:id="1063"/>
      <w:r w:rsidR="00C50E0C">
        <w:rPr>
          <w:rStyle w:val="CommentReference"/>
        </w:rPr>
        <w:commentReference w:id="1063"/>
      </w:r>
    </w:p>
    <w:p w14:paraId="2929B4D8" w14:textId="05DC1555" w:rsidR="005A21B9" w:rsidDel="002C4989" w:rsidRDefault="005A21B9" w:rsidP="005A21B9">
      <w:pPr>
        <w:spacing w:before="120" w:line="276" w:lineRule="auto"/>
        <w:jc w:val="both"/>
        <w:rPr>
          <w:del w:id="1064"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1065" w:author="Caitlin Page Casar" w:date="2019-06-03T14:31:00Z">
        <w:r w:rsidDel="00CB5229">
          <w:rPr>
            <w:rFonts w:ascii="TimesNewRomanPSMT" w:hAnsi="TimesNewRomanPSMT"/>
            <w:b/>
            <w:color w:val="7F7F7F" w:themeColor="text1" w:themeTint="80"/>
            <w:sz w:val="18"/>
            <w:szCs w:val="18"/>
          </w:rPr>
          <w:delText>x</w:delText>
        </w:r>
      </w:del>
      <w:ins w:id="1066"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1067" w:author="Caitlin Page Casar" w:date="2019-05-24T20:40:00Z">
        <w:r w:rsidDel="00AB48E2">
          <w:rPr>
            <w:rFonts w:ascii="TimesNewRomanPSMT" w:hAnsi="TimesNewRomanPSMT"/>
            <w:color w:val="7F7F7F" w:themeColor="text1" w:themeTint="80"/>
            <w:sz w:val="18"/>
            <w:szCs w:val="18"/>
          </w:rPr>
          <w:delText>Alpha diversity</w:delText>
        </w:r>
      </w:del>
      <w:ins w:id="1068"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DeMMO </w:t>
      </w:r>
      <w:ins w:id="1069" w:author="Caitlin Page Casar" w:date="2019-06-04T17:47:00Z">
        <w:r w:rsidR="002C4989">
          <w:rPr>
            <w:rFonts w:ascii="TimesNewRomanPSMT" w:hAnsi="TimesNewRomanPSMT"/>
            <w:color w:val="7F7F7F" w:themeColor="text1" w:themeTint="80"/>
            <w:sz w:val="18"/>
            <w:szCs w:val="18"/>
          </w:rPr>
          <w:t xml:space="preserve">fluid and biofilm </w:t>
        </w:r>
      </w:ins>
      <w:commentRangeStart w:id="1070"/>
      <w:commentRangeStart w:id="1071"/>
      <w:r>
        <w:rPr>
          <w:rFonts w:ascii="TimesNewRomanPSMT" w:hAnsi="TimesNewRomanPSMT"/>
          <w:color w:val="7F7F7F" w:themeColor="text1" w:themeTint="80"/>
          <w:sz w:val="18"/>
          <w:szCs w:val="18"/>
        </w:rPr>
        <w:t>communities</w:t>
      </w:r>
      <w:commentRangeEnd w:id="1070"/>
      <w:r w:rsidR="00C64E6E">
        <w:rPr>
          <w:rStyle w:val="CommentReference"/>
        </w:rPr>
        <w:commentReference w:id="1070"/>
      </w:r>
      <w:commentRangeEnd w:id="1071"/>
      <w:r w:rsidR="000F63F5">
        <w:rPr>
          <w:rStyle w:val="CommentReference"/>
        </w:rPr>
        <w:commentReference w:id="1071"/>
      </w:r>
      <w:ins w:id="1072" w:author="Caitlin Page Casar" w:date="2019-06-04T17:47:00Z">
        <w:r w:rsidR="002C4989">
          <w:rPr>
            <w:rFonts w:ascii="TimesNewRomanPSMT" w:hAnsi="TimesNewRomanPSMT"/>
            <w:color w:val="7F7F7F" w:themeColor="text1" w:themeTint="80"/>
            <w:sz w:val="18"/>
            <w:szCs w:val="18"/>
          </w:rPr>
          <w:t>.</w:t>
        </w:r>
      </w:ins>
      <w:del w:id="1073" w:author="Caitlin Page Casar" w:date="2019-06-04T17:47:00Z">
        <w:r w:rsidDel="002C4989">
          <w:rPr>
            <w:rFonts w:ascii="TimesNewRomanPSMT" w:hAnsi="TimesNewRomanPSMT"/>
            <w:color w:val="7F7F7F" w:themeColor="text1" w:themeTint="80"/>
            <w:sz w:val="18"/>
            <w:szCs w:val="18"/>
          </w:rPr>
          <w:delText xml:space="preserve">. </w:delText>
        </w:r>
      </w:del>
      <w:del w:id="1074"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1075" w:author="Caitlin Page Casar" w:date="2019-05-24T21:40:00Z">
        <w:r w:rsidDel="0060697A">
          <w:rPr>
            <w:rFonts w:ascii="TimesNewRomanPSMT" w:hAnsi="TimesNewRomanPSMT"/>
            <w:color w:val="7F7F7F" w:themeColor="text1" w:themeTint="80"/>
            <w:sz w:val="18"/>
            <w:szCs w:val="18"/>
          </w:rPr>
          <w:delText>9,760</w:delText>
        </w:r>
      </w:del>
      <w:del w:id="1076"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1077" w:author="Caitlin Page Casar" w:date="2019-06-04T17:47:00Z"/>
          <w:rFonts w:ascii="TimesNewRomanPSMT" w:hAnsi="TimesNewRomanPSMT"/>
          <w:sz w:val="22"/>
          <w:szCs w:val="22"/>
        </w:rPr>
      </w:pPr>
    </w:p>
    <w:p w14:paraId="4961299F" w14:textId="3B372CC9" w:rsidR="00CB0C22" w:rsidRDefault="007F286F" w:rsidP="00760E51">
      <w:pPr>
        <w:spacing w:before="120" w:line="276" w:lineRule="auto"/>
        <w:jc w:val="both"/>
        <w:rPr>
          <w:rFonts w:ascii="TimesNewRomanPSMT" w:hAnsi="TimesNewRomanPSMT"/>
          <w:sz w:val="22"/>
          <w:szCs w:val="22"/>
        </w:rPr>
      </w:pPr>
      <w:del w:id="1078" w:author="Caitlin Page Casar" w:date="2019-07-17T15:19:00Z">
        <w:r w:rsidRPr="00FF273C" w:rsidDel="000130C8">
          <w:rPr>
            <w:rFonts w:ascii="TimesNewRomanPSMT" w:hAnsi="TimesNewRomanPSMT"/>
            <w:sz w:val="22"/>
            <w:szCs w:val="22"/>
          </w:rPr>
          <w:delText xml:space="preserve">Microbial communities </w:delText>
        </w:r>
      </w:del>
      <w:ins w:id="1079" w:author="Maggie Osburn" w:date="2019-07-17T10:41:00Z">
        <w:del w:id="1080" w:author="Caitlin Page Casar" w:date="2019-07-17T15:19:00Z">
          <w:r w:rsidR="00C64E6E" w:rsidDel="000130C8">
            <w:rPr>
              <w:rFonts w:ascii="TimesNewRomanPSMT" w:hAnsi="TimesNewRomanPSMT"/>
              <w:sz w:val="22"/>
              <w:szCs w:val="22"/>
            </w:rPr>
            <w:delText>from</w:delText>
          </w:r>
          <w:r w:rsidR="00C64E6E" w:rsidRPr="00FF273C" w:rsidDel="000130C8">
            <w:rPr>
              <w:rFonts w:ascii="TimesNewRomanPSMT" w:hAnsi="TimesNewRomanPSMT"/>
              <w:sz w:val="22"/>
              <w:szCs w:val="22"/>
            </w:rPr>
            <w:delText xml:space="preserve"> each study location</w:delText>
          </w:r>
          <w:r w:rsidR="00C64E6E" w:rsidDel="000130C8">
            <w:rPr>
              <w:rFonts w:ascii="TimesNewRomanPSMT" w:hAnsi="TimesNewRomanPSMT"/>
              <w:sz w:val="22"/>
              <w:szCs w:val="22"/>
            </w:rPr>
            <w:delText xml:space="preserve"> </w:delText>
          </w:r>
        </w:del>
      </w:ins>
      <w:del w:id="1081" w:author="Caitlin Page Casar" w:date="2019-06-03T14:33:00Z">
        <w:r w:rsidRPr="00FF273C" w:rsidDel="002B008D">
          <w:rPr>
            <w:rFonts w:ascii="TimesNewRomanPSMT" w:hAnsi="TimesNewRomanPSMT"/>
            <w:sz w:val="22"/>
            <w:szCs w:val="22"/>
          </w:rPr>
          <w:delText>are distinct clades</w:delText>
        </w:r>
      </w:del>
      <w:del w:id="1082" w:author="Caitlin Page Casar" w:date="2019-07-17T15:19:00Z">
        <w:r w:rsidRPr="00FF273C" w:rsidDel="000130C8">
          <w:rPr>
            <w:rFonts w:ascii="TimesNewRomanPSMT" w:hAnsi="TimesNewRomanPSMT"/>
            <w:sz w:val="22"/>
            <w:szCs w:val="22"/>
          </w:rPr>
          <w:delText xml:space="preserve"> at each study location, where </w:delText>
        </w:r>
      </w:del>
      <w:r w:rsidRPr="00FF273C">
        <w:rPr>
          <w:rFonts w:ascii="TimesNewRomanPSMT" w:hAnsi="TimesNewRomanPSMT"/>
          <w:sz w:val="22"/>
          <w:szCs w:val="22"/>
        </w:rPr>
        <w:t xml:space="preserve">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proofErr w:type="gramStart"/>
      <w:r w:rsidRPr="00FF273C">
        <w:rPr>
          <w:rFonts w:ascii="TimesNewRomanPSMT" w:hAnsi="TimesNewRomanPSMT"/>
          <w:sz w:val="22"/>
          <w:szCs w:val="22"/>
        </w:rPr>
        <w:softHyphen/>
        <w:t>(</w:t>
      </w:r>
      <w:proofErr w:type="gramEnd"/>
      <w:r w:rsidRPr="00325131">
        <w:rPr>
          <w:rFonts w:ascii="TimesNewRomanPSMT" w:hAnsi="TimesNewRomanPSMT"/>
          <w:color w:val="FF0000"/>
          <w:sz w:val="22"/>
          <w:szCs w:val="22"/>
        </w:rPr>
        <w:t xml:space="preserve">Figure </w:t>
      </w:r>
      <w:del w:id="1083" w:author="Caitlin Page Casar" w:date="2019-06-03T14:31:00Z">
        <w:r w:rsidR="001904D5" w:rsidRPr="00325131" w:rsidDel="00CB5229">
          <w:rPr>
            <w:rFonts w:ascii="TimesNewRomanPSMT" w:hAnsi="TimesNewRomanPSMT"/>
            <w:color w:val="FF0000"/>
            <w:sz w:val="22"/>
            <w:szCs w:val="22"/>
          </w:rPr>
          <w:delText>x</w:delText>
        </w:r>
      </w:del>
      <w:ins w:id="1084" w:author="Caitlin Page Casar" w:date="2019-07-17T15:32:00Z">
        <w:r w:rsidR="005941F1">
          <w:rPr>
            <w:rFonts w:ascii="TimesNewRomanPSMT" w:hAnsi="TimesNewRomanPSMT"/>
            <w:color w:val="FF0000"/>
            <w:sz w:val="22"/>
            <w:szCs w:val="22"/>
          </w:rPr>
          <w:t>5</w:t>
        </w:r>
      </w:ins>
      <w:r w:rsidRPr="00FF273C">
        <w:rPr>
          <w:rFonts w:ascii="TimesNewRomanPSMT" w:hAnsi="TimesNewRomanPSMT"/>
          <w:sz w:val="22"/>
          <w:szCs w:val="22"/>
        </w:rPr>
        <w:t xml:space="preserve">). </w:t>
      </w:r>
      <w:del w:id="1085" w:author="Caitlin Page Casar" w:date="2019-07-17T15:19:00Z">
        <w:r w:rsidR="005A21B9" w:rsidDel="000130C8">
          <w:rPr>
            <w:rFonts w:ascii="TimesNewRomanPSMT" w:hAnsi="TimesNewRomanPSMT"/>
            <w:sz w:val="22"/>
            <w:szCs w:val="22"/>
          </w:rPr>
          <w:delText>Likewise, communities from each site form distinct groups in</w:delText>
        </w:r>
        <w:r w:rsidRPr="00FF273C" w:rsidDel="000130C8">
          <w:rPr>
            <w:rFonts w:ascii="TimesNewRomanPSMT" w:hAnsi="TimesNewRomanPSMT"/>
            <w:sz w:val="22"/>
            <w:szCs w:val="22"/>
          </w:rPr>
          <w:delText xml:space="preserve"> </w:delText>
        </w:r>
      </w:del>
      <w:del w:id="1086" w:author="Caitlin Page Casar" w:date="2019-07-17T14:51:00Z">
        <w:r w:rsidRPr="00FF273C" w:rsidDel="000F63F5">
          <w:rPr>
            <w:rFonts w:ascii="TimesNewRomanPSMT" w:hAnsi="TimesNewRomanPSMT"/>
            <w:sz w:val="22"/>
            <w:szCs w:val="22"/>
          </w:rPr>
          <w:delText xml:space="preserve">NMDS </w:delText>
        </w:r>
      </w:del>
      <w:del w:id="1087" w:author="Caitlin Page Casar" w:date="2019-07-17T15:19:00Z">
        <w:r w:rsidR="005A21B9" w:rsidDel="000130C8">
          <w:rPr>
            <w:rFonts w:ascii="TimesNewRomanPSMT" w:hAnsi="TimesNewRomanPSMT"/>
            <w:sz w:val="22"/>
            <w:szCs w:val="22"/>
          </w:rPr>
          <w:delText>space</w:delText>
        </w:r>
      </w:del>
      <w:ins w:id="1088" w:author="Maggie Osburn" w:date="2019-07-17T10:42:00Z">
        <w:del w:id="1089" w:author="Caitlin Page Casar" w:date="2019-07-17T15:19:00Z">
          <w:r w:rsidR="00C64E6E" w:rsidDel="000130C8">
            <w:rPr>
              <w:rFonts w:ascii="TimesNewRomanPSMT" w:hAnsi="TimesNewRomanPSMT"/>
              <w:sz w:val="22"/>
              <w:szCs w:val="22"/>
            </w:rPr>
            <w:delText>groups</w:delText>
          </w:r>
        </w:del>
      </w:ins>
      <w:del w:id="1090"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1091" w:author="Caitlin Page Casar" w:date="2019-05-22T15:56:00Z">
              <w:rPr>
                <w:rFonts w:ascii="TimesNewRomanPSMT" w:hAnsi="TimesNewRomanPSMT"/>
                <w:sz w:val="22"/>
                <w:szCs w:val="22"/>
              </w:rPr>
            </w:rPrChange>
          </w:rPr>
          <w:delText xml:space="preserve">(Figure </w:delText>
        </w:r>
      </w:del>
      <w:del w:id="1092" w:author="Caitlin Page Casar" w:date="2019-06-03T14:31:00Z">
        <w:r w:rsidR="001904D5" w:rsidRPr="00DA6211" w:rsidDel="00CB5229">
          <w:rPr>
            <w:rFonts w:ascii="TimesNewRomanPSMT" w:hAnsi="TimesNewRomanPSMT"/>
            <w:color w:val="FF0000"/>
            <w:sz w:val="22"/>
            <w:szCs w:val="22"/>
            <w:rPrChange w:id="1093" w:author="Caitlin Page Casar" w:date="2019-05-22T15:56:00Z">
              <w:rPr>
                <w:rFonts w:ascii="TimesNewRomanPSMT" w:hAnsi="TimesNewRomanPSMT"/>
                <w:sz w:val="22"/>
                <w:szCs w:val="22"/>
              </w:rPr>
            </w:rPrChange>
          </w:rPr>
          <w:delText>x</w:delText>
        </w:r>
      </w:del>
      <w:del w:id="1094" w:author="Caitlin Page Casar" w:date="2019-06-03T14:33:00Z">
        <w:r w:rsidRPr="00FF273C" w:rsidDel="002B008D">
          <w:rPr>
            <w:rFonts w:ascii="TimesNewRomanPSMT" w:hAnsi="TimesNewRomanPSMT"/>
            <w:sz w:val="22"/>
            <w:szCs w:val="22"/>
          </w:rPr>
          <w:delText>)</w:delText>
        </w:r>
      </w:del>
      <w:del w:id="1095" w:author="Caitlin Page Casar" w:date="2019-07-17T15:19:00Z">
        <w:r w:rsidRPr="00FF273C" w:rsidDel="000130C8">
          <w:rPr>
            <w:rFonts w:ascii="TimesNewRomanPSMT" w:hAnsi="TimesNewRomanPSMT"/>
            <w:sz w:val="22"/>
            <w:szCs w:val="22"/>
          </w:rPr>
          <w:delText xml:space="preserve">. </w:delText>
        </w:r>
      </w:del>
      <w:ins w:id="1096" w:author="Caitlin Page Casar" w:date="2019-05-22T16:28:00Z">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w:t>
        </w:r>
      </w:ins>
      <w:ins w:id="1097" w:author="Maggie Osburn" w:date="2019-07-17T10:42:00Z">
        <w:r w:rsidR="00C64E6E">
          <w:rPr>
            <w:rFonts w:ascii="TimesNewRomanPSMT" w:hAnsi="TimesNewRomanPSMT"/>
            <w:sz w:val="22"/>
            <w:szCs w:val="22"/>
          </w:rPr>
          <w:t xml:space="preserve">the </w:t>
        </w:r>
      </w:ins>
      <w:ins w:id="1098" w:author="Caitlin Page Casar" w:date="2019-05-22T16:28:00Z">
        <w:r w:rsidR="002F1961" w:rsidRPr="00FF273C">
          <w:rPr>
            <w:rFonts w:ascii="TimesNewRomanPSMT" w:hAnsi="TimesNewRomanPSMT"/>
            <w:sz w:val="22"/>
            <w:szCs w:val="22"/>
          </w:rPr>
          <w:t xml:space="preserve">candidate phyla </w:t>
        </w:r>
        <w:r w:rsidR="002F1961" w:rsidRPr="00A81E19">
          <w:rPr>
            <w:rFonts w:ascii="TimesNewRomanPSMT" w:hAnsi="TimesNewRomanPSMT"/>
            <w:i/>
            <w:sz w:val="22"/>
            <w:szCs w:val="22"/>
          </w:rPr>
          <w:t>Omnitrophica</w:t>
        </w:r>
        <w:r w:rsidR="002F1961" w:rsidRPr="00FF273C">
          <w:rPr>
            <w:rFonts w:ascii="TimesNewRomanPSMT" w:hAnsi="TimesNewRomanPSMT"/>
            <w:sz w:val="22"/>
            <w:szCs w:val="22"/>
          </w:rPr>
          <w:t xml:space="preserve"> are </w:t>
        </w:r>
      </w:ins>
      <w:ins w:id="1099" w:author="Caitlin Page Casar" w:date="2019-06-03T13:57:00Z">
        <w:r w:rsidR="00E16B79">
          <w:rPr>
            <w:rFonts w:ascii="TimesNewRomanPSMT" w:hAnsi="TimesNewRomanPSMT"/>
            <w:sz w:val="22"/>
            <w:szCs w:val="22"/>
          </w:rPr>
          <w:t>most</w:t>
        </w:r>
      </w:ins>
      <w:ins w:id="1100" w:author="Caitlin Page Casar" w:date="2019-05-22T16:28:00Z">
        <w:r w:rsidR="002F1961" w:rsidRPr="00FF273C">
          <w:rPr>
            <w:rFonts w:ascii="TimesNewRomanPSMT" w:hAnsi="TimesNewRomanPSMT"/>
            <w:sz w:val="22"/>
            <w:szCs w:val="22"/>
          </w:rPr>
          <w:t xml:space="preserve"> </w:t>
        </w:r>
      </w:ins>
      <w:ins w:id="1101" w:author="Caitlin Page Casar" w:date="2019-06-03T13:57:00Z">
        <w:r w:rsidR="00E16B79">
          <w:rPr>
            <w:rFonts w:ascii="TimesNewRomanPSMT" w:hAnsi="TimesNewRomanPSMT"/>
            <w:sz w:val="22"/>
            <w:szCs w:val="22"/>
          </w:rPr>
          <w:t>enriched</w:t>
        </w:r>
      </w:ins>
      <w:ins w:id="1102"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ins>
      <w:proofErr w:type="spellEnd"/>
      <w:ins w:id="1103" w:author="Caitlin Page Casar" w:date="2019-06-05T12:25:00Z">
        <w:r w:rsidR="00D42359">
          <w:rPr>
            <w:rFonts w:ascii="TimesNewRomanPSMT" w:hAnsi="TimesNewRomanPSMT"/>
            <w:sz w:val="22"/>
            <w:szCs w:val="22"/>
          </w:rPr>
          <w:t xml:space="preserve">, </w:t>
        </w:r>
      </w:ins>
      <w:proofErr w:type="spellStart"/>
      <w:ins w:id="1104" w:author="Caitlin Page Casar" w:date="2019-05-22T16:28:00Z">
        <w:r w:rsidR="002F1961">
          <w:rPr>
            <w:rFonts w:ascii="TimesNewRomanPSMT" w:hAnsi="TimesNewRomanPSMT"/>
            <w:i/>
            <w:sz w:val="22"/>
            <w:szCs w:val="22"/>
          </w:rPr>
          <w:t>Thermodesulfovibrionia</w:t>
        </w:r>
      </w:ins>
      <w:proofErr w:type="spellEnd"/>
      <w:ins w:id="1105"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proofErr w:type="spellStart"/>
        <w:r w:rsidR="00D42359">
          <w:rPr>
            <w:rFonts w:ascii="TimesNewRomanPSMT" w:hAnsi="TimesNewRomanPSMT"/>
            <w:i/>
            <w:sz w:val="22"/>
            <w:szCs w:val="22"/>
          </w:rPr>
          <w:t>Latescribacteria</w:t>
        </w:r>
      </w:ins>
      <w:proofErr w:type="spellEnd"/>
      <w:ins w:id="1106" w:author="Caitlin Page Casar" w:date="2019-05-22T16:28:00Z">
        <w:r w:rsidR="002F1961" w:rsidRPr="00FF273C">
          <w:rPr>
            <w:rFonts w:ascii="TimesNewRomanPSMT" w:hAnsi="TimesNewRomanPSMT"/>
            <w:sz w:val="22"/>
            <w:szCs w:val="22"/>
          </w:rPr>
          <w:t xml:space="preserve"> are </w:t>
        </w:r>
      </w:ins>
      <w:ins w:id="1107" w:author="Caitlin Page Casar" w:date="2019-06-03T13:57:00Z">
        <w:r w:rsidR="00E16B79">
          <w:rPr>
            <w:rFonts w:ascii="TimesNewRomanPSMT" w:hAnsi="TimesNewRomanPSMT"/>
            <w:sz w:val="22"/>
            <w:szCs w:val="22"/>
          </w:rPr>
          <w:t>most</w:t>
        </w:r>
      </w:ins>
      <w:ins w:id="1108" w:author="Caitlin Page Casar" w:date="2019-05-22T16:28:00Z">
        <w:r w:rsidR="002F1961" w:rsidRPr="00FF273C">
          <w:rPr>
            <w:rFonts w:ascii="TimesNewRomanPSMT" w:hAnsi="TimesNewRomanPSMT"/>
            <w:sz w:val="22"/>
            <w:szCs w:val="22"/>
          </w:rPr>
          <w:t xml:space="preserve"> </w:t>
        </w:r>
      </w:ins>
      <w:ins w:id="1109" w:author="Caitlin Page Casar" w:date="2019-06-03T13:57:00Z">
        <w:r w:rsidR="00E16B79">
          <w:rPr>
            <w:rFonts w:ascii="TimesNewRomanPSMT" w:hAnsi="TimesNewRomanPSMT"/>
            <w:sz w:val="22"/>
            <w:szCs w:val="22"/>
          </w:rPr>
          <w:t>enriched</w:t>
        </w:r>
      </w:ins>
      <w:ins w:id="1110"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1111" w:author="Caitlin Page Casar" w:date="2019-06-05T12:24:00Z">
        <w:r w:rsidR="00D42359">
          <w:rPr>
            <w:rFonts w:ascii="TimesNewRomanPSMT" w:hAnsi="TimesNewRomanPSMT"/>
            <w:sz w:val="22"/>
            <w:szCs w:val="22"/>
          </w:rPr>
          <w:t xml:space="preserve">Members of </w:t>
        </w:r>
        <w:proofErr w:type="spellStart"/>
        <w:r w:rsidR="00D42359" w:rsidRPr="00D42359">
          <w:rPr>
            <w:rFonts w:ascii="TimesNewRomanPSMT" w:hAnsi="TimesNewRomanPSMT"/>
            <w:i/>
            <w:sz w:val="22"/>
            <w:szCs w:val="22"/>
            <w:rPrChange w:id="1112" w:author="Caitlin Page Casar" w:date="2019-06-05T12:25:00Z">
              <w:rPr>
                <w:rFonts w:ascii="TimesNewRomanPSMT" w:hAnsi="TimesNewRomanPSMT"/>
                <w:sz w:val="22"/>
                <w:szCs w:val="22"/>
              </w:rPr>
            </w:rPrChange>
          </w:rPr>
          <w:t>Desulfobulbaceae</w:t>
        </w:r>
        <w:proofErr w:type="spellEnd"/>
        <w:r w:rsidR="00D42359">
          <w:rPr>
            <w:rFonts w:ascii="TimesNewRomanPSMT" w:hAnsi="TimesNewRomanPSMT"/>
            <w:sz w:val="22"/>
            <w:szCs w:val="22"/>
          </w:rPr>
          <w:t xml:space="preserve"> and </w:t>
        </w:r>
        <w:proofErr w:type="spellStart"/>
        <w:r w:rsidR="00D42359" w:rsidRPr="00D42359">
          <w:rPr>
            <w:rFonts w:ascii="TimesNewRomanPSMT" w:hAnsi="TimesNewRomanPSMT"/>
            <w:i/>
            <w:sz w:val="22"/>
            <w:szCs w:val="22"/>
            <w:rPrChange w:id="1113" w:author="Caitlin Page Casar" w:date="2019-06-05T12:25:00Z">
              <w:rPr>
                <w:rFonts w:ascii="TimesNewRomanPSMT" w:hAnsi="TimesNewRomanPSMT"/>
                <w:sz w:val="22"/>
                <w:szCs w:val="22"/>
              </w:rPr>
            </w:rPrChange>
          </w:rPr>
          <w:t>Thermodesulfovibrionia</w:t>
        </w:r>
        <w:proofErr w:type="spellEnd"/>
        <w:r w:rsidR="00D42359">
          <w:rPr>
            <w:rFonts w:ascii="TimesNewRomanPSMT" w:hAnsi="TimesNewRomanPSMT"/>
            <w:sz w:val="22"/>
            <w:szCs w:val="22"/>
          </w:rPr>
          <w:t xml:space="preserve"> are highly enriched in mineral experiments</w:t>
        </w:r>
      </w:ins>
      <w:ins w:id="1114" w:author="Caitlin Page Casar" w:date="2019-06-05T12:25:00Z">
        <w:r w:rsidR="00D42359">
          <w:rPr>
            <w:rFonts w:ascii="TimesNewRomanPSMT" w:hAnsi="TimesNewRomanPSMT"/>
            <w:sz w:val="22"/>
            <w:szCs w:val="22"/>
          </w:rPr>
          <w:t xml:space="preserve"> relative to fluid communities</w:t>
        </w:r>
      </w:ins>
      <w:ins w:id="1115" w:author="Caitlin Page Casar" w:date="2019-06-05T12:24:00Z">
        <w:r w:rsidR="00D42359">
          <w:rPr>
            <w:rFonts w:ascii="TimesNewRomanPSMT" w:hAnsi="TimesNewRomanPSMT"/>
            <w:sz w:val="22"/>
            <w:szCs w:val="22"/>
          </w:rPr>
          <w:t xml:space="preserve">, most notably in experiments with pyrolusite. </w:t>
        </w:r>
      </w:ins>
      <w:ins w:id="1116" w:author="Caitlin Page Casar" w:date="2019-06-05T12:26:00Z">
        <w:r w:rsidR="00D42359">
          <w:rPr>
            <w:rFonts w:ascii="TimesNewRomanPSMT" w:hAnsi="TimesNewRomanPSMT"/>
            <w:sz w:val="22"/>
            <w:szCs w:val="22"/>
          </w:rPr>
          <w:t>NCBI BLAST results indicate that t</w:t>
        </w:r>
      </w:ins>
      <w:ins w:id="1117" w:author="Caitlin Page Casar" w:date="2019-06-05T12:14:00Z">
        <w:r w:rsidR="004D7902">
          <w:rPr>
            <w:rFonts w:ascii="TimesNewRomanPSMT" w:hAnsi="TimesNewRomanPSMT"/>
            <w:sz w:val="22"/>
            <w:szCs w:val="22"/>
          </w:rPr>
          <w:t xml:space="preserve">he </w:t>
        </w:r>
        <w:proofErr w:type="spellStart"/>
        <w:r w:rsidR="004D7902" w:rsidRPr="00D42359">
          <w:rPr>
            <w:rFonts w:ascii="TimesNewRomanPSMT" w:hAnsi="TimesNewRomanPSMT"/>
            <w:i/>
            <w:sz w:val="22"/>
            <w:szCs w:val="22"/>
            <w:rPrChange w:id="1118" w:author="Caitlin Page Casar" w:date="2019-06-05T12:25:00Z">
              <w:rPr>
                <w:rFonts w:ascii="TimesNewRomanPSMT" w:hAnsi="TimesNewRomanPSMT"/>
                <w:sz w:val="22"/>
                <w:szCs w:val="22"/>
              </w:rPr>
            </w:rPrChange>
          </w:rPr>
          <w:t>Desulfobulbaceae</w:t>
        </w:r>
        <w:proofErr w:type="spellEnd"/>
        <w:r w:rsidR="004D7902">
          <w:rPr>
            <w:rFonts w:ascii="TimesNewRomanPSMT" w:hAnsi="TimesNewRomanPSMT"/>
            <w:sz w:val="22"/>
            <w:szCs w:val="22"/>
          </w:rPr>
          <w:t xml:space="preserve"> in </w:t>
        </w:r>
      </w:ins>
      <w:ins w:id="1119" w:author="Caitlin Page Casar" w:date="2019-06-05T12:16:00Z">
        <w:r w:rsidR="004D7902">
          <w:rPr>
            <w:rFonts w:ascii="TimesNewRomanPSMT" w:hAnsi="TimesNewRomanPSMT"/>
            <w:sz w:val="22"/>
            <w:szCs w:val="22"/>
          </w:rPr>
          <w:t xml:space="preserve">D3 communities on pyrolusite are dominated by an OTU with </w:t>
        </w:r>
      </w:ins>
      <w:ins w:id="1120" w:author="Caitlin Page Casar" w:date="2019-06-05T12:17:00Z">
        <w:r w:rsidR="004D7902">
          <w:rPr>
            <w:rFonts w:ascii="TimesNewRomanPSMT" w:hAnsi="TimesNewRomanPSMT"/>
            <w:sz w:val="22"/>
            <w:szCs w:val="22"/>
          </w:rPr>
          <w:t>92.89% similarity to</w:t>
        </w:r>
      </w:ins>
      <w:ins w:id="1121" w:author="Caitlin Page Casar" w:date="2019-06-05T12:33:00Z">
        <w:r w:rsidR="00724B37">
          <w:rPr>
            <w:rFonts w:ascii="TimesNewRomanPSMT" w:hAnsi="TimesNewRomanPSMT"/>
            <w:sz w:val="22"/>
            <w:szCs w:val="22"/>
          </w:rPr>
          <w:t xml:space="preserve"> a strain of</w:t>
        </w:r>
      </w:ins>
      <w:ins w:id="1122" w:author="Caitlin Page Casar" w:date="2019-06-05T12:17:00Z">
        <w:r w:rsidR="004D7902">
          <w:rPr>
            <w:rFonts w:ascii="TimesNewRomanPSMT" w:hAnsi="TimesNewRomanPSMT"/>
            <w:sz w:val="22"/>
            <w:szCs w:val="22"/>
          </w:rPr>
          <w:t xml:space="preserve"> </w:t>
        </w:r>
        <w:proofErr w:type="spellStart"/>
        <w:r w:rsidR="004D7902" w:rsidRPr="00D42359">
          <w:rPr>
            <w:rFonts w:ascii="TimesNewRomanPSMT" w:hAnsi="TimesNewRomanPSMT"/>
            <w:i/>
            <w:sz w:val="22"/>
            <w:szCs w:val="22"/>
            <w:rPrChange w:id="1123"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1124"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1125" w:author="Caitlin Page Casar" w:date="2019-06-05T12:23:00Z">
              <w:rPr>
                <w:rFonts w:ascii="TimesNewRomanPSMT" w:hAnsi="TimesNewRomanPSMT"/>
                <w:sz w:val="22"/>
                <w:szCs w:val="22"/>
              </w:rPr>
            </w:rPrChange>
          </w:rPr>
          <w:t>propionicus</w:t>
        </w:r>
      </w:ins>
      <w:proofErr w:type="spellEnd"/>
      <w:ins w:id="1126" w:author="Caitlin Page Casar" w:date="2019-06-05T12:33:00Z">
        <w:r w:rsidR="00724B37">
          <w:rPr>
            <w:rFonts w:ascii="TimesNewRomanPSMT" w:hAnsi="TimesNewRomanPSMT"/>
            <w:sz w:val="22"/>
            <w:szCs w:val="22"/>
          </w:rPr>
          <w:t xml:space="preserve"> capable of elemental sulfur </w:t>
        </w:r>
      </w:ins>
      <w:ins w:id="1127" w:author="Caitlin Page Casar" w:date="2019-06-05T12:35:00Z">
        <w:r w:rsidR="00531C0C">
          <w:rPr>
            <w:rFonts w:ascii="TimesNewRomanPSMT" w:hAnsi="TimesNewRomanPSMT"/>
            <w:sz w:val="22"/>
            <w:szCs w:val="22"/>
          </w:rPr>
          <w:t xml:space="preserve">disproportionation </w:t>
        </w:r>
      </w:ins>
      <w:ins w:id="1128"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1129" w:author="Caitlin Page Casar" w:date="2019-06-05T12:49:00Z">
        <w:r w:rsidR="00432EF6">
          <w:rPr>
            <w:rFonts w:ascii="TimesNewRomanPSMT" w:hAnsi="TimesNewRomanPSMT"/>
            <w:sz w:val="22"/>
            <w:szCs w:val="22"/>
          </w:rPr>
          <w:t xml:space="preserve">. </w:t>
        </w:r>
      </w:ins>
      <w:ins w:id="1130" w:author="Caitlin Page Casar" w:date="2019-06-05T12:14:00Z">
        <w:r w:rsidR="004D7902">
          <w:rPr>
            <w:rFonts w:ascii="TimesNewRomanPSMT" w:hAnsi="TimesNewRomanPSMT"/>
            <w:sz w:val="22"/>
            <w:szCs w:val="22"/>
          </w:rPr>
          <w:t>D</w:t>
        </w:r>
      </w:ins>
      <w:ins w:id="1131" w:author="Caitlin Page Casar" w:date="2019-06-05T12:15:00Z">
        <w:r w:rsidR="004D7902">
          <w:rPr>
            <w:rFonts w:ascii="TimesNewRomanPSMT" w:hAnsi="TimesNewRomanPSMT"/>
            <w:sz w:val="22"/>
            <w:szCs w:val="22"/>
          </w:rPr>
          <w:t>6</w:t>
        </w:r>
      </w:ins>
      <w:ins w:id="1132" w:author="Caitlin Page Casar" w:date="2019-06-05T12:14:00Z">
        <w:r w:rsidR="004D7902">
          <w:rPr>
            <w:rFonts w:ascii="TimesNewRomanPSMT" w:hAnsi="TimesNewRomanPSMT"/>
            <w:sz w:val="22"/>
            <w:szCs w:val="22"/>
          </w:rPr>
          <w:t xml:space="preserve"> communities are dominated by an OTU with 96.44% similarity to </w:t>
        </w:r>
      </w:ins>
      <w:ins w:id="1133" w:author="Caitlin Page Casar" w:date="2019-06-05T12:31:00Z">
        <w:r w:rsidR="00724B37">
          <w:rPr>
            <w:rFonts w:ascii="TimesNewRomanPSMT" w:hAnsi="TimesNewRomanPSMT"/>
            <w:sz w:val="22"/>
            <w:szCs w:val="22"/>
          </w:rPr>
          <w:t>a</w:t>
        </w:r>
      </w:ins>
      <w:ins w:id="1134" w:author="Caitlin Page Casar" w:date="2019-06-05T12:34:00Z">
        <w:r w:rsidR="002F0263">
          <w:rPr>
            <w:rFonts w:ascii="TimesNewRomanPSMT" w:hAnsi="TimesNewRomanPSMT"/>
            <w:sz w:val="22"/>
            <w:szCs w:val="22"/>
          </w:rPr>
          <w:t xml:space="preserve"> strictly anaerobic</w:t>
        </w:r>
      </w:ins>
      <w:ins w:id="1135" w:author="Caitlin Page Casar" w:date="2019-06-05T12:31:00Z">
        <w:r w:rsidR="00724B37">
          <w:rPr>
            <w:rFonts w:ascii="TimesNewRomanPSMT" w:hAnsi="TimesNewRomanPSMT"/>
            <w:sz w:val="22"/>
            <w:szCs w:val="22"/>
          </w:rPr>
          <w:t xml:space="preserve"> strain of </w:t>
        </w:r>
      </w:ins>
      <w:proofErr w:type="spellStart"/>
      <w:ins w:id="1136" w:author="Caitlin Page Casar" w:date="2019-06-05T12:14:00Z">
        <w:r w:rsidR="004D7902" w:rsidRPr="00D42359">
          <w:rPr>
            <w:rFonts w:ascii="TimesNewRomanPSMT" w:hAnsi="TimesNewRomanPSMT"/>
            <w:i/>
            <w:sz w:val="22"/>
            <w:szCs w:val="22"/>
            <w:rPrChange w:id="1137"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1138" w:author="Caitlin Page Casar" w:date="2019-06-05T12:23:00Z">
              <w:rPr>
                <w:rFonts w:ascii="TimesNewRomanPSMT" w:hAnsi="TimesNewRomanPSMT"/>
                <w:sz w:val="22"/>
                <w:szCs w:val="22"/>
              </w:rPr>
            </w:rPrChange>
          </w:rPr>
          <w:t xml:space="preserve"> elongatus</w:t>
        </w:r>
      </w:ins>
      <w:ins w:id="1139" w:author="Caitlin Page Casar" w:date="2019-06-05T12:34:00Z">
        <w:r w:rsidR="002F0263">
          <w:rPr>
            <w:rFonts w:ascii="TimesNewRomanPSMT" w:hAnsi="TimesNewRomanPSMT"/>
            <w:sz w:val="22"/>
            <w:szCs w:val="22"/>
          </w:rPr>
          <w:t xml:space="preserve"> </w:t>
        </w:r>
      </w:ins>
      <w:ins w:id="1140" w:author="Caitlin Page Casar" w:date="2019-06-05T12:36:00Z">
        <w:r w:rsidR="00BE3030">
          <w:rPr>
            <w:rFonts w:ascii="TimesNewRomanPSMT" w:hAnsi="TimesNewRomanPSMT"/>
            <w:sz w:val="22"/>
            <w:szCs w:val="22"/>
          </w:rPr>
          <w:t xml:space="preserve">isolated from freshwater sediment </w:t>
        </w:r>
      </w:ins>
      <w:ins w:id="1141" w:author="Caitlin Page Casar" w:date="2019-06-05T12:34:00Z">
        <w:r w:rsidR="002F0263">
          <w:rPr>
            <w:rFonts w:ascii="TimesNewRomanPSMT" w:hAnsi="TimesNewRomanPSMT"/>
            <w:sz w:val="22"/>
            <w:szCs w:val="22"/>
          </w:rPr>
          <w:t xml:space="preserve">capable of </w:t>
        </w:r>
      </w:ins>
      <w:ins w:id="1142" w:author="Caitlin Page Casar" w:date="2019-06-05T12:35:00Z">
        <w:r w:rsidR="002F0263">
          <w:rPr>
            <w:rFonts w:ascii="TimesNewRomanPSMT" w:hAnsi="TimesNewRomanPSMT"/>
            <w:sz w:val="22"/>
            <w:szCs w:val="22"/>
          </w:rPr>
          <w:t>thiosulfate</w:t>
        </w:r>
      </w:ins>
      <w:ins w:id="1143" w:author="Caitlin Page Casar" w:date="2019-06-05T12:34:00Z">
        <w:r w:rsidR="002F0263">
          <w:rPr>
            <w:rFonts w:ascii="TimesNewRomanPSMT" w:hAnsi="TimesNewRomanPSMT"/>
            <w:sz w:val="22"/>
            <w:szCs w:val="22"/>
          </w:rPr>
          <w:t xml:space="preserve"> disproportionation</w:t>
        </w:r>
      </w:ins>
      <w:ins w:id="1144"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1145" w:author="Caitlin Page Casar" w:date="2019-06-05T12:35:00Z">
        <w:r w:rsidR="002F0263" w:rsidRPr="002F0263">
          <w:rPr>
            <w:rFonts w:ascii="TimesNewRomanPSMT" w:hAnsi="TimesNewRomanPSMT" w:cs="TimesNewRomanPSMT"/>
            <w:sz w:val="22"/>
            <w:rPrChange w:id="1146" w:author="Caitlin Page Casar" w:date="2019-06-05T12:35:00Z">
              <w:rPr/>
            </w:rPrChange>
          </w:rPr>
          <w:t xml:space="preserve">(Janssen </w:t>
        </w:r>
        <w:r w:rsidR="002F0263" w:rsidRPr="002F0263">
          <w:rPr>
            <w:rFonts w:ascii="TimesNewRomanPSMT" w:hAnsi="TimesNewRomanPSMT" w:cs="TimesNewRomanPSMT"/>
            <w:i/>
            <w:iCs/>
            <w:sz w:val="22"/>
            <w:rPrChange w:id="1147" w:author="Caitlin Page Casar" w:date="2019-06-05T12:35:00Z">
              <w:rPr>
                <w:i/>
                <w:iCs/>
              </w:rPr>
            </w:rPrChange>
          </w:rPr>
          <w:t>et al.</w:t>
        </w:r>
        <w:r w:rsidR="002F0263" w:rsidRPr="002F0263">
          <w:rPr>
            <w:rFonts w:ascii="TimesNewRomanPSMT" w:hAnsi="TimesNewRomanPSMT" w:cs="TimesNewRomanPSMT"/>
            <w:sz w:val="22"/>
            <w:rPrChange w:id="1148" w:author="Caitlin Page Casar" w:date="2019-06-05T12:35:00Z">
              <w:rPr/>
            </w:rPrChange>
          </w:rPr>
          <w:t>, 1996)</w:t>
        </w:r>
        <w:r w:rsidR="002F0263">
          <w:rPr>
            <w:rFonts w:ascii="TimesNewRomanPSMT" w:hAnsi="TimesNewRomanPSMT"/>
            <w:sz w:val="22"/>
            <w:szCs w:val="22"/>
          </w:rPr>
          <w:fldChar w:fldCharType="end"/>
        </w:r>
      </w:ins>
      <w:ins w:id="1149" w:author="Caitlin Page Casar" w:date="2019-06-05T12:17:00Z">
        <w:r w:rsidR="004D7902">
          <w:rPr>
            <w:rFonts w:ascii="TimesNewRomanPSMT" w:hAnsi="TimesNewRomanPSMT"/>
            <w:sz w:val="22"/>
            <w:szCs w:val="22"/>
          </w:rPr>
          <w:t>.</w:t>
        </w:r>
      </w:ins>
      <w:ins w:id="1150" w:author="Caitlin Page Casar" w:date="2019-06-05T12:19:00Z">
        <w:r w:rsidR="004D7902">
          <w:rPr>
            <w:rFonts w:ascii="TimesNewRomanPSMT" w:hAnsi="TimesNewRomanPSMT"/>
            <w:sz w:val="22"/>
            <w:szCs w:val="22"/>
          </w:rPr>
          <w:t xml:space="preserve"> The </w:t>
        </w:r>
        <w:proofErr w:type="spellStart"/>
        <w:r w:rsidR="004D7902" w:rsidRPr="00D42359">
          <w:rPr>
            <w:rFonts w:ascii="TimesNewRomanPSMT" w:hAnsi="TimesNewRomanPSMT"/>
            <w:i/>
            <w:sz w:val="22"/>
            <w:szCs w:val="22"/>
            <w:rPrChange w:id="1151" w:author="Caitlin Page Casar" w:date="2019-06-05T12:23:00Z">
              <w:rPr>
                <w:rFonts w:ascii="TimesNewRomanPSMT" w:hAnsi="TimesNewRomanPSMT"/>
                <w:sz w:val="22"/>
                <w:szCs w:val="22"/>
              </w:rPr>
            </w:rPrChange>
          </w:rPr>
          <w:t>Thermodesulfovibrionia</w:t>
        </w:r>
        <w:proofErr w:type="spellEnd"/>
        <w:r w:rsidR="004D7902">
          <w:rPr>
            <w:rFonts w:ascii="TimesNewRomanPSMT" w:hAnsi="TimesNewRomanPSMT"/>
            <w:sz w:val="22"/>
            <w:szCs w:val="22"/>
          </w:rPr>
          <w:t xml:space="preserve"> in D1 communities on pyrolusite are dominated by an OTU with 83.94% similarity to </w:t>
        </w:r>
      </w:ins>
      <w:proofErr w:type="spellStart"/>
      <w:ins w:id="1152" w:author="Caitlin Page Casar" w:date="2019-06-05T12:20:00Z">
        <w:r w:rsidR="004D7902" w:rsidRPr="00D42359">
          <w:rPr>
            <w:rFonts w:ascii="TimesNewRomanPSMT" w:hAnsi="TimesNewRomanPSMT"/>
            <w:i/>
            <w:sz w:val="22"/>
            <w:szCs w:val="22"/>
            <w:rPrChange w:id="1153" w:author="Caitlin Page Casar" w:date="2019-06-05T12:23:00Z">
              <w:rPr>
                <w:rFonts w:ascii="TimesNewRomanPSMT" w:hAnsi="TimesNewRomanPSMT"/>
                <w:sz w:val="22"/>
                <w:szCs w:val="22"/>
              </w:rPr>
            </w:rPrChange>
          </w:rPr>
          <w:t>Deferrisoma</w:t>
        </w:r>
        <w:proofErr w:type="spellEnd"/>
        <w:r w:rsidR="004D7902" w:rsidRPr="00D42359">
          <w:rPr>
            <w:rFonts w:ascii="TimesNewRomanPSMT" w:hAnsi="TimesNewRomanPSMT"/>
            <w:i/>
            <w:sz w:val="22"/>
            <w:szCs w:val="22"/>
            <w:rPrChange w:id="1154"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1155" w:author="Caitlin Page Casar" w:date="2019-06-05T12:23:00Z">
              <w:rPr>
                <w:rFonts w:ascii="TimesNewRomanPSMT" w:hAnsi="TimesNewRomanPSMT"/>
                <w:sz w:val="22"/>
                <w:szCs w:val="22"/>
              </w:rPr>
            </w:rPrChange>
          </w:rPr>
          <w:t>camini</w:t>
        </w:r>
      </w:ins>
      <w:proofErr w:type="spellEnd"/>
      <w:ins w:id="1156"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1157" w:author="Caitlin Page Casar" w:date="2019-06-05T12:22:00Z">
        <w:r w:rsidR="00D42359">
          <w:rPr>
            <w:rFonts w:ascii="TimesNewRomanPSMT" w:hAnsi="TimesNewRomanPSMT"/>
            <w:sz w:val="22"/>
            <w:szCs w:val="22"/>
          </w:rPr>
          <w:t xml:space="preserve"> </w:t>
        </w:r>
      </w:ins>
      <w:ins w:id="1158"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1159" w:author="Caitlin Page Casar" w:date="2019-06-05T12:23:00Z">
        <w:r w:rsidR="00D42359" w:rsidRPr="00D42359">
          <w:rPr>
            <w:rFonts w:ascii="TimesNewRomanPSMT" w:hAnsi="TimesNewRomanPSMT" w:cs="TimesNewRomanPSMT"/>
            <w:sz w:val="22"/>
            <w:rPrChange w:id="1160" w:author="Caitlin Page Casar" w:date="2019-06-05T12:23:00Z">
              <w:rPr/>
            </w:rPrChange>
          </w:rPr>
          <w:t xml:space="preserve">(Slobodkina </w:t>
        </w:r>
        <w:r w:rsidR="00D42359" w:rsidRPr="00D42359">
          <w:rPr>
            <w:rFonts w:ascii="TimesNewRomanPSMT" w:hAnsi="TimesNewRomanPSMT" w:cs="TimesNewRomanPSMT"/>
            <w:i/>
            <w:iCs/>
            <w:sz w:val="22"/>
            <w:rPrChange w:id="1161" w:author="Caitlin Page Casar" w:date="2019-06-05T12:23:00Z">
              <w:rPr>
                <w:i/>
                <w:iCs/>
              </w:rPr>
            </w:rPrChange>
          </w:rPr>
          <w:t>et al.</w:t>
        </w:r>
        <w:r w:rsidR="00D42359" w:rsidRPr="00D42359">
          <w:rPr>
            <w:rFonts w:ascii="TimesNewRomanPSMT" w:hAnsi="TimesNewRomanPSMT" w:cs="TimesNewRomanPSMT"/>
            <w:sz w:val="22"/>
            <w:rPrChange w:id="1162"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pPr>
        <w:spacing w:before="120" w:line="276" w:lineRule="auto"/>
        <w:jc w:val="both"/>
        <w:rPr>
          <w:del w:id="1163" w:author="Caitlin Page Casar" w:date="2019-05-22T15:57:00Z"/>
          <w:rFonts w:ascii="TimesNewRomanPSMT" w:hAnsi="TimesNewRomanPSMT"/>
          <w:i/>
          <w:sz w:val="22"/>
          <w:szCs w:val="22"/>
          <w:rPrChange w:id="1164" w:author="Caitlin Page Casar" w:date="2019-05-22T16:08:00Z">
            <w:rPr>
              <w:del w:id="1165" w:author="Caitlin Page Casar" w:date="2019-05-22T15:57:00Z"/>
              <w:rFonts w:ascii="TimesNewRomanPSMT" w:hAnsi="TimesNewRomanPSMT"/>
              <w:sz w:val="22"/>
              <w:szCs w:val="22"/>
            </w:rPr>
          </w:rPrChange>
        </w:rPr>
      </w:pPr>
      <w:del w:id="1166" w:author="Caitlin Page Casar" w:date="2019-05-22T15:57:00Z">
        <w:r w:rsidRPr="00401310" w:rsidDel="00DA6211">
          <w:rPr>
            <w:rFonts w:ascii="TimesNewRomanPSMT" w:hAnsi="TimesNewRomanPSMT"/>
            <w:i/>
            <w:sz w:val="22"/>
            <w:szCs w:val="22"/>
            <w:rPrChange w:id="1167"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1168"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1169"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1170"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1171"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1172" w:author="Caitlin Page Casar" w:date="2019-06-03T14:32:00Z"/>
          <w:rFonts w:ascii="Calibri" w:hAnsi="Calibri" w:cs="Calibri"/>
          <w:b/>
        </w:rPr>
      </w:pPr>
      <w:del w:id="1173"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7">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1174" w:author="Caitlin Page Casar" w:date="2019-06-03T14:32:00Z"/>
          <w:rFonts w:ascii="TimesNewRomanPSMT" w:hAnsi="TimesNewRomanPSMT"/>
          <w:color w:val="7F7F7F" w:themeColor="text1" w:themeTint="80"/>
          <w:sz w:val="18"/>
          <w:szCs w:val="18"/>
        </w:rPr>
      </w:pPr>
      <w:del w:id="1175"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1176" w:author="Caitlin Page Casar" w:date="2019-05-28T00:03:00Z">
        <w:r w:rsidRPr="008B298C" w:rsidDel="0080504B">
          <w:rPr>
            <w:rFonts w:ascii="TimesNewRomanPSMT" w:hAnsi="TimesNewRomanPSMT"/>
            <w:color w:val="7F7F7F" w:themeColor="text1" w:themeTint="80"/>
            <w:sz w:val="18"/>
            <w:szCs w:val="18"/>
          </w:rPr>
          <w:delText xml:space="preserve">taxa </w:delText>
        </w:r>
      </w:del>
      <w:del w:id="1177"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1178" w:author="Caitlin Page Casar" w:date="2019-05-28T00:03:00Z">
        <w:r w:rsidRPr="008B298C" w:rsidDel="0080504B">
          <w:rPr>
            <w:rFonts w:ascii="TimesNewRomanPSMT" w:hAnsi="TimesNewRomanPSMT"/>
            <w:color w:val="7F7F7F" w:themeColor="text1" w:themeTint="80"/>
            <w:sz w:val="18"/>
            <w:szCs w:val="18"/>
          </w:rPr>
          <w:delText xml:space="preserve">Taxa </w:delText>
        </w:r>
      </w:del>
      <w:del w:id="1179"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1180" w:author="Caitlin Page Casar" w:date="2019-05-28T00:04:00Z">
        <w:r w:rsidRPr="008B298C" w:rsidDel="0080504B">
          <w:rPr>
            <w:rFonts w:ascii="TimesNewRomanPSMT" w:hAnsi="TimesNewRomanPSMT"/>
            <w:color w:val="7F7F7F" w:themeColor="text1" w:themeTint="80"/>
            <w:sz w:val="18"/>
            <w:szCs w:val="18"/>
          </w:rPr>
          <w:delText>Abundant Taxa’</w:delText>
        </w:r>
      </w:del>
      <w:del w:id="1181"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1182"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44E4C498" w:rsidR="000F1E4C" w:rsidDel="000130C8" w:rsidRDefault="00F316BD" w:rsidP="00067A57">
      <w:pPr>
        <w:rPr>
          <w:del w:id="1183" w:author="Caitlin Page Casar" w:date="2019-07-17T15:18:00Z"/>
          <w:rFonts w:ascii="Calibri" w:hAnsi="Calibri" w:cs="Calibri"/>
          <w:b/>
        </w:rPr>
      </w:pPr>
      <w:del w:id="1184" w:author="Caitlin Page Casar" w:date="2019-06-04T17:41:00Z">
        <w:r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p>
    <w:p w14:paraId="0BC8C4D7" w14:textId="666B9B44" w:rsidR="002B008D" w:rsidRDefault="00A152D3" w:rsidP="007A29BE">
      <w:pPr>
        <w:pStyle w:val="NormalWeb"/>
        <w:spacing w:before="120" w:beforeAutospacing="0" w:after="0" w:afterAutospacing="0"/>
        <w:jc w:val="both"/>
        <w:rPr>
          <w:rFonts w:ascii="TimesNewRomanPSMT" w:hAnsi="TimesNewRomanPSMT"/>
          <w:color w:val="7F7F7F" w:themeColor="text1" w:themeTint="80"/>
          <w:sz w:val="18"/>
          <w:szCs w:val="18"/>
        </w:rPr>
      </w:pPr>
      <w:del w:id="1185"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del w:id="1186" w:author="Caitlin Page Casar" w:date="2019-07-17T15:18:00Z">
        <w:r w:rsidR="007A29BE" w:rsidRPr="008B298C" w:rsidDel="000130C8">
          <w:rPr>
            <w:rFonts w:ascii="TimesNewRomanPSMT" w:hAnsi="TimesNewRomanPSMT"/>
            <w:noProof/>
            <w:color w:val="7F7F7F" w:themeColor="text1" w:themeTint="80"/>
            <w:sz w:val="18"/>
            <w:szCs w:val="18"/>
          </w:rPr>
          <w:delText xml:space="preserve">NMDS plot of DeMMO fluid and biofilm communities represented as hollow and filled points, respectively. </w:delText>
        </w:r>
      </w:del>
      <w:del w:id="1187"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del w:id="1188" w:author="Caitlin Page Casar" w:date="2019-07-17T15:18:00Z">
        <w:r w:rsidR="007A29BE" w:rsidRPr="008B298C" w:rsidDel="000130C8">
          <w:rPr>
            <w:rFonts w:ascii="TimesNewRomanPSMT" w:hAnsi="TimesNewRomanPSMT"/>
            <w:noProof/>
            <w:color w:val="7F7F7F" w:themeColor="text1" w:themeTint="80"/>
            <w:sz w:val="18"/>
            <w:szCs w:val="18"/>
          </w:rPr>
          <w:delText>95% confidence ellipses encompass fluid</w:delText>
        </w:r>
        <w:r w:rsidR="00F316BD" w:rsidDel="000130C8">
          <w:rPr>
            <w:rFonts w:ascii="TimesNewRomanPSMT" w:hAnsi="TimesNewRomanPSMT"/>
            <w:noProof/>
            <w:color w:val="7F7F7F" w:themeColor="text1" w:themeTint="80"/>
            <w:sz w:val="18"/>
            <w:szCs w:val="18"/>
          </w:rPr>
          <w:delText xml:space="preserve"> (green)</w:delText>
        </w:r>
        <w:r w:rsidR="007A29BE" w:rsidRPr="008B298C" w:rsidDel="000130C8">
          <w:rPr>
            <w:rFonts w:ascii="TimesNewRomanPSMT" w:hAnsi="TimesNewRomanPSMT"/>
            <w:noProof/>
            <w:color w:val="7F7F7F" w:themeColor="text1" w:themeTint="80"/>
            <w:sz w:val="18"/>
            <w:szCs w:val="18"/>
          </w:rPr>
          <w:delText>, mineral biofilm</w:delText>
        </w:r>
        <w:r w:rsidR="00F316BD" w:rsidDel="000130C8">
          <w:rPr>
            <w:rFonts w:ascii="TimesNewRomanPSMT" w:hAnsi="TimesNewRomanPSMT"/>
            <w:noProof/>
            <w:color w:val="7F7F7F" w:themeColor="text1" w:themeTint="80"/>
            <w:sz w:val="18"/>
            <w:szCs w:val="18"/>
          </w:rPr>
          <w:delText xml:space="preserve"> (purple)</w:delText>
        </w:r>
        <w:r w:rsidR="007A29BE" w:rsidRPr="008B298C" w:rsidDel="000130C8">
          <w:rPr>
            <w:rFonts w:ascii="TimesNewRomanPSMT" w:hAnsi="TimesNewRomanPSMT"/>
            <w:noProof/>
            <w:color w:val="7F7F7F" w:themeColor="text1" w:themeTint="80"/>
            <w:sz w:val="18"/>
            <w:szCs w:val="18"/>
          </w:rPr>
          <w:delText xml:space="preserve"> or control biofilm </w:delText>
        </w:r>
        <w:r w:rsidR="00F316BD" w:rsidDel="000130C8">
          <w:rPr>
            <w:rFonts w:ascii="TimesNewRomanPSMT" w:hAnsi="TimesNewRomanPSMT"/>
            <w:noProof/>
            <w:color w:val="7F7F7F" w:themeColor="text1" w:themeTint="80"/>
            <w:sz w:val="18"/>
            <w:szCs w:val="18"/>
          </w:rPr>
          <w:delText xml:space="preserve">(blue) </w:delText>
        </w:r>
        <w:r w:rsidR="007A29BE" w:rsidRPr="008B298C" w:rsidDel="000130C8">
          <w:rPr>
            <w:rFonts w:ascii="TimesNewRomanPSMT" w:hAnsi="TimesNewRomanPSMT"/>
            <w:noProof/>
            <w:color w:val="7F7F7F" w:themeColor="text1" w:themeTint="80"/>
            <w:sz w:val="18"/>
            <w:szCs w:val="18"/>
          </w:rPr>
          <w:delText xml:space="preserve">communities from each site. </w:delText>
        </w:r>
      </w:del>
      <w:del w:id="1189"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15344C94" w14:textId="587398FA" w:rsidR="002B008D" w:rsidRDefault="00B11ADD" w:rsidP="002B008D">
      <w:pPr>
        <w:jc w:val="center"/>
        <w:rPr>
          <w:ins w:id="1190" w:author="Caitlin Page Casar" w:date="2019-06-03T14:32:00Z"/>
          <w:rFonts w:ascii="Calibri" w:hAnsi="Calibri" w:cs="Calibri"/>
          <w:b/>
        </w:rPr>
      </w:pPr>
      <w:ins w:id="1191" w:author="Caitlin Page Casar" w:date="2019-06-30T20:59:00Z">
        <w:r>
          <w:rPr>
            <w:rFonts w:ascii="Calibri" w:hAnsi="Calibri" w:cs="Calibri"/>
            <w:b/>
            <w:noProof/>
          </w:rPr>
          <w:lastRenderedPageBreak/>
          <w:drawing>
            <wp:inline distT="0" distB="0" distL="0" distR="0" wp14:anchorId="65C09326" wp14:editId="02D01490">
              <wp:extent cx="5943600"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rplot_GTDBK_edited-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0867237D" w14:textId="069BA900" w:rsidR="005A21B9" w:rsidRPr="007A01DA" w:rsidRDefault="002B008D">
      <w:pPr>
        <w:pStyle w:val="NormalWeb"/>
        <w:spacing w:before="120" w:beforeAutospacing="0" w:after="0" w:afterAutospacing="0"/>
        <w:jc w:val="both"/>
        <w:rPr>
          <w:rFonts w:ascii="TimesNewRomanPSMT" w:hAnsi="TimesNewRomanPSMT"/>
          <w:color w:val="7F7F7F" w:themeColor="text1" w:themeTint="80"/>
          <w:sz w:val="18"/>
          <w:szCs w:val="18"/>
          <w:rPrChange w:id="1192" w:author="Caitlin Page Casar" w:date="2019-06-04T18:14:00Z">
            <w:rPr>
              <w:rFonts w:ascii="TimesNewRomanPSMT" w:hAnsi="TimesNewRomanPSMT"/>
              <w:sz w:val="22"/>
              <w:szCs w:val="22"/>
            </w:rPr>
          </w:rPrChange>
        </w:rPr>
        <w:pPrChange w:id="1193" w:author="Caitlin Page Casar" w:date="2019-06-04T18:14:00Z">
          <w:pPr>
            <w:spacing w:before="120" w:line="276" w:lineRule="auto"/>
            <w:jc w:val="both"/>
          </w:pPr>
        </w:pPrChange>
      </w:pPr>
      <w:ins w:id="1194" w:author="Caitlin Page Casar" w:date="2019-06-03T14:32:00Z">
        <w:r w:rsidRPr="008B298C">
          <w:rPr>
            <w:rFonts w:ascii="TimesNewRomanPSMT" w:hAnsi="TimesNewRomanPSMT"/>
            <w:b/>
            <w:color w:val="7F7F7F" w:themeColor="text1" w:themeTint="80"/>
            <w:sz w:val="18"/>
            <w:szCs w:val="18"/>
          </w:rPr>
          <w:t xml:space="preserve">Figure </w:t>
        </w:r>
      </w:ins>
      <w:ins w:id="1195" w:author="Caitlin Page Casar" w:date="2019-07-17T15:32:00Z">
        <w:r w:rsidR="005941F1">
          <w:rPr>
            <w:rFonts w:ascii="TimesNewRomanPSMT" w:hAnsi="TimesNewRomanPSMT"/>
            <w:b/>
            <w:color w:val="7F7F7F" w:themeColor="text1" w:themeTint="80"/>
            <w:sz w:val="18"/>
            <w:szCs w:val="18"/>
          </w:rPr>
          <w:t>5</w:t>
        </w:r>
      </w:ins>
      <w:ins w:id="1196"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ins>
      <w:ins w:id="1197" w:author="Caitlin Page Casar" w:date="2019-06-04T17:44:00Z">
        <w:r w:rsidR="002C4989">
          <w:rPr>
            <w:rFonts w:ascii="TimesNewRomanPSMT" w:hAnsi="TimesNewRomanPSMT"/>
            <w:color w:val="7F7F7F" w:themeColor="text1" w:themeTint="80"/>
            <w:sz w:val="18"/>
            <w:szCs w:val="18"/>
          </w:rPr>
          <w:t>Families</w:t>
        </w:r>
      </w:ins>
      <w:ins w:id="1198"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0CB54B69" w:rsidR="005A21B9" w:rsidDel="002F1961" w:rsidRDefault="005A21B9" w:rsidP="005A21B9">
      <w:pPr>
        <w:spacing w:before="120" w:line="276" w:lineRule="auto"/>
        <w:jc w:val="both"/>
        <w:rPr>
          <w:del w:id="1199" w:author="Caitlin Page Casar" w:date="2019-05-22T16:28:00Z"/>
          <w:rFonts w:ascii="TimesNewRomanPSMT" w:hAnsi="TimesNewRomanPSMT"/>
          <w:sz w:val="22"/>
          <w:szCs w:val="22"/>
        </w:rPr>
      </w:pPr>
      <w:del w:id="1200"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1201"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1202" w:author="Caitlin Page Casar" w:date="2019-06-04T17:35:00Z"/>
          <w:rFonts w:ascii="TimesNewRomanPSMT" w:hAnsi="TimesNewRomanPSMT"/>
          <w:color w:val="7F7F7F" w:themeColor="text1" w:themeTint="80"/>
          <w:sz w:val="18"/>
          <w:szCs w:val="18"/>
        </w:rPr>
      </w:pPr>
      <w:del w:id="1203"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1204" w:author="Caitlin Page Casar" w:date="2019-06-04T17:35:00Z"/>
          <w:rFonts w:ascii="TimesNewRomanPSMT" w:hAnsi="TimesNewRomanPSMT"/>
          <w:color w:val="7F7F7F" w:themeColor="text1" w:themeTint="80"/>
          <w:sz w:val="18"/>
          <w:szCs w:val="18"/>
        </w:rPr>
      </w:pPr>
      <w:del w:id="1205" w:author="Caitlin Page Casar" w:date="2019-06-04T17:35:00Z">
        <w:r w:rsidRPr="00293F46" w:rsidDel="00664D1A">
          <w:rPr>
            <w:rFonts w:ascii="TimesNewRomanPSMT" w:hAnsi="TimesNewRomanPSMT"/>
            <w:b/>
            <w:color w:val="7F7F7F" w:themeColor="text1" w:themeTint="80"/>
            <w:sz w:val="18"/>
            <w:szCs w:val="18"/>
            <w:rPrChange w:id="1206" w:author="Caitlin Page Casar" w:date="2019-06-03T14:36:00Z">
              <w:rPr>
                <w:rFonts w:ascii="TimesNewRomanPSMT" w:hAnsi="TimesNewRomanPSMT"/>
                <w:color w:val="7F7F7F" w:themeColor="text1" w:themeTint="80"/>
                <w:sz w:val="18"/>
                <w:szCs w:val="18"/>
              </w:rPr>
            </w:rPrChange>
          </w:rPr>
          <w:delText xml:space="preserve">Figure </w:delText>
        </w:r>
      </w:del>
      <w:del w:id="1207" w:author="Caitlin Page Casar" w:date="2019-06-03T14:36:00Z">
        <w:r w:rsidRPr="00293F46" w:rsidDel="00293F46">
          <w:rPr>
            <w:rFonts w:ascii="TimesNewRomanPSMT" w:hAnsi="TimesNewRomanPSMT"/>
            <w:b/>
            <w:color w:val="7F7F7F" w:themeColor="text1" w:themeTint="80"/>
            <w:sz w:val="18"/>
            <w:szCs w:val="18"/>
            <w:rPrChange w:id="1208" w:author="Caitlin Page Casar" w:date="2019-06-03T14:36:00Z">
              <w:rPr>
                <w:rFonts w:ascii="TimesNewRomanPSMT" w:hAnsi="TimesNewRomanPSMT"/>
                <w:color w:val="7F7F7F" w:themeColor="text1" w:themeTint="80"/>
                <w:sz w:val="18"/>
                <w:szCs w:val="18"/>
              </w:rPr>
            </w:rPrChange>
          </w:rPr>
          <w:delText>x</w:delText>
        </w:r>
      </w:del>
      <w:del w:id="1209" w:author="Caitlin Page Casar" w:date="2019-06-04T17:35:00Z">
        <w:r w:rsidRPr="00293F46" w:rsidDel="00664D1A">
          <w:rPr>
            <w:rFonts w:ascii="TimesNewRomanPSMT" w:hAnsi="TimesNewRomanPSMT"/>
            <w:b/>
            <w:color w:val="7F7F7F" w:themeColor="text1" w:themeTint="80"/>
            <w:sz w:val="18"/>
            <w:szCs w:val="18"/>
            <w:rPrChange w:id="1210"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1211"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1212" w:author="Caitlin Page Casar" w:date="2019-06-04T17:35:00Z">
        <w:r w:rsidDel="00664D1A">
          <w:rPr>
            <w:rFonts w:ascii="TimesNewRomanPSMT" w:hAnsi="TimesNewRomanPSMT"/>
            <w:color w:val="7F7F7F" w:themeColor="text1" w:themeTint="80"/>
            <w:sz w:val="18"/>
            <w:szCs w:val="18"/>
          </w:rPr>
          <w:delText xml:space="preserve"> test</w:delText>
        </w:r>
      </w:del>
      <w:del w:id="1213"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5BF9358B" w14:textId="7BDB47AE" w:rsidR="00760E51" w:rsidRDefault="006D6043" w:rsidP="00760E51">
      <w:pPr>
        <w:pStyle w:val="ListParagraph"/>
        <w:spacing w:before="120" w:line="276" w:lineRule="auto"/>
        <w:ind w:left="0"/>
        <w:jc w:val="both"/>
        <w:rPr>
          <w:ins w:id="1214" w:author="Caitlin Page Casar" w:date="2019-07-26T15:42:00Z"/>
          <w:sz w:val="22"/>
          <w:szCs w:val="22"/>
        </w:rPr>
      </w:pPr>
      <w:ins w:id="1215" w:author="Caitlin Page Casar" w:date="2019-06-03T15:41:00Z">
        <w:r>
          <w:rPr>
            <w:sz w:val="22"/>
            <w:szCs w:val="22"/>
          </w:rPr>
          <w:t xml:space="preserve">Scanning electron micrographs of biofilms reveal high variation in cell densities and </w:t>
        </w:r>
      </w:ins>
      <w:commentRangeStart w:id="1216"/>
      <w:ins w:id="1217" w:author="Caitlin Page Casar" w:date="2019-06-03T15:42:00Z">
        <w:r>
          <w:rPr>
            <w:sz w:val="22"/>
            <w:szCs w:val="22"/>
          </w:rPr>
          <w:t>morphologies</w:t>
        </w:r>
      </w:ins>
      <w:commentRangeEnd w:id="1216"/>
      <w:ins w:id="1218" w:author="Caitlin Page Casar" w:date="2019-07-31T19:18:00Z">
        <w:r w:rsidR="005B085D">
          <w:rPr>
            <w:rStyle w:val="CommentReference"/>
          </w:rPr>
          <w:commentReference w:id="1216"/>
        </w:r>
      </w:ins>
      <w:ins w:id="1219" w:author="Caitlin Page Casar" w:date="2019-06-03T15:41:00Z">
        <w:r>
          <w:rPr>
            <w:sz w:val="22"/>
            <w:szCs w:val="22"/>
          </w:rPr>
          <w:t xml:space="preserve">. </w:t>
        </w:r>
      </w:ins>
      <w:ins w:id="1220" w:author="Caitlin Page Casar" w:date="2019-06-03T15:17:00Z">
        <w:r w:rsidR="00492DDC">
          <w:rPr>
            <w:sz w:val="22"/>
            <w:szCs w:val="22"/>
          </w:rPr>
          <w:t xml:space="preserve">Generally, </w:t>
        </w:r>
      </w:ins>
      <w:ins w:id="1221" w:author="Caitlin Page Casar" w:date="2019-06-03T15:19:00Z">
        <w:r w:rsidR="00940E29">
          <w:rPr>
            <w:sz w:val="22"/>
            <w:szCs w:val="22"/>
          </w:rPr>
          <w:t>biofilm cell densities are 3</w:t>
        </w:r>
      </w:ins>
      <w:ins w:id="1222" w:author="Maggie Osburn" w:date="2019-07-17T10:46:00Z">
        <w:del w:id="1223" w:author="Caitlin Page Casar" w:date="2019-07-26T15:39:00Z">
          <w:r w:rsidR="00C64E6E" w:rsidDel="00551745">
            <w:rPr>
              <w:sz w:val="22"/>
              <w:szCs w:val="22"/>
            </w:rPr>
            <w:delText xml:space="preserve"> </w:delText>
          </w:r>
        </w:del>
      </w:ins>
      <w:ins w:id="1224" w:author="Caitlin Page Casar" w:date="2019-07-26T15:39:00Z">
        <w:r w:rsidR="00551745">
          <w:rPr>
            <w:sz w:val="22"/>
            <w:szCs w:val="22"/>
          </w:rPr>
          <w:t>-</w:t>
        </w:r>
      </w:ins>
      <w:ins w:id="1225" w:author="Maggie Osburn" w:date="2019-07-17T10:46:00Z">
        <w:del w:id="1226" w:author="Caitlin Page Casar" w:date="2019-07-26T15:39:00Z">
          <w:r w:rsidR="00C64E6E" w:rsidDel="00551745">
            <w:rPr>
              <w:sz w:val="22"/>
              <w:szCs w:val="22"/>
            </w:rPr>
            <w:delText xml:space="preserve"> </w:delText>
          </w:r>
        </w:del>
      </w:ins>
      <w:ins w:id="1227" w:author="Caitlin Page Casar" w:date="2019-06-03T15:19:00Z">
        <w:r w:rsidR="00940E29">
          <w:rPr>
            <w:sz w:val="22"/>
            <w:szCs w:val="22"/>
          </w:rPr>
          <w:t xml:space="preserve">4 orders of magnitude greater than in fluid communities, and </w:t>
        </w:r>
      </w:ins>
      <w:ins w:id="1228" w:author="Caitlin Page Casar" w:date="2019-06-03T15:17:00Z">
        <w:r w:rsidR="00940E29">
          <w:rPr>
            <w:sz w:val="22"/>
            <w:szCs w:val="22"/>
          </w:rPr>
          <w:t xml:space="preserve">cell densities </w:t>
        </w:r>
      </w:ins>
      <w:ins w:id="1229" w:author="Caitlin Page Casar" w:date="2019-06-03T15:18:00Z">
        <w:r w:rsidR="00940E29">
          <w:rPr>
            <w:sz w:val="22"/>
            <w:szCs w:val="22"/>
          </w:rPr>
          <w:t xml:space="preserve">mineral-hosted biofilms </w:t>
        </w:r>
      </w:ins>
      <w:ins w:id="1230" w:author="Caitlin Page Casar" w:date="2019-06-03T15:17:00Z">
        <w:r w:rsidR="00940E29">
          <w:rPr>
            <w:sz w:val="22"/>
            <w:szCs w:val="22"/>
          </w:rPr>
          <w:t xml:space="preserve">are similar </w:t>
        </w:r>
      </w:ins>
      <w:ins w:id="1231" w:author="Caitlin Page Casar" w:date="2019-06-03T15:19:00Z">
        <w:r w:rsidR="00940E29">
          <w:rPr>
            <w:sz w:val="22"/>
            <w:szCs w:val="22"/>
          </w:rPr>
          <w:t>or lower than biofilms on inert controls</w:t>
        </w:r>
      </w:ins>
      <w:ins w:id="1232" w:author="Caitlin Page Casar" w:date="2019-06-03T15:20:00Z">
        <w:r w:rsidR="00940E29">
          <w:rPr>
            <w:sz w:val="22"/>
            <w:szCs w:val="22"/>
          </w:rPr>
          <w:t xml:space="preserve"> on average (</w:t>
        </w:r>
        <w:r w:rsidR="00940E29" w:rsidRPr="00940E29">
          <w:rPr>
            <w:color w:val="FF0000"/>
            <w:sz w:val="22"/>
            <w:szCs w:val="22"/>
            <w:rPrChange w:id="1233" w:author="Caitlin Page Casar" w:date="2019-06-03T15:20:00Z">
              <w:rPr>
                <w:sz w:val="22"/>
                <w:szCs w:val="22"/>
              </w:rPr>
            </w:rPrChange>
          </w:rPr>
          <w:t xml:space="preserve">Figure </w:t>
        </w:r>
      </w:ins>
      <w:ins w:id="1234" w:author="Caitlin Page Casar" w:date="2019-07-17T15:32:00Z">
        <w:r w:rsidR="005941F1">
          <w:rPr>
            <w:color w:val="FF0000"/>
            <w:sz w:val="22"/>
            <w:szCs w:val="22"/>
          </w:rPr>
          <w:t>6</w:t>
        </w:r>
      </w:ins>
      <w:ins w:id="1235" w:author="Caitlin Page Casar" w:date="2019-06-03T15:20:00Z">
        <w:r w:rsidR="00940E29">
          <w:rPr>
            <w:sz w:val="22"/>
            <w:szCs w:val="22"/>
          </w:rPr>
          <w:t>)</w:t>
        </w:r>
      </w:ins>
      <w:ins w:id="1236" w:author="Caitlin Page Casar" w:date="2019-06-03T15:19:00Z">
        <w:r w:rsidR="00940E29">
          <w:rPr>
            <w:sz w:val="22"/>
            <w:szCs w:val="22"/>
          </w:rPr>
          <w:t xml:space="preserve">. </w:t>
        </w:r>
      </w:ins>
      <w:r w:rsidR="00A554E9" w:rsidRPr="0071674E">
        <w:rPr>
          <w:sz w:val="22"/>
          <w:szCs w:val="22"/>
        </w:rPr>
        <w:t xml:space="preserve">Overall, </w:t>
      </w:r>
      <w:del w:id="1237"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1238" w:author="Caitlin Page Casar" w:date="2019-05-22T16:36:00Z">
        <w:r w:rsidR="006B5131">
          <w:rPr>
            <w:sz w:val="22"/>
            <w:szCs w:val="22"/>
          </w:rPr>
          <w:t xml:space="preserve"> were observed in </w:t>
        </w:r>
      </w:ins>
      <w:ins w:id="1239" w:author="Caitlin Page Casar" w:date="2019-06-03T15:42:00Z">
        <w:r>
          <w:rPr>
            <w:sz w:val="22"/>
            <w:szCs w:val="22"/>
          </w:rPr>
          <w:t xml:space="preserve">D1 </w:t>
        </w:r>
      </w:ins>
      <w:ins w:id="1240"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1241"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1242"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1243" w:author="Caitlin Page Casar" w:date="2019-06-03T15:42:00Z">
        <w:r w:rsidR="00A554E9" w:rsidRPr="0071674E" w:rsidDel="006D6043">
          <w:rPr>
            <w:sz w:val="22"/>
            <w:szCs w:val="22"/>
          </w:rPr>
          <w:delText>eMMO</w:delText>
        </w:r>
      </w:del>
      <w:r w:rsidR="00A554E9" w:rsidRPr="0071674E">
        <w:rPr>
          <w:sz w:val="22"/>
          <w:szCs w:val="22"/>
        </w:rPr>
        <w:t xml:space="preserve">1 </w:t>
      </w:r>
      <w:del w:id="1244" w:author="Maggie Osburn" w:date="2019-07-17T10:46:00Z">
        <w:r w:rsidR="00A554E9" w:rsidRPr="0071674E" w:rsidDel="00C64E6E">
          <w:rPr>
            <w:sz w:val="22"/>
            <w:szCs w:val="22"/>
          </w:rPr>
          <w:delText xml:space="preserve">communities </w:delText>
        </w:r>
      </w:del>
      <w:r w:rsidR="00A554E9" w:rsidRPr="0071674E">
        <w:rPr>
          <w:sz w:val="22"/>
          <w:szCs w:val="22"/>
        </w:rPr>
        <w:t>on pyrite and magnetite.</w:t>
      </w:r>
    </w:p>
    <w:p w14:paraId="2659D2A7" w14:textId="5FAEDDAF" w:rsidR="00551745" w:rsidRDefault="00551745" w:rsidP="00760E51">
      <w:pPr>
        <w:pStyle w:val="ListParagraph"/>
        <w:spacing w:before="120" w:line="276" w:lineRule="auto"/>
        <w:ind w:left="0"/>
        <w:jc w:val="both"/>
        <w:rPr>
          <w:ins w:id="1245" w:author="Caitlin Page Casar" w:date="2019-07-26T15:42:00Z"/>
          <w:sz w:val="22"/>
          <w:szCs w:val="22"/>
        </w:rPr>
      </w:pPr>
    </w:p>
    <w:p w14:paraId="527B6B40" w14:textId="4C679555" w:rsidR="00551745" w:rsidRDefault="005B085D" w:rsidP="00760E51">
      <w:pPr>
        <w:pStyle w:val="ListParagraph"/>
        <w:spacing w:before="120" w:line="276" w:lineRule="auto"/>
        <w:ind w:left="0"/>
        <w:jc w:val="both"/>
        <w:rPr>
          <w:ins w:id="1246" w:author="Caitlin Page Casar" w:date="2019-06-04T14:11:00Z"/>
          <w:sz w:val="22"/>
          <w:szCs w:val="22"/>
        </w:rPr>
      </w:pPr>
      <w:ins w:id="1247" w:author="Caitlin Page Casar" w:date="2019-07-31T19:25:00Z">
        <w:r>
          <w:rPr>
            <w:sz w:val="22"/>
            <w:szCs w:val="22"/>
          </w:rPr>
          <w:t>Biofilm morphologies</w:t>
        </w:r>
      </w:ins>
      <w:ins w:id="1248" w:author="Caitlin Page Casar" w:date="2019-07-26T15:42:00Z">
        <w:r w:rsidR="00551745">
          <w:rPr>
            <w:sz w:val="22"/>
            <w:szCs w:val="22"/>
          </w:rPr>
          <w:t xml:space="preserve"> </w:t>
        </w:r>
      </w:ins>
      <w:ins w:id="1249" w:author="Caitlin Page Casar" w:date="2019-07-31T19:16:00Z">
        <w:r>
          <w:rPr>
            <w:sz w:val="22"/>
            <w:szCs w:val="22"/>
          </w:rPr>
          <w:t xml:space="preserve">differ markedly between experiments with pyrolusite and inert controls at D1 and D3. </w:t>
        </w:r>
      </w:ins>
      <w:ins w:id="1250" w:author="Caitlin Page Casar" w:date="2019-07-31T19:23:00Z">
        <w:r>
          <w:rPr>
            <w:sz w:val="22"/>
            <w:szCs w:val="22"/>
          </w:rPr>
          <w:t>Inert controls are dominated by</w:t>
        </w:r>
      </w:ins>
      <w:ins w:id="1251" w:author="Caitlin Page Casar" w:date="2019-07-31T19:20:00Z">
        <w:r>
          <w:rPr>
            <w:sz w:val="22"/>
            <w:szCs w:val="22"/>
          </w:rPr>
          <w:t xml:space="preserve"> 0.2</w:t>
        </w:r>
        <w:r>
          <w:rPr>
            <w:sz w:val="22"/>
            <w:szCs w:val="22"/>
          </w:rPr>
          <w:t>μm</w:t>
        </w:r>
        <w:r>
          <w:rPr>
            <w:sz w:val="22"/>
            <w:szCs w:val="22"/>
          </w:rPr>
          <w:t xml:space="preserve"> diameter rods</w:t>
        </w:r>
      </w:ins>
      <w:ins w:id="1252" w:author="Caitlin Page Casar" w:date="2019-07-31T19:21:00Z">
        <w:r>
          <w:rPr>
            <w:sz w:val="22"/>
            <w:szCs w:val="22"/>
          </w:rPr>
          <w:t xml:space="preserve"> and filaments, whereas biofilms on </w:t>
        </w:r>
      </w:ins>
      <w:ins w:id="1253" w:author="Caitlin Page Casar" w:date="2019-07-31T19:23:00Z">
        <w:r>
          <w:rPr>
            <w:sz w:val="22"/>
            <w:szCs w:val="22"/>
          </w:rPr>
          <w:t xml:space="preserve">D1 </w:t>
        </w:r>
      </w:ins>
      <w:ins w:id="1254" w:author="Caitlin Page Casar" w:date="2019-07-31T19:21:00Z">
        <w:r>
          <w:rPr>
            <w:sz w:val="22"/>
            <w:szCs w:val="22"/>
          </w:rPr>
          <w:t xml:space="preserve">pyrolusite </w:t>
        </w:r>
      </w:ins>
      <w:ins w:id="1255" w:author="Caitlin Page Casar" w:date="2019-07-31T19:23:00Z">
        <w:r>
          <w:rPr>
            <w:sz w:val="22"/>
            <w:szCs w:val="22"/>
          </w:rPr>
          <w:t xml:space="preserve">are dominated by </w:t>
        </w:r>
      </w:ins>
      <w:ins w:id="1256" w:author="Caitlin Page Casar" w:date="2019-07-31T19:21:00Z">
        <w:r>
          <w:rPr>
            <w:sz w:val="22"/>
            <w:szCs w:val="22"/>
          </w:rPr>
          <w:t xml:space="preserve">rods </w:t>
        </w:r>
      </w:ins>
      <w:ins w:id="1257" w:author="Caitlin Page Casar" w:date="2019-07-31T19:24:00Z">
        <w:r>
          <w:rPr>
            <w:sz w:val="22"/>
            <w:szCs w:val="22"/>
          </w:rPr>
          <w:t xml:space="preserve">and </w:t>
        </w:r>
      </w:ins>
      <w:ins w:id="1258" w:author="Caitlin Page Casar" w:date="2019-07-31T19:21:00Z">
        <w:r>
          <w:rPr>
            <w:sz w:val="22"/>
            <w:szCs w:val="22"/>
          </w:rPr>
          <w:t>coc</w:t>
        </w:r>
      </w:ins>
      <w:ins w:id="1259" w:author="Caitlin Page Casar" w:date="2019-07-31T19:22:00Z">
        <w:r>
          <w:rPr>
            <w:sz w:val="22"/>
            <w:szCs w:val="22"/>
          </w:rPr>
          <w:t>cobacillus</w:t>
        </w:r>
      </w:ins>
      <w:ins w:id="1260" w:author="Caitlin Page Casar" w:date="2019-07-31T19:23:00Z">
        <w:r>
          <w:rPr>
            <w:sz w:val="22"/>
            <w:szCs w:val="22"/>
          </w:rPr>
          <w:t xml:space="preserve">, and D3 pyrolusite by </w:t>
        </w:r>
      </w:ins>
      <w:ins w:id="1261" w:author="Caitlin Page Casar" w:date="2019-07-31T19:24:00Z">
        <w:r>
          <w:rPr>
            <w:sz w:val="22"/>
            <w:szCs w:val="22"/>
          </w:rPr>
          <w:t>3μm coccobacillus and 0.5-1μm rods, tapered stalks with hollow centers that sometimes bifurcate, and wire-like structures connecting cells and tapered stalks</w:t>
        </w:r>
        <w:r>
          <w:rPr>
            <w:sz w:val="22"/>
            <w:szCs w:val="22"/>
          </w:rPr>
          <w:t xml:space="preserve">. </w:t>
        </w:r>
      </w:ins>
      <w:ins w:id="1262" w:author="Caitlin Page Casar" w:date="2019-07-31T19:26:00Z">
        <w:r>
          <w:rPr>
            <w:sz w:val="22"/>
            <w:szCs w:val="22"/>
          </w:rPr>
          <w:t xml:space="preserve">Biofilms on D3 magnetite are </w:t>
        </w:r>
        <w:r>
          <w:rPr>
            <w:sz w:val="22"/>
            <w:szCs w:val="22"/>
          </w:rPr>
          <w:t>dominated by 2μm rods forming aggregates with local wire-like structures</w:t>
        </w:r>
      </w:ins>
      <w:ins w:id="1263" w:author="Caitlin Page Casar" w:date="2019-07-31T19:27:00Z">
        <w:r>
          <w:rPr>
            <w:sz w:val="22"/>
            <w:szCs w:val="22"/>
          </w:rPr>
          <w:t>, where a</w:t>
        </w:r>
      </w:ins>
      <w:ins w:id="1264" w:author="Caitlin Page Casar" w:date="2019-07-31T19:26:00Z">
        <w:r>
          <w:rPr>
            <w:sz w:val="22"/>
            <w:szCs w:val="22"/>
          </w:rPr>
          <w:t xml:space="preserve">ggregates </w:t>
        </w:r>
      </w:ins>
      <w:ins w:id="1265" w:author="Caitlin Page Casar" w:date="2019-07-31T19:27:00Z">
        <w:r>
          <w:rPr>
            <w:sz w:val="22"/>
            <w:szCs w:val="22"/>
          </w:rPr>
          <w:t>are</w:t>
        </w:r>
      </w:ins>
      <w:ins w:id="1266" w:author="Caitlin Page Casar" w:date="2019-07-31T19:26:00Z">
        <w:r>
          <w:rPr>
            <w:sz w:val="22"/>
            <w:szCs w:val="22"/>
          </w:rPr>
          <w:t xml:space="preserve"> </w:t>
        </w:r>
      </w:ins>
      <w:ins w:id="1267" w:author="Caitlin Page Casar" w:date="2019-07-31T19:27:00Z">
        <w:r>
          <w:rPr>
            <w:sz w:val="22"/>
            <w:szCs w:val="22"/>
          </w:rPr>
          <w:t xml:space="preserve">comprised of </w:t>
        </w:r>
      </w:ins>
      <w:ins w:id="1268" w:author="Caitlin Page Casar" w:date="2019-07-31T19:26:00Z">
        <w:r>
          <w:rPr>
            <w:sz w:val="22"/>
            <w:szCs w:val="22"/>
          </w:rPr>
          <w:t>randomly oriented cells</w:t>
        </w:r>
      </w:ins>
      <w:ins w:id="1269" w:author="Caitlin Page Casar" w:date="2019-07-31T19:27:00Z">
        <w:r>
          <w:rPr>
            <w:sz w:val="22"/>
            <w:szCs w:val="22"/>
          </w:rPr>
          <w:t xml:space="preserve"> or</w:t>
        </w:r>
      </w:ins>
      <w:ins w:id="1270" w:author="Caitlin Page Casar" w:date="2019-07-31T19:26:00Z">
        <w:r>
          <w:rPr>
            <w:sz w:val="22"/>
            <w:szCs w:val="22"/>
          </w:rPr>
          <w:t xml:space="preserve"> form unidirectional chains.</w:t>
        </w:r>
      </w:ins>
      <w:ins w:id="1271" w:author="Caitlin Page Casar" w:date="2019-07-31T19:29:00Z">
        <w:r>
          <w:rPr>
            <w:sz w:val="22"/>
            <w:szCs w:val="22"/>
          </w:rPr>
          <w:t xml:space="preserve"> </w:t>
        </w:r>
      </w:ins>
      <w:ins w:id="1272" w:author="Caitlin Page Casar" w:date="2019-07-31T19:30:00Z">
        <w:r>
          <w:rPr>
            <w:sz w:val="22"/>
            <w:szCs w:val="22"/>
          </w:rPr>
          <w:t>Cells</w:t>
        </w:r>
      </w:ins>
      <w:ins w:id="1273" w:author="Caitlin Page Casar" w:date="2019-07-31T19:29:00Z">
        <w:r>
          <w:rPr>
            <w:sz w:val="22"/>
            <w:szCs w:val="22"/>
          </w:rPr>
          <w:t xml:space="preserve"> in D6 experiments are morphologically similar to </w:t>
        </w:r>
      </w:ins>
      <w:ins w:id="1274" w:author="Caitlin Page Casar" w:date="2019-07-31T19:30:00Z">
        <w:r>
          <w:rPr>
            <w:sz w:val="22"/>
            <w:szCs w:val="22"/>
          </w:rPr>
          <w:t xml:space="preserve">those observed in experiments with inert controls; however, cell densities </w:t>
        </w:r>
      </w:ins>
      <w:ins w:id="1275" w:author="Caitlin Page Casar" w:date="2019-07-31T19:31:00Z">
        <w:r>
          <w:rPr>
            <w:sz w:val="22"/>
            <w:szCs w:val="22"/>
          </w:rPr>
          <w:t xml:space="preserve">differ by orders of magnitude. </w:t>
        </w:r>
      </w:ins>
    </w:p>
    <w:p w14:paraId="67618A8B" w14:textId="1B1642D7" w:rsidR="007020A1" w:rsidRPr="0071674E" w:rsidDel="006D6043" w:rsidRDefault="007020A1" w:rsidP="001B6B4A">
      <w:pPr>
        <w:pStyle w:val="ListParagraph"/>
        <w:spacing w:line="276" w:lineRule="auto"/>
        <w:ind w:left="0"/>
        <w:jc w:val="both"/>
        <w:rPr>
          <w:del w:id="1276" w:author="Caitlin Page Casar" w:date="2019-06-03T15:41:00Z"/>
          <w:sz w:val="22"/>
          <w:szCs w:val="22"/>
        </w:rPr>
      </w:pPr>
    </w:p>
    <w:p w14:paraId="6595C4A9" w14:textId="2A48197F" w:rsidR="00A554E9" w:rsidRPr="0071674E" w:rsidDel="005B085D" w:rsidRDefault="00A554E9" w:rsidP="001B6B4A">
      <w:pPr>
        <w:pStyle w:val="ListParagraph"/>
        <w:numPr>
          <w:ilvl w:val="1"/>
          <w:numId w:val="5"/>
        </w:numPr>
        <w:spacing w:line="276" w:lineRule="auto"/>
        <w:jc w:val="both"/>
        <w:rPr>
          <w:del w:id="1277" w:author="Caitlin Page Casar" w:date="2019-07-31T19:25:00Z"/>
          <w:sz w:val="22"/>
          <w:szCs w:val="22"/>
        </w:rPr>
      </w:pPr>
      <w:del w:id="1278" w:author="Caitlin Page Casar" w:date="2019-07-31T19:25:00Z">
        <w:r w:rsidRPr="0071674E" w:rsidDel="005B085D">
          <w:rPr>
            <w:sz w:val="22"/>
            <w:szCs w:val="22"/>
          </w:rPr>
          <w:delText xml:space="preserve">Temporal variability in densities observed at each site, particularly at DeMMO1 </w:delText>
        </w:r>
      </w:del>
    </w:p>
    <w:p w14:paraId="3DA67B4F" w14:textId="43048019" w:rsidR="00A554E9" w:rsidRPr="0071674E" w:rsidDel="005B085D" w:rsidRDefault="00A554E9" w:rsidP="001B6B4A">
      <w:pPr>
        <w:pStyle w:val="ListParagraph"/>
        <w:numPr>
          <w:ilvl w:val="1"/>
          <w:numId w:val="5"/>
        </w:numPr>
        <w:spacing w:line="276" w:lineRule="auto"/>
        <w:jc w:val="both"/>
        <w:rPr>
          <w:del w:id="1279" w:author="Caitlin Page Casar" w:date="2019-07-31T19:25:00Z"/>
          <w:sz w:val="22"/>
          <w:szCs w:val="22"/>
        </w:rPr>
      </w:pPr>
      <w:del w:id="1280" w:author="Caitlin Page Casar" w:date="2019-07-31T19:25:00Z">
        <w:r w:rsidRPr="0071674E" w:rsidDel="005B085D">
          <w:rPr>
            <w:sz w:val="22"/>
            <w:szCs w:val="22"/>
          </w:rPr>
          <w:delText>Cell morphologies differ between minerals and controls</w:delText>
        </w:r>
      </w:del>
    </w:p>
    <w:p w14:paraId="0DC4D677" w14:textId="36B42291" w:rsidR="00ED1607" w:rsidRPr="00ED1607" w:rsidDel="005B085D" w:rsidRDefault="00A554E9">
      <w:pPr>
        <w:spacing w:line="276" w:lineRule="auto"/>
        <w:jc w:val="both"/>
        <w:rPr>
          <w:del w:id="1281" w:author="Caitlin Page Casar" w:date="2019-07-31T19:18:00Z"/>
          <w:sz w:val="22"/>
          <w:szCs w:val="22"/>
          <w:rPrChange w:id="1282" w:author="Caitlin Page Casar" w:date="2019-06-04T18:51:00Z">
            <w:rPr>
              <w:del w:id="1283" w:author="Caitlin Page Casar" w:date="2019-07-31T19:18:00Z"/>
            </w:rPr>
          </w:rPrChange>
        </w:rPr>
        <w:pPrChange w:id="1284" w:author="Caitlin Page Casar" w:date="2019-06-04T18:51:00Z">
          <w:pPr>
            <w:pStyle w:val="ListParagraph"/>
            <w:numPr>
              <w:ilvl w:val="1"/>
              <w:numId w:val="5"/>
            </w:numPr>
            <w:spacing w:line="276" w:lineRule="auto"/>
            <w:ind w:left="1440" w:hanging="360"/>
            <w:jc w:val="both"/>
          </w:pPr>
        </w:pPrChange>
      </w:pPr>
      <w:del w:id="1285" w:author="Caitlin Page Casar" w:date="2019-06-04T19:16:00Z">
        <w:r w:rsidRPr="0071674E" w:rsidDel="00332BB1">
          <w:rPr>
            <w:sz w:val="22"/>
            <w:szCs w:val="22"/>
          </w:rPr>
          <w:delText xml:space="preserve">Descriptions of biogenic structures and cell morphologies </w:delText>
        </w:r>
      </w:del>
    </w:p>
    <w:p w14:paraId="17A8DF97" w14:textId="77777777" w:rsidR="00A554E9" w:rsidRPr="0071674E" w:rsidDel="005B085D" w:rsidRDefault="00A554E9" w:rsidP="0071674E">
      <w:pPr>
        <w:spacing w:before="120" w:line="276" w:lineRule="auto"/>
        <w:jc w:val="both"/>
        <w:rPr>
          <w:del w:id="1286" w:author="Caitlin Page Casar" w:date="2019-07-31T19:18:00Z"/>
          <w:rFonts w:ascii="Calibri" w:hAnsi="Calibri" w:cs="Calibri"/>
          <w:b/>
          <w:sz w:val="22"/>
          <w:szCs w:val="22"/>
        </w:rPr>
      </w:pPr>
    </w:p>
    <w:p w14:paraId="68438687" w14:textId="12293266" w:rsidR="005250A3" w:rsidRDefault="005250A3" w:rsidP="005B085D">
      <w:pPr>
        <w:spacing w:line="276" w:lineRule="auto"/>
        <w:jc w:val="both"/>
        <w:pPrChange w:id="1287" w:author="Caitlin Page Casar" w:date="2019-07-31T19:18:00Z">
          <w:pPr>
            <w:pStyle w:val="NormalWeb"/>
            <w:spacing w:before="120" w:beforeAutospacing="0" w:after="0" w:afterAutospacing="0"/>
            <w:jc w:val="both"/>
          </w:pPr>
        </w:pPrChange>
      </w:pPr>
    </w:p>
    <w:p w14:paraId="517F20B9" w14:textId="761BFC67" w:rsidR="005250A3" w:rsidRPr="007A29BE" w:rsidRDefault="00917DF5" w:rsidP="007A29BE">
      <w:pPr>
        <w:pStyle w:val="NormalWeb"/>
        <w:spacing w:before="120" w:beforeAutospacing="0" w:after="0" w:afterAutospacing="0"/>
        <w:jc w:val="both"/>
        <w:rPr>
          <w:rFonts w:ascii="TimesNewRomanPSMT" w:hAnsi="TimesNewRomanPSMT"/>
          <w:color w:val="7F7F7F" w:themeColor="text1" w:themeTint="80"/>
          <w:sz w:val="18"/>
          <w:szCs w:val="18"/>
        </w:rPr>
      </w:pPr>
      <w:ins w:id="1288" w:author="Caitlin Page Casar" w:date="2019-06-04T17:30:00Z">
        <w:r>
          <w:rPr>
            <w:rFonts w:ascii="TimesNewRomanPSMT" w:hAnsi="TimesNewRomanPSMT"/>
            <w:noProof/>
            <w:color w:val="7F7F7F" w:themeColor="text1" w:themeTint="80"/>
            <w:sz w:val="18"/>
            <w:szCs w:val="18"/>
          </w:rPr>
          <w:lastRenderedPageBreak/>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1289"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72C770D5"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1290" w:author="Caitlin Page Casar" w:date="2019-06-03T15:27:00Z">
        <w:r w:rsidDel="00940E29">
          <w:rPr>
            <w:rFonts w:ascii="TimesNewRomanPSMT" w:hAnsi="TimesNewRomanPSMT"/>
            <w:b/>
            <w:color w:val="7F7F7F" w:themeColor="text1" w:themeTint="80"/>
            <w:sz w:val="18"/>
            <w:szCs w:val="18"/>
          </w:rPr>
          <w:delText>x</w:delText>
        </w:r>
      </w:del>
      <w:ins w:id="1291" w:author="Caitlin Page Casar" w:date="2019-07-17T15:32:00Z">
        <w:r w:rsidR="005941F1">
          <w:rPr>
            <w:rFonts w:ascii="TimesNewRomanPSMT" w:hAnsi="TimesNewRomanPSMT"/>
            <w:b/>
            <w:color w:val="7F7F7F" w:themeColor="text1" w:themeTint="80"/>
            <w:sz w:val="18"/>
            <w:szCs w:val="18"/>
          </w:rPr>
          <w:t>6</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1292"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1293"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1294"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1295"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1296" w:author="Caitlin Page Casar" w:date="2019-06-04T17:31:00Z">
        <w:r w:rsidR="00917DF5">
          <w:rPr>
            <w:rFonts w:ascii="TimesNewRomanPSMT" w:hAnsi="TimesNewRomanPSMT"/>
            <w:color w:val="7F7F7F" w:themeColor="text1" w:themeTint="80"/>
            <w:sz w:val="18"/>
            <w:szCs w:val="18"/>
          </w:rPr>
          <w:t xml:space="preserve"> of glass slides and mineral coupons</w:t>
        </w:r>
      </w:ins>
      <w:ins w:id="1297" w:author="Caitlin Page Casar" w:date="2019-06-04T17:32:00Z">
        <w:r w:rsidR="00917DF5">
          <w:rPr>
            <w:rFonts w:ascii="TimesNewRomanPSMT" w:hAnsi="TimesNewRomanPSMT"/>
            <w:color w:val="7F7F7F" w:themeColor="text1" w:themeTint="80"/>
            <w:sz w:val="18"/>
            <w:szCs w:val="18"/>
          </w:rPr>
          <w:t xml:space="preserve"> and </w:t>
        </w:r>
      </w:ins>
      <w:ins w:id="1298" w:author="Caitlin Page Casar" w:date="2019-06-04T17:34:00Z">
        <w:r w:rsidR="00917DF5">
          <w:rPr>
            <w:rFonts w:ascii="TimesNewRomanPSMT" w:hAnsi="TimesNewRomanPSMT"/>
            <w:color w:val="7F7F7F" w:themeColor="text1" w:themeTint="80"/>
            <w:sz w:val="18"/>
            <w:szCs w:val="18"/>
          </w:rPr>
          <w:t>f</w:t>
        </w:r>
      </w:ins>
      <w:ins w:id="1299" w:author="Caitlin Page Casar" w:date="2019-06-04T17:32:00Z">
        <w:r w:rsidR="00917DF5">
          <w:rPr>
            <w:rFonts w:ascii="TimesNewRomanPSMT" w:hAnsi="TimesNewRomanPSMT"/>
            <w:color w:val="7F7F7F" w:themeColor="text1" w:themeTint="80"/>
            <w:sz w:val="18"/>
            <w:szCs w:val="18"/>
          </w:rPr>
          <w:t>iltered</w:t>
        </w:r>
      </w:ins>
      <w:ins w:id="1300" w:author="Caitlin Page Casar" w:date="2019-06-04T17:34:00Z">
        <w:r w:rsidR="00917DF5">
          <w:rPr>
            <w:rFonts w:ascii="TimesNewRomanPSMT" w:hAnsi="TimesNewRomanPSMT"/>
            <w:color w:val="7F7F7F" w:themeColor="text1" w:themeTint="80"/>
            <w:sz w:val="18"/>
            <w:szCs w:val="18"/>
          </w:rPr>
          <w:t xml:space="preserve"> </w:t>
        </w:r>
      </w:ins>
      <w:ins w:id="1301"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1302" w:author="Caitlin Page Casar" w:date="2019-06-04T17:32:00Z">
        <w:r w:rsidR="00917DF5">
          <w:rPr>
            <w:rFonts w:ascii="TimesNewRomanPSMT" w:hAnsi="TimesNewRomanPSMT"/>
            <w:color w:val="7F7F7F" w:themeColor="text1" w:themeTint="80"/>
            <w:sz w:val="18"/>
            <w:szCs w:val="18"/>
          </w:rPr>
          <w:t xml:space="preserve"> Minerals and </w:t>
        </w:r>
      </w:ins>
      <w:del w:id="1303"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1304" w:author="Caitlin Page Casar" w:date="2019-06-04T17:32:00Z">
        <w:r w:rsidR="00917DF5">
          <w:rPr>
            <w:rFonts w:ascii="TimesNewRomanPSMT" w:hAnsi="TimesNewRomanPSMT"/>
            <w:color w:val="7F7F7F" w:themeColor="text1" w:themeTint="80"/>
            <w:sz w:val="18"/>
            <w:szCs w:val="18"/>
          </w:rPr>
          <w:t xml:space="preserve">fluids are denoted by squares and </w:t>
        </w:r>
      </w:ins>
      <w:ins w:id="1305" w:author="Caitlin Page Casar" w:date="2019-06-04T17:33:00Z">
        <w:r w:rsidR="00917DF5">
          <w:rPr>
            <w:rFonts w:ascii="TimesNewRomanPSMT" w:hAnsi="TimesNewRomanPSMT"/>
            <w:color w:val="7F7F7F" w:themeColor="text1" w:themeTint="80"/>
            <w:sz w:val="18"/>
            <w:szCs w:val="18"/>
          </w:rPr>
          <w:t>circles,</w:t>
        </w:r>
      </w:ins>
      <w:ins w:id="1306"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1307"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1308" w:author="Caitlin Page Casar" w:date="2019-05-26T18:59:00Z">
        <w:r w:rsidR="004F63A3">
          <w:rPr>
            <w:rFonts w:ascii="TimesNewRomanPSMT" w:hAnsi="TimesNewRomanPSMT"/>
            <w:color w:val="7F7F7F" w:themeColor="text1" w:themeTint="80"/>
            <w:sz w:val="18"/>
            <w:szCs w:val="18"/>
          </w:rPr>
          <w:t xml:space="preserve"> </w:t>
        </w:r>
      </w:ins>
      <w:ins w:id="1309"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1310" w:author="Caitlin Page Casar" w:date="2019-05-26T19:01:00Z">
        <w:r w:rsidR="004F63A3">
          <w:rPr>
            <w:rFonts w:ascii="TimesNewRomanPSMT" w:hAnsi="TimesNewRomanPSMT"/>
            <w:color w:val="7F7F7F" w:themeColor="text1" w:themeTint="80"/>
            <w:sz w:val="18"/>
            <w:szCs w:val="18"/>
          </w:rPr>
          <w:t>t D6.</w:t>
        </w:r>
      </w:ins>
      <w:ins w:id="1311"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1312" w:author="Caitlin Page Casar" w:date="2019-06-03T15:27:00Z"/>
          <w:rFonts w:ascii="Calibri" w:hAnsi="Calibri" w:cs="Calibri"/>
          <w:b/>
        </w:rPr>
      </w:pPr>
    </w:p>
    <w:p w14:paraId="4184C805" w14:textId="434F57CD" w:rsidR="00940E29" w:rsidRDefault="00FD7A42">
      <w:pPr>
        <w:jc w:val="center"/>
        <w:rPr>
          <w:ins w:id="1313" w:author="Caitlin Page Casar" w:date="2019-06-03T15:27:00Z"/>
          <w:rFonts w:ascii="Calibri" w:hAnsi="Calibri" w:cs="Calibri"/>
          <w:b/>
        </w:rPr>
        <w:pPrChange w:id="1314" w:author="Caitlin Page Casar" w:date="2019-06-04T16:24:00Z">
          <w:pPr/>
        </w:pPrChange>
      </w:pPr>
      <w:ins w:id="1315" w:author="Caitlin Page Casar" w:date="2019-06-04T18:48:00Z">
        <w:r>
          <w:rPr>
            <w:rFonts w:ascii="Calibri" w:hAnsi="Calibri" w:cs="Calibri"/>
            <w:b/>
            <w:noProof/>
          </w:rPr>
          <w:lastRenderedPageBreak/>
          <w:drawing>
            <wp:inline distT="0" distB="0" distL="0" distR="0" wp14:anchorId="55E82E36" wp14:editId="53D74F9B">
              <wp:extent cx="5743977" cy="7953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_images-01-01.jpg"/>
                      <pic:cNvPicPr/>
                    </pic:nvPicPr>
                    <pic:blipFill>
                      <a:blip r:embed="rId23">
                        <a:extLst>
                          <a:ext uri="{28A0092B-C50C-407E-A947-70E740481C1C}">
                            <a14:useLocalDpi xmlns:a14="http://schemas.microsoft.com/office/drawing/2010/main" val="0"/>
                          </a:ext>
                        </a:extLst>
                      </a:blip>
                      <a:stretch>
                        <a:fillRect/>
                      </a:stretch>
                    </pic:blipFill>
                    <pic:spPr>
                      <a:xfrm>
                        <a:off x="0" y="0"/>
                        <a:ext cx="5758312" cy="7973047"/>
                      </a:xfrm>
                      <a:prstGeom prst="rect">
                        <a:avLst/>
                      </a:prstGeom>
                    </pic:spPr>
                  </pic:pic>
                </a:graphicData>
              </a:graphic>
            </wp:inline>
          </w:drawing>
        </w:r>
      </w:ins>
    </w:p>
    <w:p w14:paraId="5666E6D5" w14:textId="77777777" w:rsidR="009D7E76" w:rsidRDefault="009D7E76" w:rsidP="00067A57">
      <w:pPr>
        <w:rPr>
          <w:ins w:id="1316" w:author="Caitlin Page Casar" w:date="2019-06-04T16:24:00Z"/>
          <w:b/>
          <w:color w:val="808080" w:themeColor="background1" w:themeShade="80"/>
          <w:sz w:val="18"/>
          <w:szCs w:val="18"/>
        </w:rPr>
      </w:pPr>
    </w:p>
    <w:p w14:paraId="707EA97A" w14:textId="49A7FC5B" w:rsidR="00940E29" w:rsidRPr="007020A1" w:rsidRDefault="00940E29" w:rsidP="00067A57">
      <w:pPr>
        <w:rPr>
          <w:ins w:id="1317" w:author="Caitlin Page Casar" w:date="2019-05-22T16:37:00Z"/>
          <w:color w:val="808080" w:themeColor="background1" w:themeShade="80"/>
          <w:sz w:val="18"/>
          <w:szCs w:val="18"/>
          <w:rPrChange w:id="1318" w:author="Caitlin Page Casar" w:date="2019-06-03T15:27:00Z">
            <w:rPr>
              <w:ins w:id="1319" w:author="Caitlin Page Casar" w:date="2019-05-22T16:37:00Z"/>
              <w:rFonts w:ascii="Calibri" w:hAnsi="Calibri" w:cs="Calibri"/>
              <w:b/>
            </w:rPr>
          </w:rPrChange>
        </w:rPr>
      </w:pPr>
      <w:ins w:id="1320" w:author="Caitlin Page Casar" w:date="2019-06-03T15:27:00Z">
        <w:r w:rsidRPr="00940E29">
          <w:rPr>
            <w:b/>
            <w:color w:val="808080" w:themeColor="background1" w:themeShade="80"/>
            <w:sz w:val="18"/>
            <w:szCs w:val="18"/>
            <w:rPrChange w:id="1321" w:author="Caitlin Page Casar" w:date="2019-06-03T15:27:00Z">
              <w:rPr>
                <w:rFonts w:ascii="Calibri" w:hAnsi="Calibri" w:cs="Calibri"/>
                <w:b/>
              </w:rPr>
            </w:rPrChange>
          </w:rPr>
          <w:t xml:space="preserve">Figure </w:t>
        </w:r>
      </w:ins>
      <w:ins w:id="1322" w:author="Caitlin Page Casar" w:date="2019-07-17T15:32:00Z">
        <w:r w:rsidR="005941F1">
          <w:rPr>
            <w:b/>
            <w:color w:val="808080" w:themeColor="background1" w:themeShade="80"/>
            <w:sz w:val="18"/>
            <w:szCs w:val="18"/>
          </w:rPr>
          <w:t>7.</w:t>
        </w:r>
      </w:ins>
      <w:ins w:id="1323" w:author="Caitlin Page Casar" w:date="2019-06-03T15:27:00Z">
        <w:r w:rsidR="007020A1">
          <w:rPr>
            <w:b/>
            <w:color w:val="808080" w:themeColor="background1" w:themeShade="80"/>
            <w:sz w:val="18"/>
            <w:szCs w:val="18"/>
          </w:rPr>
          <w:t xml:space="preserve"> </w:t>
        </w:r>
        <w:r w:rsidR="007020A1">
          <w:rPr>
            <w:color w:val="808080" w:themeColor="background1" w:themeShade="80"/>
            <w:sz w:val="18"/>
            <w:szCs w:val="18"/>
          </w:rPr>
          <w:t>Bio</w:t>
        </w:r>
      </w:ins>
      <w:ins w:id="1324" w:author="Caitlin Page Casar" w:date="2019-06-03T15:28:00Z">
        <w:r w:rsidR="007020A1">
          <w:rPr>
            <w:color w:val="808080" w:themeColor="background1" w:themeShade="80"/>
            <w:sz w:val="18"/>
            <w:szCs w:val="18"/>
          </w:rPr>
          <w:t xml:space="preserve">film communities on glass slides and mineral surfaces. Scale bars represent </w:t>
        </w:r>
      </w:ins>
      <w:commentRangeStart w:id="1325"/>
      <w:ins w:id="1326" w:author="Caitlin Page Casar" w:date="2019-06-04T16:25:00Z">
        <w:r w:rsidR="00824F41">
          <w:rPr>
            <w:color w:val="808080" w:themeColor="background1" w:themeShade="80"/>
            <w:sz w:val="18"/>
            <w:szCs w:val="18"/>
          </w:rPr>
          <w:t>1</w:t>
        </w:r>
      </w:ins>
      <w:ins w:id="1327" w:author="Caitlin Page Casar" w:date="2019-06-03T15:28:00Z">
        <w:r w:rsidR="007020A1" w:rsidRPr="007020A1">
          <w:rPr>
            <w:color w:val="808080" w:themeColor="background1" w:themeShade="80"/>
            <w:sz w:val="18"/>
            <w:szCs w:val="18"/>
          </w:rPr>
          <w:t>0</w:t>
        </w:r>
      </w:ins>
      <w:ins w:id="1328" w:author="Caitlin Page Casar" w:date="2019-06-03T15:30:00Z">
        <w:r w:rsidR="007020A1" w:rsidRPr="007020A1">
          <w:rPr>
            <w:color w:val="808080" w:themeColor="background1" w:themeShade="80"/>
            <w:sz w:val="18"/>
            <w:szCs w:val="18"/>
            <w:shd w:val="clear" w:color="auto" w:fill="FFFFFF"/>
            <w:rPrChange w:id="1329" w:author="Caitlin Page Casar" w:date="2019-06-03T15:30:00Z">
              <w:rPr>
                <w:color w:val="000000" w:themeColor="text1"/>
                <w:sz w:val="22"/>
                <w:szCs w:val="22"/>
                <w:shd w:val="clear" w:color="auto" w:fill="FFFFFF"/>
              </w:rPr>
            </w:rPrChange>
          </w:rPr>
          <w:t>μm</w:t>
        </w:r>
      </w:ins>
      <w:commentRangeEnd w:id="1325"/>
      <w:r w:rsidR="00CC75F1">
        <w:rPr>
          <w:rStyle w:val="CommentReference"/>
        </w:rPr>
        <w:commentReference w:id="1325"/>
      </w:r>
      <w:ins w:id="1330" w:author="Caitlin Page Casar" w:date="2019-06-03T15:30:00Z">
        <w:r w:rsidR="007020A1" w:rsidRPr="007020A1">
          <w:rPr>
            <w:color w:val="808080" w:themeColor="background1" w:themeShade="80"/>
            <w:sz w:val="18"/>
            <w:szCs w:val="18"/>
            <w:shd w:val="clear" w:color="auto" w:fill="FFFFFF"/>
            <w:rPrChange w:id="1331" w:author="Caitlin Page Casar" w:date="2019-06-03T15:30:00Z">
              <w:rPr>
                <w:color w:val="000000" w:themeColor="text1"/>
                <w:sz w:val="22"/>
                <w:szCs w:val="22"/>
                <w:shd w:val="clear" w:color="auto" w:fill="FFFFFF"/>
              </w:rPr>
            </w:rPrChange>
          </w:rPr>
          <w:t>.</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3AD3F7F3"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1332" w:author="Caitlin Page Casar" w:date="2019-06-04T13:51:00Z">
        <w:r w:rsidRPr="007F286F" w:rsidDel="00C70A24">
          <w:rPr>
            <w:rFonts w:ascii="TimesNewRomanPSMT" w:hAnsi="TimesNewRomanPSMT"/>
            <w:sz w:val="22"/>
            <w:szCs w:val="22"/>
          </w:rPr>
          <w:delText xml:space="preserve">Thermodynamic models </w:delText>
        </w:r>
      </w:del>
      <w:ins w:id="1333"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w:t>
      </w:r>
      <w:ins w:id="1334" w:author="Maggie Osburn" w:date="2019-07-17T10:53:00Z">
        <w:r w:rsidR="00CC75F1">
          <w:rPr>
            <w:rFonts w:ascii="TimesNewRomanPSMT" w:hAnsi="TimesNewRomanPSMT"/>
            <w:sz w:val="22"/>
            <w:szCs w:val="22"/>
          </w:rPr>
          <w:t>,</w:t>
        </w:r>
      </w:ins>
      <w:r w:rsidRPr="007F286F">
        <w:rPr>
          <w:rFonts w:ascii="TimesNewRomanPSMT" w:hAnsi="TimesNewRomanPSMT"/>
          <w:sz w:val="22"/>
          <w:szCs w:val="22"/>
        </w:rPr>
        <w:t xml:space="preserve"> where limiting reactants are considered</w:t>
      </w:r>
      <w:ins w:id="1335" w:author="Maggie Osburn" w:date="2019-07-17T10:53:00Z">
        <w:r w:rsidR="00CC75F1">
          <w:rPr>
            <w:rFonts w:ascii="TimesNewRomanPSMT" w:hAnsi="TimesNewRomanPSMT"/>
            <w:sz w:val="22"/>
            <w:szCs w:val="22"/>
          </w:rPr>
          <w:t>,</w:t>
        </w:r>
      </w:ins>
      <w:r w:rsidRPr="007F286F">
        <w:rPr>
          <w:rFonts w:ascii="TimesNewRomanPSMT" w:hAnsi="TimesNewRomanPSMT"/>
          <w:sz w:val="22"/>
          <w:szCs w:val="22"/>
        </w:rPr>
        <w:t xml:space="preserve"> indicate that nitrate is not as available for microbial metabolisms as other dissolved substrates</w:t>
      </w:r>
      <w:del w:id="1336"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1337" w:author="Caitlin Page Casar" w:date="2019-06-05T10:24:00Z">
        <w:r w:rsidRPr="007F286F" w:rsidDel="00C71D64">
          <w:rPr>
            <w:rFonts w:ascii="TimesNewRomanPSMT" w:hAnsi="TimesNewRomanPSMT"/>
            <w:sz w:val="22"/>
            <w:szCs w:val="22"/>
          </w:rPr>
          <w:delText>very favorable</w:delText>
        </w:r>
      </w:del>
      <w:ins w:id="1338"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1339" w:author="Caitlin Page Casar" w:date="2019-06-05T10:24:00Z">
        <w:r w:rsidRPr="007F286F" w:rsidDel="00C71D64">
          <w:rPr>
            <w:rFonts w:ascii="TimesNewRomanPSMT" w:hAnsi="TimesNewRomanPSMT"/>
            <w:sz w:val="22"/>
            <w:szCs w:val="22"/>
          </w:rPr>
          <w:delText xml:space="preserve">metabolism </w:delText>
        </w:r>
      </w:del>
      <w:ins w:id="1340"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1341"/>
      <w:r>
        <w:rPr>
          <w:rFonts w:ascii="TimesNewRomanPSMT" w:hAnsi="TimesNewRomanPSMT"/>
          <w:sz w:val="22"/>
          <w:szCs w:val="22"/>
        </w:rPr>
        <w:t>monoxide</w:t>
      </w:r>
      <w:commentRangeEnd w:id="1341"/>
      <w:r w:rsidR="00C71D64">
        <w:rPr>
          <w:rStyle w:val="CommentReference"/>
        </w:rPr>
        <w:commentReference w:id="1341"/>
      </w:r>
      <w:r w:rsidRPr="007F286F">
        <w:rPr>
          <w:rFonts w:ascii="TimesNewRomanPSMT" w:hAnsi="TimesNewRomanPSMT"/>
          <w:sz w:val="22"/>
          <w:szCs w:val="22"/>
        </w:rPr>
        <w:t xml:space="preserve"> is abundant, thus this metabolism may actually be move favorable in terms of energy density.</w:t>
      </w:r>
      <w:ins w:id="1342" w:author="Caitlin Page Casar" w:date="2019-06-05T10:24:00Z">
        <w:r w:rsidR="00C71D64">
          <w:rPr>
            <w:rFonts w:ascii="TimesNewRomanPSMT" w:hAnsi="TimesNewRomanPSMT"/>
            <w:sz w:val="22"/>
            <w:szCs w:val="22"/>
          </w:rPr>
          <w:t xml:space="preserve"> </w:t>
        </w:r>
      </w:ins>
      <w:ins w:id="1343"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1344" w:author="Caitlin Page Casar" w:date="2019-06-04T13:48:00Z">
        <w:r w:rsidDel="007007C0">
          <w:rPr>
            <w:rFonts w:ascii="TimesNewRomanPSMT" w:hAnsi="TimesNewRomanPSMT"/>
            <w:sz w:val="22"/>
            <w:szCs w:val="22"/>
          </w:rPr>
          <w:delText>microbial community and cell density</w:delText>
        </w:r>
      </w:del>
      <w:ins w:id="1345"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1346" w:author="Caitlin Page Casar" w:date="2019-06-04T13:48:00Z">
        <w:r w:rsidDel="007007C0">
          <w:rPr>
            <w:rFonts w:ascii="TimesNewRomanPSMT" w:hAnsi="TimesNewRomanPSMT"/>
            <w:sz w:val="22"/>
            <w:szCs w:val="22"/>
          </w:rPr>
          <w:delText>may be a favorable surface for</w:delText>
        </w:r>
      </w:del>
      <w:ins w:id="1347"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1348"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ins w:id="1349"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1350" w:author="Caitlin Page Casar" w:date="2019-06-04T13:53:00Z"/>
          <w:rFonts w:ascii="TimesNewRomanPSMT" w:hAnsi="TimesNewRomanPSMT"/>
          <w:sz w:val="22"/>
          <w:szCs w:val="22"/>
        </w:rPr>
      </w:pPr>
    </w:p>
    <w:p w14:paraId="7E3C0AB3" w14:textId="5F2A2C01" w:rsidR="00B645B1" w:rsidDel="00C70A24" w:rsidRDefault="00B645B1" w:rsidP="00B645B1">
      <w:pPr>
        <w:rPr>
          <w:del w:id="1351" w:author="Caitlin Page Casar" w:date="2019-06-04T13:53:00Z"/>
          <w:sz w:val="20"/>
          <w:szCs w:val="20"/>
        </w:rPr>
      </w:pPr>
      <w:del w:id="1352"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1353" w:author="Caitlin Page Casar" w:date="2019-06-04T13:53:00Z"/>
          <w:sz w:val="20"/>
          <w:szCs w:val="20"/>
        </w:rPr>
      </w:pPr>
      <w:del w:id="1354"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pPr>
        <w:pStyle w:val="ListParagraph"/>
        <w:numPr>
          <w:ilvl w:val="1"/>
          <w:numId w:val="7"/>
        </w:numPr>
        <w:rPr>
          <w:ins w:id="1355" w:author="Caitlin Page Casar" w:date="2019-06-04T14:05:00Z"/>
          <w:rFonts w:ascii="Calibri" w:hAnsi="Calibri" w:cs="Calibri"/>
          <w:b/>
          <w:rPrChange w:id="1356" w:author="Caitlin Page Casar" w:date="2019-06-04T14:06:00Z">
            <w:rPr>
              <w:ins w:id="1357" w:author="Caitlin Page Casar" w:date="2019-06-04T14:05:00Z"/>
            </w:rPr>
          </w:rPrChange>
        </w:rPr>
        <w:pPrChange w:id="1358" w:author="Caitlin Page Casar" w:date="2019-06-04T14:06:00Z">
          <w:pPr/>
        </w:pPrChange>
      </w:pPr>
      <w:del w:id="1359" w:author="Caitlin Page Casar" w:date="2019-06-04T14:05:00Z">
        <w:r w:rsidRPr="00C70A24" w:rsidDel="00C70A24">
          <w:rPr>
            <w:rFonts w:ascii="Calibri" w:hAnsi="Calibri" w:cs="Calibri"/>
            <w:b/>
            <w:rPrChange w:id="1360" w:author="Caitlin Page Casar" w:date="2019-06-04T14:05:00Z">
              <w:rPr/>
            </w:rPrChange>
          </w:rPr>
          <w:delText xml:space="preserve">4.2 </w:delText>
        </w:r>
      </w:del>
      <w:r w:rsidRPr="00C70A24">
        <w:rPr>
          <w:rFonts w:ascii="Calibri" w:hAnsi="Calibri" w:cs="Calibri"/>
          <w:b/>
          <w:rPrChange w:id="1361"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1362" w:author="Caitlin Page Casar" w:date="2019-06-04T21:28:00Z"/>
          <w:sz w:val="22"/>
          <w:szCs w:val="22"/>
          <w:rPrChange w:id="1363" w:author="Caitlin Page Casar" w:date="2019-06-05T16:43:00Z">
            <w:rPr>
              <w:ins w:id="1364" w:author="Caitlin Page Casar" w:date="2019-06-04T21:28:00Z"/>
              <w:rFonts w:ascii="TimesNewRomanPSMT" w:hAnsi="TimesNewRomanPSMT"/>
              <w:sz w:val="22"/>
              <w:szCs w:val="22"/>
            </w:rPr>
          </w:rPrChange>
        </w:rPr>
      </w:pPr>
      <w:ins w:id="1365" w:author="Caitlin Page Casar" w:date="2019-06-04T20:56:00Z">
        <w:r>
          <w:rPr>
            <w:rFonts w:ascii="TimesNewRomanPSMT" w:hAnsi="TimesNewRomanPSMT"/>
            <w:sz w:val="22"/>
            <w:szCs w:val="22"/>
          </w:rPr>
          <w:t>Generally, fluid communities are more taxonomically rich and phylogenetically diverse than their biofilm counterparts</w:t>
        </w:r>
      </w:ins>
      <w:ins w:id="1366" w:author="Caitlin Page Casar" w:date="2019-06-04T20:58:00Z">
        <w:r>
          <w:rPr>
            <w:rFonts w:ascii="TimesNewRomanPSMT" w:hAnsi="TimesNewRomanPSMT"/>
            <w:sz w:val="22"/>
            <w:szCs w:val="22"/>
          </w:rPr>
          <w:t xml:space="preserve">, suggesting specialists inhabit biofilm communities. </w:t>
        </w:r>
      </w:ins>
      <w:ins w:id="1367" w:author="Caitlin Page Casar" w:date="2019-06-04T21:10:00Z">
        <w:r w:rsidR="00E058AC">
          <w:rPr>
            <w:rFonts w:ascii="TimesNewRomanPSMT" w:hAnsi="TimesNewRomanPSMT"/>
            <w:sz w:val="22"/>
            <w:szCs w:val="22"/>
          </w:rPr>
          <w:t xml:space="preserve">Colonization by specialists may </w:t>
        </w:r>
      </w:ins>
      <w:ins w:id="1368" w:author="Caitlin Page Casar" w:date="2019-06-04T21:13:00Z">
        <w:r w:rsidR="00E058AC">
          <w:rPr>
            <w:rFonts w:ascii="TimesNewRomanPSMT" w:hAnsi="TimesNewRomanPSMT"/>
            <w:sz w:val="22"/>
            <w:szCs w:val="22"/>
          </w:rPr>
          <w:t xml:space="preserve">indicate </w:t>
        </w:r>
      </w:ins>
      <w:ins w:id="1369" w:author="Caitlin Page Casar" w:date="2019-06-04T21:11:00Z">
        <w:r w:rsidR="00E058AC">
          <w:rPr>
            <w:rFonts w:ascii="TimesNewRomanPSMT" w:hAnsi="TimesNewRomanPSMT"/>
            <w:sz w:val="22"/>
            <w:szCs w:val="22"/>
          </w:rPr>
          <w:t xml:space="preserve">only a subpopulation </w:t>
        </w:r>
      </w:ins>
      <w:ins w:id="1370" w:author="Caitlin Page Casar" w:date="2019-06-05T10:32:00Z">
        <w:r w:rsidR="002A0394">
          <w:rPr>
            <w:rFonts w:ascii="TimesNewRomanPSMT" w:hAnsi="TimesNewRomanPSMT"/>
            <w:sz w:val="22"/>
            <w:szCs w:val="22"/>
          </w:rPr>
          <w:t xml:space="preserve">of the microbiome </w:t>
        </w:r>
      </w:ins>
      <w:ins w:id="1371" w:author="Caitlin Page Casar" w:date="2019-06-04T21:11:00Z">
        <w:r w:rsidR="00E058AC">
          <w:rPr>
            <w:rFonts w:ascii="TimesNewRomanPSMT" w:hAnsi="TimesNewRomanPSMT"/>
            <w:sz w:val="22"/>
            <w:szCs w:val="22"/>
          </w:rPr>
          <w:t>is c</w:t>
        </w:r>
      </w:ins>
      <w:ins w:id="1372" w:author="Caitlin Page Casar" w:date="2019-06-04T21:12:00Z">
        <w:r w:rsidR="00E058AC">
          <w:rPr>
            <w:rFonts w:ascii="TimesNewRomanPSMT" w:hAnsi="TimesNewRomanPSMT"/>
            <w:sz w:val="22"/>
            <w:szCs w:val="22"/>
          </w:rPr>
          <w:t>apable of biofilm formation or using minerals as sources of energy</w:t>
        </w:r>
      </w:ins>
      <w:ins w:id="1373" w:author="Caitlin Page Casar" w:date="2019-06-04T21:13:00Z">
        <w:r w:rsidR="00E058AC">
          <w:rPr>
            <w:rFonts w:ascii="TimesNewRomanPSMT" w:hAnsi="TimesNewRomanPSMT"/>
            <w:sz w:val="22"/>
            <w:szCs w:val="22"/>
          </w:rPr>
          <w:t xml:space="preserve">. </w:t>
        </w:r>
      </w:ins>
      <w:ins w:id="1374" w:author="Caitlin Page Casar" w:date="2019-06-04T21:17:00Z">
        <w:r w:rsidR="00E058AC">
          <w:rPr>
            <w:rFonts w:ascii="TimesNewRomanPSMT" w:hAnsi="TimesNewRomanPSMT"/>
            <w:sz w:val="22"/>
            <w:szCs w:val="22"/>
          </w:rPr>
          <w:t>Alternatively, c</w:t>
        </w:r>
      </w:ins>
      <w:ins w:id="1375" w:author="Caitlin Page Casar" w:date="2019-06-04T21:15:00Z">
        <w:r w:rsidR="00E058AC">
          <w:rPr>
            <w:rFonts w:ascii="TimesNewRomanPSMT" w:hAnsi="TimesNewRomanPSMT"/>
            <w:sz w:val="22"/>
            <w:szCs w:val="22"/>
          </w:rPr>
          <w:t>ompetition for dissolved substrates</w:t>
        </w:r>
      </w:ins>
      <w:ins w:id="1376" w:author="Caitlin Page Casar" w:date="2019-06-04T21:16:00Z">
        <w:r w:rsidR="00E058AC">
          <w:rPr>
            <w:rFonts w:ascii="TimesNewRomanPSMT" w:hAnsi="TimesNewRomanPSMT"/>
            <w:sz w:val="22"/>
            <w:szCs w:val="22"/>
          </w:rPr>
          <w:t xml:space="preserve"> may promote mineral colonization by opportunists</w:t>
        </w:r>
      </w:ins>
      <w:ins w:id="1377" w:author="Caitlin Page Casar" w:date="2019-06-04T21:17:00Z">
        <w:r w:rsidR="00E058AC">
          <w:rPr>
            <w:rFonts w:ascii="TimesNewRomanPSMT" w:hAnsi="TimesNewRomanPSMT"/>
            <w:sz w:val="22"/>
            <w:szCs w:val="22"/>
          </w:rPr>
          <w:t xml:space="preserve"> capable of </w:t>
        </w:r>
      </w:ins>
      <w:ins w:id="1378" w:author="Caitlin Page Casar" w:date="2019-06-04T21:16:00Z">
        <w:r w:rsidR="00E058AC">
          <w:rPr>
            <w:rFonts w:ascii="TimesNewRomanPSMT" w:hAnsi="TimesNewRomanPSMT"/>
            <w:sz w:val="22"/>
            <w:szCs w:val="22"/>
          </w:rPr>
          <w:t>taking advantage of energy available in minerals</w:t>
        </w:r>
      </w:ins>
      <w:ins w:id="1379" w:author="Caitlin Page Casar" w:date="2019-06-04T21:15:00Z">
        <w:r w:rsidR="00E058AC">
          <w:rPr>
            <w:rFonts w:ascii="TimesNewRomanPSMT" w:hAnsi="TimesNewRomanPSMT"/>
            <w:sz w:val="22"/>
            <w:szCs w:val="22"/>
          </w:rPr>
          <w:t xml:space="preserve">. </w:t>
        </w:r>
      </w:ins>
      <w:ins w:id="1380" w:author="Caitlin Page Casar" w:date="2019-06-05T16:37:00Z">
        <w:r w:rsidR="000C3BF1">
          <w:rPr>
            <w:sz w:val="22"/>
            <w:szCs w:val="22"/>
          </w:rPr>
          <w:t xml:space="preserve">Diversity has been shown to </w:t>
        </w:r>
      </w:ins>
      <w:ins w:id="1381" w:author="Caitlin Page Casar" w:date="2019-06-05T16:45:00Z">
        <w:r w:rsidR="00D2401D">
          <w:rPr>
            <w:sz w:val="22"/>
            <w:szCs w:val="22"/>
          </w:rPr>
          <w:t xml:space="preserve">significantly </w:t>
        </w:r>
      </w:ins>
      <w:ins w:id="1382" w:author="Caitlin Page Casar" w:date="2019-06-05T16:37:00Z">
        <w:r w:rsidR="000C3BF1">
          <w:rPr>
            <w:sz w:val="22"/>
            <w:szCs w:val="22"/>
          </w:rPr>
          <w:t xml:space="preserve">increase </w:t>
        </w:r>
      </w:ins>
      <w:ins w:id="1383" w:author="Caitlin Page Casar" w:date="2019-06-05T16:48:00Z">
        <w:r w:rsidR="00D2401D">
          <w:rPr>
            <w:sz w:val="22"/>
            <w:szCs w:val="22"/>
          </w:rPr>
          <w:t>within the first few days of</w:t>
        </w:r>
      </w:ins>
      <w:ins w:id="1384" w:author="Caitlin Page Casar" w:date="2019-06-05T16:37:00Z">
        <w:r w:rsidR="000C3BF1">
          <w:rPr>
            <w:sz w:val="22"/>
            <w:szCs w:val="22"/>
          </w:rPr>
          <w:t xml:space="preserve"> </w:t>
        </w:r>
      </w:ins>
      <w:ins w:id="1385" w:author="Caitlin Page Casar" w:date="2019-06-05T16:38:00Z">
        <w:r w:rsidR="000C3BF1">
          <w:rPr>
            <w:sz w:val="22"/>
            <w:szCs w:val="22"/>
          </w:rPr>
          <w:t xml:space="preserve">biofilm </w:t>
        </w:r>
      </w:ins>
      <w:ins w:id="1386" w:author="Caitlin Page Casar" w:date="2019-06-05T16:37:00Z">
        <w:r w:rsidR="000C3BF1">
          <w:rPr>
            <w:sz w:val="22"/>
            <w:szCs w:val="22"/>
          </w:rPr>
          <w:t>development</w:t>
        </w:r>
      </w:ins>
      <w:ins w:id="1387" w:author="Caitlin Page Casar" w:date="2019-06-05T16:42:00Z">
        <w:r w:rsidR="000C3BF1">
          <w:rPr>
            <w:sz w:val="22"/>
            <w:szCs w:val="22"/>
          </w:rPr>
          <w:t xml:space="preserve"> </w:t>
        </w:r>
      </w:ins>
      <w:ins w:id="1388" w:author="Caitlin Page Casar" w:date="2019-06-05T16:49:00Z">
        <w:r w:rsidR="00D2401D">
          <w:rPr>
            <w:sz w:val="22"/>
            <w:szCs w:val="22"/>
          </w:rPr>
          <w:t>and remain relatively stable on</w:t>
        </w:r>
      </w:ins>
      <w:ins w:id="1389" w:author="Caitlin Page Casar" w:date="2019-06-05T16:42:00Z">
        <w:r w:rsidR="000C3BF1">
          <w:rPr>
            <w:sz w:val="22"/>
            <w:szCs w:val="22"/>
          </w:rPr>
          <w:t xml:space="preserve"> timescales</w:t>
        </w:r>
      </w:ins>
      <w:ins w:id="1390" w:author="Caitlin Page Casar" w:date="2019-06-05T16:49:00Z">
        <w:r w:rsidR="00D2401D">
          <w:rPr>
            <w:sz w:val="22"/>
            <w:szCs w:val="22"/>
          </w:rPr>
          <w:t xml:space="preserve"> similar</w:t>
        </w:r>
      </w:ins>
      <w:ins w:id="1391" w:author="Caitlin Page Casar" w:date="2019-06-05T16:42:00Z">
        <w:r w:rsidR="000C3BF1">
          <w:rPr>
            <w:sz w:val="22"/>
            <w:szCs w:val="22"/>
          </w:rPr>
          <w:t xml:space="preserve"> to our study</w:t>
        </w:r>
      </w:ins>
      <w:ins w:id="1392" w:author="Caitlin Page Casar" w:date="2019-06-05T16:39:00Z">
        <w:r w:rsidR="000C3BF1">
          <w:rPr>
            <w:sz w:val="22"/>
            <w:szCs w:val="22"/>
          </w:rPr>
          <w:t xml:space="preserve"> </w:t>
        </w:r>
      </w:ins>
      <w:ins w:id="1393"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1394" w:author="Caitlin Page Casar" w:date="2019-06-05T16:40:00Z">
        <w:r w:rsidR="000C3BF1" w:rsidRPr="000C3BF1">
          <w:rPr>
            <w:sz w:val="22"/>
            <w:rPrChange w:id="1395" w:author="Caitlin Page Casar" w:date="2019-06-05T16:40:00Z">
              <w:rPr/>
            </w:rPrChange>
          </w:rPr>
          <w:t>(</w:t>
        </w:r>
        <w:proofErr w:type="spellStart"/>
        <w:r w:rsidR="000C3BF1" w:rsidRPr="000C3BF1">
          <w:rPr>
            <w:sz w:val="22"/>
            <w:rPrChange w:id="1396" w:author="Caitlin Page Casar" w:date="2019-06-05T16:40:00Z">
              <w:rPr/>
            </w:rPrChange>
          </w:rPr>
          <w:t>Gulmann</w:t>
        </w:r>
        <w:proofErr w:type="spellEnd"/>
        <w:r w:rsidR="000C3BF1" w:rsidRPr="000C3BF1">
          <w:rPr>
            <w:sz w:val="22"/>
            <w:rPrChange w:id="1397" w:author="Caitlin Page Casar" w:date="2019-06-05T16:40:00Z">
              <w:rPr/>
            </w:rPrChange>
          </w:rPr>
          <w:t xml:space="preserve"> </w:t>
        </w:r>
        <w:r w:rsidR="000C3BF1" w:rsidRPr="000C3BF1">
          <w:rPr>
            <w:i/>
            <w:iCs/>
            <w:sz w:val="22"/>
            <w:rPrChange w:id="1398" w:author="Caitlin Page Casar" w:date="2019-06-05T16:40:00Z">
              <w:rPr>
                <w:i/>
                <w:iCs/>
              </w:rPr>
            </w:rPrChange>
          </w:rPr>
          <w:t>et al.</w:t>
        </w:r>
        <w:r w:rsidR="000C3BF1" w:rsidRPr="000C3BF1">
          <w:rPr>
            <w:sz w:val="22"/>
            <w:rPrChange w:id="1399" w:author="Caitlin Page Casar" w:date="2019-06-05T16:40:00Z">
              <w:rPr/>
            </w:rPrChange>
          </w:rPr>
          <w:t>, 2015)</w:t>
        </w:r>
        <w:r w:rsidR="000C3BF1">
          <w:rPr>
            <w:sz w:val="22"/>
            <w:szCs w:val="22"/>
          </w:rPr>
          <w:fldChar w:fldCharType="end"/>
        </w:r>
      </w:ins>
      <w:ins w:id="1400" w:author="Caitlin Page Casar" w:date="2019-06-05T16:39:00Z">
        <w:r w:rsidR="000C3BF1">
          <w:rPr>
            <w:sz w:val="22"/>
            <w:szCs w:val="22"/>
          </w:rPr>
          <w:t>.</w:t>
        </w:r>
      </w:ins>
      <w:ins w:id="1401" w:author="Caitlin Page Casar" w:date="2019-06-05T16:37:00Z">
        <w:r w:rsidR="000C3BF1">
          <w:rPr>
            <w:sz w:val="22"/>
            <w:szCs w:val="22"/>
          </w:rPr>
          <w:t xml:space="preserve"> </w:t>
        </w:r>
      </w:ins>
      <w:ins w:id="1402" w:author="Caitlin Page Casar" w:date="2019-06-05T16:49:00Z">
        <w:r w:rsidR="00D2401D">
          <w:rPr>
            <w:sz w:val="22"/>
            <w:szCs w:val="22"/>
          </w:rPr>
          <w:t xml:space="preserve">We </w:t>
        </w:r>
      </w:ins>
      <w:ins w:id="1403" w:author="Caitlin Page Casar" w:date="2019-06-05T16:43:00Z">
        <w:r w:rsidR="000C3BF1">
          <w:rPr>
            <w:sz w:val="22"/>
            <w:szCs w:val="22"/>
          </w:rPr>
          <w:t>found</w:t>
        </w:r>
      </w:ins>
      <w:ins w:id="1404" w:author="Caitlin Page Casar" w:date="2019-06-05T16:37:00Z">
        <w:r w:rsidR="000C3BF1">
          <w:rPr>
            <w:sz w:val="22"/>
            <w:szCs w:val="22"/>
          </w:rPr>
          <w:t xml:space="preserve"> no clear trends in diversity </w:t>
        </w:r>
      </w:ins>
      <w:ins w:id="1405" w:author="Caitlin Page Casar" w:date="2019-06-05T16:43:00Z">
        <w:r w:rsidR="00D2401D">
          <w:rPr>
            <w:sz w:val="22"/>
            <w:szCs w:val="22"/>
          </w:rPr>
          <w:t xml:space="preserve">or </w:t>
        </w:r>
      </w:ins>
      <w:ins w:id="1406"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1407" w:author="Caitlin Page Casar" w:date="2019-06-05T16:44:00Z">
        <w:r w:rsidR="00D2401D">
          <w:rPr>
            <w:sz w:val="22"/>
            <w:szCs w:val="22"/>
          </w:rPr>
          <w:t xml:space="preserve">, suggesting the maturity of biofilms upon collection. </w:t>
        </w:r>
      </w:ins>
    </w:p>
    <w:p w14:paraId="5842D984" w14:textId="178D8166" w:rsidR="00C70A24" w:rsidDel="000C3BF1" w:rsidRDefault="000130C8" w:rsidP="008C7181">
      <w:pPr>
        <w:spacing w:before="120" w:line="276" w:lineRule="auto"/>
        <w:jc w:val="both"/>
        <w:rPr>
          <w:del w:id="1408" w:author="Caitlin Page Casar" w:date="2019-06-04T14:05:00Z"/>
          <w:sz w:val="22"/>
          <w:szCs w:val="22"/>
        </w:rPr>
      </w:pPr>
      <w:ins w:id="1409" w:author="Caitlin Page Casar" w:date="2019-07-17T15:21:00Z">
        <w:r w:rsidRPr="00FF273C">
          <w:rPr>
            <w:rFonts w:ascii="TimesNewRomanPSMT" w:hAnsi="TimesNewRomanPSMT"/>
            <w:sz w:val="22"/>
            <w:szCs w:val="22"/>
          </w:rPr>
          <w:t xml:space="preserve">Microbial communities </w:t>
        </w:r>
      </w:ins>
      <w:ins w:id="1410" w:author="Caitlin Page Casar" w:date="2019-07-17T15:26:00Z">
        <w:r>
          <w:rPr>
            <w:rFonts w:ascii="TimesNewRomanPSMT" w:hAnsi="TimesNewRomanPSMT"/>
            <w:sz w:val="22"/>
            <w:szCs w:val="22"/>
          </w:rPr>
          <w:t>within</w:t>
        </w:r>
      </w:ins>
      <w:ins w:id="1411" w:author="Caitlin Page Casar" w:date="2019-07-17T15:21:00Z">
        <w:r w:rsidRPr="00FF273C">
          <w:rPr>
            <w:rFonts w:ascii="TimesNewRomanPSMT" w:hAnsi="TimesNewRomanPSMT"/>
            <w:sz w:val="22"/>
            <w:szCs w:val="22"/>
          </w:rPr>
          <w:t xml:space="preserve"> each study location</w:t>
        </w:r>
        <w:r>
          <w:rPr>
            <w:rFonts w:ascii="TimesNewRomanPSMT" w:hAnsi="TimesNewRomanPSMT"/>
            <w:sz w:val="22"/>
            <w:szCs w:val="22"/>
          </w:rPr>
          <w:t xml:space="preserve"> form distinct groups</w:t>
        </w:r>
        <w:r w:rsidRPr="00FF273C">
          <w:rPr>
            <w:rFonts w:ascii="TimesNewRomanPSMT" w:hAnsi="TimesNewRomanPSMT"/>
            <w:sz w:val="22"/>
            <w:szCs w:val="22"/>
          </w:rPr>
          <w:t xml:space="preserve"> </w:t>
        </w:r>
        <w:r>
          <w:rPr>
            <w:rFonts w:ascii="TimesNewRomanPSMT" w:hAnsi="TimesNewRomanPSMT"/>
            <w:sz w:val="22"/>
            <w:szCs w:val="22"/>
          </w:rPr>
          <w:t xml:space="preserve">in NMDS space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ins>
      <w:ins w:id="1412" w:author="Caitlin Page Casar" w:date="2019-07-17T15:32:00Z">
        <w:r w:rsidR="005941F1">
          <w:rPr>
            <w:rFonts w:ascii="TimesNewRomanPSMT" w:hAnsi="TimesNewRomanPSMT"/>
            <w:color w:val="FF0000"/>
            <w:sz w:val="22"/>
            <w:szCs w:val="22"/>
          </w:rPr>
          <w:t>8</w:t>
        </w:r>
      </w:ins>
      <w:ins w:id="1413" w:author="Caitlin Page Casar" w:date="2019-07-17T15:21:00Z">
        <w:r>
          <w:rPr>
            <w:rFonts w:ascii="TimesNewRomanPSMT" w:hAnsi="TimesNewRomanPSMT"/>
            <w:sz w:val="22"/>
            <w:szCs w:val="22"/>
          </w:rPr>
          <w:t>)</w:t>
        </w:r>
        <w:r>
          <w:rPr>
            <w:rFonts w:ascii="TimesNewRomanPSMT" w:hAnsi="TimesNewRomanPSMT"/>
            <w:sz w:val="22"/>
            <w:szCs w:val="22"/>
          </w:rPr>
          <w:t>, suggesting t</w:t>
        </w:r>
      </w:ins>
      <w:ins w:id="1414" w:author="Maggie Osburn" w:date="2019-07-17T10:55:00Z">
        <w:del w:id="1415" w:author="Caitlin Page Casar" w:date="2019-07-17T15:21:00Z">
          <w:r w:rsidR="00CC75F1" w:rsidDel="000130C8">
            <w:rPr>
              <w:rFonts w:ascii="TimesNewRomanPSMT" w:hAnsi="TimesNewRomanPSMT"/>
              <w:sz w:val="22"/>
              <w:szCs w:val="22"/>
            </w:rPr>
            <w:delText xml:space="preserve">Theof [what] </w:delText>
          </w:r>
        </w:del>
      </w:ins>
      <w:ins w:id="1416" w:author="Caitlin Page Casar" w:date="2019-06-05T10:29:00Z">
        <w:r w:rsidR="002A0394">
          <w:rPr>
            <w:rFonts w:ascii="TimesNewRomanPSMT" w:hAnsi="TimesNewRomanPSMT"/>
            <w:sz w:val="22"/>
            <w:szCs w:val="22"/>
          </w:rPr>
          <w:t xml:space="preserve">hat </w:t>
        </w:r>
      </w:ins>
      <w:ins w:id="1417" w:author="Caitlin Page Casar" w:date="2019-07-17T15:23:00Z">
        <w:r>
          <w:rPr>
            <w:rFonts w:ascii="TimesNewRomanPSMT" w:hAnsi="TimesNewRomanPSMT"/>
            <w:sz w:val="22"/>
            <w:szCs w:val="22"/>
          </w:rPr>
          <w:t>local</w:t>
        </w:r>
      </w:ins>
      <w:ins w:id="1418" w:author="Caitlin Page Casar" w:date="2019-07-17T15:24:00Z">
        <w:r>
          <w:rPr>
            <w:rFonts w:ascii="TimesNewRomanPSMT" w:hAnsi="TimesNewRomanPSMT"/>
            <w:sz w:val="22"/>
            <w:szCs w:val="22"/>
          </w:rPr>
          <w:t xml:space="preserve"> environmental factors such as </w:t>
        </w:r>
      </w:ins>
      <w:ins w:id="1419" w:author="Caitlin Page Casar" w:date="2019-06-05T10:29:00Z">
        <w:r w:rsidR="002A0394">
          <w:rPr>
            <w:rFonts w:ascii="TimesNewRomanPSMT" w:hAnsi="TimesNewRomanPSMT"/>
            <w:sz w:val="22"/>
            <w:szCs w:val="22"/>
          </w:rPr>
          <w:t>f</w:t>
        </w:r>
      </w:ins>
      <w:ins w:id="1420" w:author="Caitlin Page Casar" w:date="2019-06-04T21:28:00Z">
        <w:r w:rsidR="006817CD">
          <w:rPr>
            <w:rFonts w:ascii="TimesNewRomanPSMT" w:hAnsi="TimesNewRomanPSMT"/>
            <w:sz w:val="22"/>
            <w:szCs w:val="22"/>
          </w:rPr>
          <w:t xml:space="preserve">luid geochemistry </w:t>
        </w:r>
      </w:ins>
      <w:ins w:id="1421" w:author="Caitlin Page Casar" w:date="2019-07-17T15:24:00Z">
        <w:r>
          <w:rPr>
            <w:rFonts w:ascii="TimesNewRomanPSMT" w:hAnsi="TimesNewRomanPSMT"/>
            <w:sz w:val="22"/>
            <w:szCs w:val="22"/>
          </w:rPr>
          <w:t>and host rock mineralogy are</w:t>
        </w:r>
      </w:ins>
      <w:ins w:id="1422" w:author="Caitlin Page Casar" w:date="2019-06-04T21:28:00Z">
        <w:r w:rsidR="006817CD">
          <w:rPr>
            <w:rFonts w:ascii="TimesNewRomanPSMT" w:hAnsi="TimesNewRomanPSMT"/>
            <w:sz w:val="22"/>
            <w:szCs w:val="22"/>
          </w:rPr>
          <w:t xml:space="preserve"> the primary driver</w:t>
        </w:r>
      </w:ins>
      <w:ins w:id="1423" w:author="Caitlin Page Casar" w:date="2019-07-17T15:24:00Z">
        <w:r>
          <w:rPr>
            <w:rFonts w:ascii="TimesNewRomanPSMT" w:hAnsi="TimesNewRomanPSMT"/>
            <w:sz w:val="22"/>
            <w:szCs w:val="22"/>
          </w:rPr>
          <w:t>s</w:t>
        </w:r>
      </w:ins>
      <w:ins w:id="1424" w:author="Caitlin Page Casar" w:date="2019-06-04T21:28:00Z">
        <w:r w:rsidR="006817CD">
          <w:rPr>
            <w:rFonts w:ascii="TimesNewRomanPSMT" w:hAnsi="TimesNewRomanPSMT"/>
            <w:sz w:val="22"/>
            <w:szCs w:val="22"/>
          </w:rPr>
          <w:t xml:space="preserve"> of dissimilarity among communities between each site</w:t>
        </w:r>
      </w:ins>
      <w:ins w:id="1425" w:author="Caitlin Page Casar" w:date="2019-07-16T23:14:00Z">
        <w:r w:rsidR="00374BD0">
          <w:rPr>
            <w:rFonts w:ascii="TimesNewRomanPSMT" w:hAnsi="TimesNewRomanPSMT"/>
            <w:sz w:val="22"/>
            <w:szCs w:val="22"/>
          </w:rPr>
          <w:t xml:space="preserve">, </w:t>
        </w:r>
      </w:ins>
      <w:ins w:id="1426" w:author="Caitlin Page Casar" w:date="2019-07-17T15:21:00Z">
        <w:r>
          <w:rPr>
            <w:rFonts w:ascii="TimesNewRomanPSMT" w:hAnsi="TimesNewRomanPSMT"/>
            <w:sz w:val="22"/>
            <w:szCs w:val="22"/>
          </w:rPr>
          <w:t xml:space="preserve">as shown previously </w:t>
        </w:r>
        <w:r>
          <w:rPr>
            <w:rFonts w:ascii="TimesNewRomanPSMT" w:hAnsi="TimesNewRomanPSMT"/>
            <w:sz w:val="22"/>
            <w:szCs w:val="22"/>
          </w:rPr>
          <w:fldChar w:fldCharType="begin"/>
        </w:r>
      </w:ins>
      <w:ins w:id="1427" w:author="Caitlin Page Casar" w:date="2019-07-17T15:22:00Z">
        <w:r>
          <w:rPr>
            <w:rFonts w:ascii="TimesNewRomanPSMT" w:hAnsi="TimesNewRomanPSMT"/>
            <w:sz w:val="22"/>
            <w:szCs w:val="22"/>
          </w:rPr>
          <w:instrText xml:space="preserve"> ADDIN ZOTERO_ITEM CSL_CITATION {"citationID":"I0MOxDWH","properties":{"formattedCitation":"(Osburn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r>
        <w:rPr>
          <w:rFonts w:ascii="TimesNewRomanPSMT" w:hAnsi="TimesNewRomanPSMT"/>
          <w:sz w:val="22"/>
          <w:szCs w:val="22"/>
        </w:rPr>
        <w:fldChar w:fldCharType="separate"/>
      </w:r>
      <w:ins w:id="1428" w:author="Caitlin Page Casar" w:date="2019-07-17T15:22:00Z">
        <w:r w:rsidRPr="000130C8">
          <w:rPr>
            <w:rFonts w:ascii="TimesNewRomanPSMT" w:hAnsi="TimesNewRomanPSMT" w:cs="TimesNewRomanPSMT"/>
            <w:sz w:val="22"/>
            <w:rPrChange w:id="1429" w:author="Caitlin Page Casar" w:date="2019-07-17T15:22:00Z">
              <w:rPr/>
            </w:rPrChange>
          </w:rPr>
          <w:t>(</w:t>
        </w:r>
        <w:proofErr w:type="spellStart"/>
        <w:r w:rsidRPr="000130C8">
          <w:rPr>
            <w:rFonts w:ascii="TimesNewRomanPSMT" w:hAnsi="TimesNewRomanPSMT" w:cs="TimesNewRomanPSMT"/>
            <w:sz w:val="22"/>
            <w:rPrChange w:id="1430" w:author="Caitlin Page Casar" w:date="2019-07-17T15:22:00Z">
              <w:rPr/>
            </w:rPrChange>
          </w:rPr>
          <w:t>Osburn</w:t>
        </w:r>
        <w:proofErr w:type="spellEnd"/>
        <w:r w:rsidRPr="000130C8">
          <w:rPr>
            <w:rFonts w:ascii="TimesNewRomanPSMT" w:hAnsi="TimesNewRomanPSMT" w:cs="TimesNewRomanPSMT"/>
            <w:sz w:val="22"/>
            <w:rPrChange w:id="1431" w:author="Caitlin Page Casar" w:date="2019-07-17T15:22:00Z">
              <w:rPr/>
            </w:rPrChange>
          </w:rPr>
          <w:t xml:space="preserve"> </w:t>
        </w:r>
        <w:r w:rsidRPr="000130C8">
          <w:rPr>
            <w:rFonts w:ascii="TimesNewRomanPSMT" w:hAnsi="TimesNewRomanPSMT" w:cs="TimesNewRomanPSMT"/>
            <w:i/>
            <w:iCs/>
            <w:sz w:val="22"/>
            <w:rPrChange w:id="1432" w:author="Caitlin Page Casar" w:date="2019-07-17T15:22:00Z">
              <w:rPr>
                <w:i/>
                <w:iCs/>
              </w:rPr>
            </w:rPrChange>
          </w:rPr>
          <w:t>et al.</w:t>
        </w:r>
        <w:r w:rsidRPr="000130C8">
          <w:rPr>
            <w:rFonts w:ascii="TimesNewRomanPSMT" w:hAnsi="TimesNewRomanPSMT" w:cs="TimesNewRomanPSMT"/>
            <w:sz w:val="22"/>
            <w:rPrChange w:id="1433" w:author="Caitlin Page Casar" w:date="2019-07-17T15:22:00Z">
              <w:rPr/>
            </w:rPrChange>
          </w:rPr>
          <w:t>, 2014)</w:t>
        </w:r>
      </w:ins>
      <w:ins w:id="1434" w:author="Caitlin Page Casar" w:date="2019-07-17T15:21:00Z">
        <w:r>
          <w:rPr>
            <w:rFonts w:ascii="TimesNewRomanPSMT" w:hAnsi="TimesNewRomanPSMT"/>
            <w:sz w:val="22"/>
            <w:szCs w:val="22"/>
          </w:rPr>
          <w:fldChar w:fldCharType="end"/>
        </w:r>
      </w:ins>
      <w:ins w:id="1435" w:author="Caitlin Page Casar" w:date="2019-06-04T21:28:00Z">
        <w:r w:rsidR="006817CD">
          <w:rPr>
            <w:rFonts w:ascii="TimesNewRomanPSMT" w:hAnsi="TimesNewRomanPSMT"/>
            <w:sz w:val="22"/>
            <w:szCs w:val="22"/>
          </w:rPr>
          <w:t xml:space="preserve">. </w:t>
        </w:r>
      </w:ins>
      <w:ins w:id="1436" w:author="Caitlin Page Casar" w:date="2019-07-17T15:22:00Z">
        <w:r>
          <w:rPr>
            <w:rFonts w:ascii="TimesNewRomanPSMT" w:hAnsi="TimesNewRomanPSMT"/>
            <w:sz w:val="22"/>
            <w:szCs w:val="22"/>
          </w:rPr>
          <w:t xml:space="preserve">Further, </w:t>
        </w:r>
      </w:ins>
      <w:proofErr w:type="spellStart"/>
      <w:ins w:id="1437" w:author="Caitlin Page Casar" w:date="2019-06-04T21:28:00Z">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w:t>
        </w:r>
      </w:ins>
      <w:ins w:id="1438" w:author="Caitlin Page Casar" w:date="2019-07-17T15:23:00Z">
        <w:r>
          <w:rPr>
            <w:rFonts w:ascii="TimesNewRomanPSMT" w:hAnsi="TimesNewRomanPSMT"/>
            <w:sz w:val="22"/>
            <w:szCs w:val="22"/>
          </w:rPr>
          <w:t>are</w:t>
        </w:r>
      </w:ins>
      <w:ins w:id="1439" w:author="Caitlin Page Casar" w:date="2019-06-04T21:28:00Z">
        <w:r w:rsidR="006817CD">
          <w:rPr>
            <w:rFonts w:ascii="TimesNewRomanPSMT" w:hAnsi="TimesNewRomanPSMT"/>
            <w:sz w:val="22"/>
            <w:szCs w:val="22"/>
          </w:rPr>
          <w:t xml:space="preserve"> compositionally distinct from ambient communities, indicating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not </w:t>
        </w:r>
      </w:ins>
      <w:ins w:id="1440" w:author="Caitlin Page Casar" w:date="2019-07-17T15:26:00Z">
        <w:r>
          <w:rPr>
            <w:rFonts w:ascii="TimesNewRomanPSMT" w:hAnsi="TimesNewRomanPSMT"/>
            <w:sz w:val="22"/>
            <w:szCs w:val="22"/>
          </w:rPr>
          <w:t xml:space="preserve">majorly </w:t>
        </w:r>
      </w:ins>
      <w:ins w:id="1441" w:author="Caitlin Page Casar" w:date="2019-06-04T21:28:00Z">
        <w:r w:rsidR="006817CD">
          <w:rPr>
            <w:rFonts w:ascii="TimesNewRomanPSMT" w:hAnsi="TimesNewRomanPSMT"/>
            <w:sz w:val="22"/>
            <w:szCs w:val="22"/>
          </w:rPr>
          <w:t>influenced by contamination</w:t>
        </w:r>
      </w:ins>
      <w:ins w:id="1442" w:author="Caitlin Page Casar" w:date="2019-06-04T22:06:00Z">
        <w:r w:rsidR="00E578B5">
          <w:rPr>
            <w:rFonts w:ascii="TimesNewRomanPSMT" w:hAnsi="TimesNewRomanPSMT"/>
            <w:sz w:val="22"/>
            <w:szCs w:val="22"/>
          </w:rPr>
          <w:t xml:space="preserve"> (</w:t>
        </w:r>
      </w:ins>
      <w:ins w:id="1443" w:author="Caitlin Page Casar" w:date="2019-06-04T22:07:00Z">
        <w:r w:rsidR="00E578B5" w:rsidRPr="002A0394">
          <w:rPr>
            <w:rFonts w:ascii="TimesNewRomanPSMT" w:hAnsi="TimesNewRomanPSMT"/>
            <w:color w:val="FF0000"/>
            <w:sz w:val="22"/>
            <w:szCs w:val="22"/>
            <w:rPrChange w:id="1444"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1445" w:author="Caitlin Page Casar" w:date="2019-06-04T21:28:00Z">
        <w:r w:rsidR="006817CD">
          <w:rPr>
            <w:rFonts w:ascii="TimesNewRomanPSMT" w:hAnsi="TimesNewRomanPSMT"/>
            <w:sz w:val="22"/>
            <w:szCs w:val="22"/>
          </w:rPr>
          <w:t>.</w:t>
        </w:r>
      </w:ins>
      <w:ins w:id="1446" w:author="Caitlin Page Casar" w:date="2019-06-04T21:29:00Z">
        <w:r w:rsidR="006817CD" w:rsidRPr="006817CD">
          <w:rPr>
            <w:rFonts w:ascii="TimesNewRomanPSMT" w:hAnsi="TimesNewRomanPSMT"/>
            <w:sz w:val="22"/>
            <w:szCs w:val="22"/>
          </w:rPr>
          <w:t xml:space="preserve"> </w:t>
        </w:r>
      </w:ins>
      <w:ins w:id="1447" w:author="Caitlin Page Casar" w:date="2019-07-17T15:28:00Z">
        <w:r w:rsidR="005941F1">
          <w:rPr>
            <w:rFonts w:ascii="TimesNewRomanPSMT" w:hAnsi="TimesNewRomanPSMT"/>
            <w:sz w:val="22"/>
            <w:szCs w:val="22"/>
          </w:rPr>
          <w:t xml:space="preserve">Additionally, NMDS ordination reveals differences between fluid and biofilm communities. </w:t>
        </w:r>
      </w:ins>
      <w:ins w:id="1448" w:author="Caitlin Page Casar" w:date="2019-06-04T21:30:00Z">
        <w:r w:rsidR="006817CD">
          <w:rPr>
            <w:rFonts w:ascii="TimesNewRomanPSMT" w:hAnsi="TimesNewRomanPSMT"/>
            <w:sz w:val="22"/>
            <w:szCs w:val="22"/>
          </w:rPr>
          <w:t xml:space="preserve">While there is </w:t>
        </w:r>
        <w:del w:id="1449" w:author="Maggie Osburn" w:date="2019-07-17T10:57:00Z">
          <w:r w:rsidR="006817CD" w:rsidDel="00CC75F1">
            <w:rPr>
              <w:rFonts w:ascii="TimesNewRomanPSMT" w:hAnsi="TimesNewRomanPSMT"/>
              <w:sz w:val="22"/>
              <w:szCs w:val="22"/>
            </w:rPr>
            <w:delText xml:space="preserve">a high amount of </w:delText>
          </w:r>
        </w:del>
      </w:ins>
      <w:ins w:id="1450" w:author="Maggie Osburn" w:date="2019-07-17T10:57:00Z">
        <w:r w:rsidR="00CC75F1">
          <w:rPr>
            <w:rFonts w:ascii="TimesNewRomanPSMT" w:hAnsi="TimesNewRomanPSMT"/>
            <w:sz w:val="22"/>
            <w:szCs w:val="22"/>
          </w:rPr>
          <w:t xml:space="preserve">significant </w:t>
        </w:r>
      </w:ins>
      <w:ins w:id="1451" w:author="Caitlin Page Casar" w:date="2019-06-04T21:30:00Z">
        <w:r w:rsidR="006817CD">
          <w:rPr>
            <w:rFonts w:ascii="TimesNewRomanPSMT" w:hAnsi="TimesNewRomanPSMT"/>
            <w:sz w:val="22"/>
            <w:szCs w:val="22"/>
          </w:rPr>
          <w:t>overlap among fluid and biofilm communities in NMDS space at D3 and D6</w:t>
        </w:r>
        <w:r w:rsidR="008C7181">
          <w:rPr>
            <w:rFonts w:ascii="TimesNewRomanPSMT" w:hAnsi="TimesNewRomanPSMT"/>
            <w:sz w:val="22"/>
            <w:szCs w:val="22"/>
          </w:rPr>
          <w:t xml:space="preserve">, D1 </w:t>
        </w:r>
      </w:ins>
      <w:ins w:id="1452" w:author="Caitlin Page Casar" w:date="2019-06-04T21:31:00Z">
        <w:r w:rsidR="008C7181">
          <w:rPr>
            <w:rFonts w:ascii="TimesNewRomanPSMT" w:hAnsi="TimesNewRomanPSMT"/>
            <w:sz w:val="22"/>
            <w:szCs w:val="22"/>
          </w:rPr>
          <w:t xml:space="preserve">fluid and biofilm communities are distinct. D1 </w:t>
        </w:r>
      </w:ins>
      <w:ins w:id="1453" w:author="Caitlin Page Casar" w:date="2019-06-04T21:30:00Z">
        <w:r w:rsidR="006817CD">
          <w:rPr>
            <w:rFonts w:ascii="TimesNewRomanPSMT" w:hAnsi="TimesNewRomanPSMT"/>
            <w:sz w:val="22"/>
            <w:szCs w:val="22"/>
          </w:rPr>
          <w:t xml:space="preserve">communities shift from being dominated by </w:t>
        </w:r>
        <w:proofErr w:type="spellStart"/>
        <w:r w:rsidR="006817CD" w:rsidRPr="00901AA4">
          <w:rPr>
            <w:rFonts w:ascii="TimesNewRomanPSMT" w:hAnsi="TimesNewRomanPSMT"/>
            <w:i/>
            <w:sz w:val="22"/>
            <w:szCs w:val="22"/>
            <w:rPrChange w:id="1454" w:author="Caitlin Page Casar" w:date="2019-06-05T13:20:00Z">
              <w:rPr>
                <w:rFonts w:ascii="TimesNewRomanPSMT" w:hAnsi="TimesNewRomanPSMT"/>
                <w:sz w:val="22"/>
                <w:szCs w:val="22"/>
              </w:rPr>
            </w:rPrChange>
          </w:rPr>
          <w:t>Omnitrophica</w:t>
        </w:r>
        <w:proofErr w:type="spellEnd"/>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1455"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proofErr w:type="spellStart"/>
        <w:r w:rsidR="006817CD" w:rsidRPr="00901AA4">
          <w:rPr>
            <w:rFonts w:ascii="TimesNewRomanPSMT" w:hAnsi="TimesNewRomanPSMT"/>
            <w:i/>
            <w:sz w:val="22"/>
            <w:szCs w:val="22"/>
            <w:rPrChange w:id="1456" w:author="Caitlin Page Casar" w:date="2019-06-05T13:20:00Z">
              <w:rPr>
                <w:rFonts w:ascii="TimesNewRomanPSMT" w:hAnsi="TimesNewRomanPSMT"/>
                <w:sz w:val="22"/>
                <w:szCs w:val="22"/>
              </w:rPr>
            </w:rPrChange>
          </w:rPr>
          <w:t>Nitrospirae</w:t>
        </w:r>
        <w:proofErr w:type="spellEnd"/>
        <w:r w:rsidR="006817CD">
          <w:rPr>
            <w:rFonts w:ascii="TimesNewRomanPSMT" w:hAnsi="TimesNewRomanPSMT"/>
            <w:sz w:val="22"/>
            <w:szCs w:val="22"/>
          </w:rPr>
          <w:t xml:space="preserve"> in the biofilms. </w:t>
        </w:r>
      </w:ins>
      <w:ins w:id="1457" w:author="Caitlin Page Casar" w:date="2019-06-04T21:29:00Z">
        <w:r w:rsidR="006817CD">
          <w:rPr>
            <w:rFonts w:ascii="TimesNewRomanPSMT" w:hAnsi="TimesNewRomanPSMT"/>
            <w:sz w:val="22"/>
            <w:szCs w:val="22"/>
          </w:rPr>
          <w:t>Several</w:t>
        </w:r>
        <w:r w:rsidR="006817CD"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proofErr w:type="spellStart"/>
        <w:r w:rsidR="006817CD" w:rsidRPr="00FF273C">
          <w:rPr>
            <w:rFonts w:ascii="TimesNewRomanPSMT" w:hAnsi="TimesNewRomanPSMT"/>
            <w:i/>
            <w:sz w:val="22"/>
            <w:szCs w:val="22"/>
          </w:rPr>
          <w:t>Desulfobulbaceae</w:t>
        </w:r>
        <w:proofErr w:type="spellEnd"/>
        <w:r w:rsidR="006817CD" w:rsidRPr="00FF273C">
          <w:rPr>
            <w:rFonts w:ascii="TimesNewRomanPSMT" w:hAnsi="TimesNewRomanPSMT"/>
            <w:sz w:val="22"/>
            <w:szCs w:val="22"/>
          </w:rPr>
          <w:t xml:space="preserve"> at DeMMO3 and DeMMO6 and </w:t>
        </w:r>
        <w:proofErr w:type="spellStart"/>
        <w:r w:rsidR="006817CD" w:rsidRPr="00FF273C">
          <w:rPr>
            <w:rFonts w:ascii="TimesNewRomanPSMT" w:hAnsi="TimesNewRomanPSMT"/>
            <w:i/>
            <w:sz w:val="22"/>
            <w:szCs w:val="22"/>
          </w:rPr>
          <w:t>Thermodesulfovibrionia</w:t>
        </w:r>
        <w:proofErr w:type="spellEnd"/>
        <w:r w:rsidR="006817CD" w:rsidRPr="00FF273C">
          <w:rPr>
            <w:rFonts w:ascii="TimesNewRomanPSMT" w:hAnsi="TimesNewRomanPSMT"/>
            <w:sz w:val="22"/>
            <w:szCs w:val="22"/>
          </w:rPr>
          <w:t xml:space="preserve"> at DeMMO1</w:t>
        </w:r>
        <w:r w:rsidR="006817CD">
          <w:rPr>
            <w:rFonts w:ascii="TimesNewRomanPSMT" w:hAnsi="TimesNewRomanPSMT"/>
            <w:sz w:val="22"/>
            <w:szCs w:val="22"/>
          </w:rPr>
          <w:t xml:space="preserve">, </w:t>
        </w:r>
      </w:ins>
      <w:ins w:id="1458" w:author="Caitlin Page Casar" w:date="2019-06-04T21:09:00Z">
        <w:r w:rsidR="00E058AC">
          <w:rPr>
            <w:rFonts w:ascii="TimesNewRomanPSMT" w:hAnsi="TimesNewRomanPSMT"/>
            <w:sz w:val="22"/>
            <w:szCs w:val="22"/>
          </w:rPr>
          <w:t xml:space="preserve">suggesting </w:t>
        </w:r>
      </w:ins>
      <w:ins w:id="1459" w:author="Caitlin Page Casar" w:date="2019-06-04T21:10:00Z">
        <w:r w:rsidR="00E058AC">
          <w:rPr>
            <w:rFonts w:ascii="TimesNewRomanPSMT" w:hAnsi="TimesNewRomanPSMT"/>
            <w:sz w:val="22"/>
            <w:szCs w:val="22"/>
          </w:rPr>
          <w:t xml:space="preserve">mineral selectivity by </w:t>
        </w:r>
      </w:ins>
      <w:ins w:id="1460" w:author="Caitlin Page Casar" w:date="2019-06-04T21:18:00Z">
        <w:r w:rsidR="00E058AC">
          <w:rPr>
            <w:rFonts w:ascii="TimesNewRomanPSMT" w:hAnsi="TimesNewRomanPSMT"/>
            <w:sz w:val="22"/>
            <w:szCs w:val="22"/>
          </w:rPr>
          <w:t>these</w:t>
        </w:r>
      </w:ins>
      <w:ins w:id="1461" w:author="Caitlin Page Casar" w:date="2019-06-04T21:10:00Z">
        <w:r w:rsidR="00E058AC">
          <w:rPr>
            <w:rFonts w:ascii="TimesNewRomanPSMT" w:hAnsi="TimesNewRomanPSMT"/>
            <w:sz w:val="22"/>
            <w:szCs w:val="22"/>
          </w:rPr>
          <w:t xml:space="preserve"> taxa.</w:t>
        </w:r>
      </w:ins>
      <w:ins w:id="1462" w:author="Caitlin Page Casar" w:date="2019-06-05T10:52:00Z">
        <w:r w:rsidR="00753AFC">
          <w:rPr>
            <w:rFonts w:ascii="TimesNewRomanPSMT" w:hAnsi="TimesNewRomanPSMT"/>
            <w:sz w:val="22"/>
            <w:szCs w:val="22"/>
          </w:rPr>
          <w:t xml:space="preserve"> </w:t>
        </w:r>
      </w:ins>
      <w:ins w:id="1463"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1464" w:author="Caitlin Page Casar" w:date="2019-06-05T12:50:00Z">
        <w:r w:rsidR="00432EF6">
          <w:rPr>
            <w:rFonts w:ascii="TimesNewRomanPSMT" w:hAnsi="TimesNewRomanPSMT"/>
            <w:sz w:val="22"/>
            <w:szCs w:val="22"/>
          </w:rPr>
          <w:t xml:space="preserve">capable of Mn(II) reduction; however, </w:t>
        </w:r>
      </w:ins>
      <w:ins w:id="1465" w:author="Caitlin Page Casar" w:date="2019-06-05T12:51:00Z">
        <w:r w:rsidR="00432EF6">
          <w:rPr>
            <w:rFonts w:ascii="TimesNewRomanPSMT" w:hAnsi="TimesNewRomanPSMT"/>
            <w:sz w:val="22"/>
            <w:szCs w:val="22"/>
          </w:rPr>
          <w:t xml:space="preserve">ferric hydroxide was found to enhance the growth of </w:t>
        </w:r>
        <w:proofErr w:type="spellStart"/>
        <w:r w:rsidR="00432EF6" w:rsidRPr="00432EF6">
          <w:rPr>
            <w:rFonts w:ascii="TimesNewRomanPSMT" w:hAnsi="TimesNewRomanPSMT"/>
            <w:i/>
            <w:sz w:val="22"/>
            <w:szCs w:val="22"/>
            <w:rPrChange w:id="1466" w:author="Caitlin Page Casar" w:date="2019-06-05T12:56:00Z">
              <w:rPr>
                <w:rFonts w:ascii="TimesNewRomanPSMT" w:hAnsi="TimesNewRomanPSMT"/>
                <w:sz w:val="22"/>
                <w:szCs w:val="22"/>
              </w:rPr>
            </w:rPrChange>
          </w:rPr>
          <w:t>Desulfobulbus</w:t>
        </w:r>
        <w:proofErr w:type="spellEnd"/>
        <w:r w:rsidR="00432EF6" w:rsidRPr="00432EF6">
          <w:rPr>
            <w:rFonts w:ascii="TimesNewRomanPSMT" w:hAnsi="TimesNewRomanPSMT"/>
            <w:i/>
            <w:sz w:val="22"/>
            <w:szCs w:val="22"/>
            <w:rPrChange w:id="1467" w:author="Caitlin Page Casar" w:date="2019-06-05T12:56:00Z">
              <w:rPr>
                <w:rFonts w:ascii="TimesNewRomanPSMT" w:hAnsi="TimesNewRomanPSMT"/>
                <w:sz w:val="22"/>
                <w:szCs w:val="22"/>
              </w:rPr>
            </w:rPrChange>
          </w:rPr>
          <w:t xml:space="preserve"> elongatus </w:t>
        </w:r>
      </w:ins>
      <w:ins w:id="1468"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1469" w:author="Caitlin Page Casar" w:date="2019-06-05T13:01:00Z">
        <w:r w:rsidR="006756F1" w:rsidRPr="006756F1">
          <w:rPr>
            <w:rFonts w:ascii="TimesNewRomanPSMT" w:hAnsi="TimesNewRomanPSMT" w:cs="TimesNewRomanPSMT"/>
            <w:sz w:val="22"/>
            <w:rPrChange w:id="1470" w:author="Caitlin Page Casar" w:date="2019-06-05T13:01:00Z">
              <w:rPr/>
            </w:rPrChange>
          </w:rPr>
          <w:t xml:space="preserve">(Janssen </w:t>
        </w:r>
        <w:r w:rsidR="006756F1" w:rsidRPr="006756F1">
          <w:rPr>
            <w:rFonts w:ascii="TimesNewRomanPSMT" w:hAnsi="TimesNewRomanPSMT" w:cs="TimesNewRomanPSMT"/>
            <w:i/>
            <w:iCs/>
            <w:sz w:val="22"/>
            <w:rPrChange w:id="1471" w:author="Caitlin Page Casar" w:date="2019-06-05T13:01:00Z">
              <w:rPr>
                <w:i/>
                <w:iCs/>
              </w:rPr>
            </w:rPrChange>
          </w:rPr>
          <w:t>et al.</w:t>
        </w:r>
        <w:r w:rsidR="006756F1" w:rsidRPr="006756F1">
          <w:rPr>
            <w:rFonts w:ascii="TimesNewRomanPSMT" w:hAnsi="TimesNewRomanPSMT" w:cs="TimesNewRomanPSMT"/>
            <w:sz w:val="22"/>
            <w:rPrChange w:id="1472"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1473" w:author="Caitlin Page Casar" w:date="2019-06-05T13:08:00Z">
        <w:r w:rsidR="003B0199">
          <w:rPr>
            <w:rFonts w:ascii="TimesNewRomanPSMT" w:hAnsi="TimesNewRomanPSMT"/>
            <w:sz w:val="22"/>
            <w:szCs w:val="22"/>
          </w:rPr>
          <w:t>or</w:t>
        </w:r>
      </w:ins>
      <w:ins w:id="1474" w:author="Caitlin Page Casar" w:date="2019-06-05T13:01:00Z">
        <w:r w:rsidR="003B0199">
          <w:rPr>
            <w:rFonts w:ascii="TimesNewRomanPSMT" w:hAnsi="TimesNewRomanPSMT"/>
            <w:sz w:val="22"/>
            <w:szCs w:val="22"/>
          </w:rPr>
          <w:t xml:space="preserve"> manganese may indirectly stim</w:t>
        </w:r>
      </w:ins>
      <w:ins w:id="1475" w:author="Caitlin Page Casar" w:date="2019-06-05T13:02:00Z">
        <w:r w:rsidR="003B0199">
          <w:rPr>
            <w:rFonts w:ascii="TimesNewRomanPSMT" w:hAnsi="TimesNewRomanPSMT"/>
            <w:sz w:val="22"/>
            <w:szCs w:val="22"/>
          </w:rPr>
          <w:t>ulate growth</w:t>
        </w:r>
      </w:ins>
      <w:ins w:id="1476" w:author="Caitlin Page Casar" w:date="2019-06-05T13:09:00Z">
        <w:r w:rsidR="003B0199">
          <w:rPr>
            <w:rFonts w:ascii="TimesNewRomanPSMT" w:hAnsi="TimesNewRomanPSMT"/>
            <w:sz w:val="22"/>
            <w:szCs w:val="22"/>
          </w:rPr>
          <w:t xml:space="preserve"> of</w:t>
        </w:r>
      </w:ins>
      <w:ins w:id="1477" w:author="Caitlin Page Casar" w:date="2019-06-05T13:08:00Z">
        <w:r w:rsidR="003B0199">
          <w:rPr>
            <w:rFonts w:ascii="TimesNewRomanPSMT" w:hAnsi="TimesNewRomanPSMT"/>
            <w:sz w:val="22"/>
            <w:szCs w:val="22"/>
          </w:rPr>
          <w:t xml:space="preserve"> and promote mineral selec</w:t>
        </w:r>
      </w:ins>
      <w:ins w:id="1478" w:author="Caitlin Page Casar" w:date="2019-06-05T13:09:00Z">
        <w:r w:rsidR="003B0199">
          <w:rPr>
            <w:rFonts w:ascii="TimesNewRomanPSMT" w:hAnsi="TimesNewRomanPSMT"/>
            <w:sz w:val="22"/>
            <w:szCs w:val="22"/>
          </w:rPr>
          <w:t>tivity by</w:t>
        </w:r>
      </w:ins>
      <w:ins w:id="1479" w:author="Caitlin Page Casar" w:date="2019-06-05T13:02:00Z">
        <w:r w:rsidR="003B0199">
          <w:rPr>
            <w:rFonts w:ascii="TimesNewRomanPSMT" w:hAnsi="TimesNewRomanPSMT"/>
            <w:sz w:val="22"/>
            <w:szCs w:val="22"/>
          </w:rPr>
          <w:t xml:space="preserve"> sulfur reducing or </w:t>
        </w:r>
        <w:proofErr w:type="spellStart"/>
        <w:r w:rsidR="003B0199">
          <w:rPr>
            <w:rFonts w:ascii="TimesNewRomanPSMT" w:hAnsi="TimesNewRomanPSMT"/>
            <w:sz w:val="22"/>
            <w:szCs w:val="22"/>
          </w:rPr>
          <w:t>disproportionating</w:t>
        </w:r>
        <w:proofErr w:type="spellEnd"/>
        <w:r w:rsidR="003B0199">
          <w:rPr>
            <w:rFonts w:ascii="TimesNewRomanPSMT" w:hAnsi="TimesNewRomanPSMT"/>
            <w:sz w:val="22"/>
            <w:szCs w:val="22"/>
          </w:rPr>
          <w:t xml:space="preserve"> organisms by scavenging sulfide, a waste product of these metabolisms</w:t>
        </w:r>
      </w:ins>
      <w:ins w:id="1480"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1481"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1482" w:author="Caitlin Page Casar" w:date="2019-06-05T13:17:00Z">
        <w:r w:rsidR="0089439B">
          <w:rPr>
            <w:rFonts w:ascii="TimesNewRomanPSMT" w:hAnsi="TimesNewRomanPSMT"/>
            <w:noProof/>
            <w:sz w:val="22"/>
            <w:szCs w:val="22"/>
          </w:rPr>
          <w:t>(Thamdrup, 1993)</w:t>
        </w:r>
      </w:ins>
      <w:ins w:id="1483" w:author="Caitlin Page Casar" w:date="2019-06-05T13:16:00Z">
        <w:r w:rsidR="0089439B">
          <w:rPr>
            <w:rFonts w:ascii="TimesNewRomanPSMT" w:hAnsi="TimesNewRomanPSMT"/>
            <w:sz w:val="22"/>
            <w:szCs w:val="22"/>
          </w:rPr>
          <w:fldChar w:fldCharType="end"/>
        </w:r>
      </w:ins>
      <w:ins w:id="1484" w:author="Caitlin Page Casar" w:date="2019-06-05T13:17:00Z">
        <w:r w:rsidR="0089439B">
          <w:rPr>
            <w:rFonts w:ascii="TimesNewRomanPSMT" w:hAnsi="TimesNewRomanPSMT"/>
            <w:sz w:val="22"/>
            <w:szCs w:val="22"/>
          </w:rPr>
          <w:t xml:space="preserve">. </w:t>
        </w:r>
      </w:ins>
      <w:ins w:id="1485" w:author="Caitlin Page Casar" w:date="2019-06-05T13:03:00Z">
        <w:r w:rsidR="003B0199">
          <w:rPr>
            <w:rFonts w:ascii="TimesNewRomanPSMT" w:hAnsi="TimesNewRomanPSMT"/>
            <w:sz w:val="22"/>
            <w:szCs w:val="22"/>
          </w:rPr>
          <w:t>Alternatively,</w:t>
        </w:r>
      </w:ins>
      <w:ins w:id="1486" w:author="Caitlin Page Casar" w:date="2019-06-05T13:05:00Z">
        <w:r w:rsidR="003B0199">
          <w:rPr>
            <w:rFonts w:ascii="TimesNewRomanPSMT" w:hAnsi="TimesNewRomanPSMT"/>
            <w:sz w:val="22"/>
            <w:szCs w:val="22"/>
          </w:rPr>
          <w:t xml:space="preserve"> pyrolusite </w:t>
        </w:r>
      </w:ins>
      <w:ins w:id="1487" w:author="Caitlin Page Casar" w:date="2019-06-05T13:25:00Z">
        <w:r w:rsidR="00C37F9F">
          <w:rPr>
            <w:rFonts w:ascii="TimesNewRomanPSMT" w:hAnsi="TimesNewRomanPSMT"/>
            <w:sz w:val="22"/>
            <w:szCs w:val="22"/>
          </w:rPr>
          <w:t xml:space="preserve">selectivity may indicate that pyrolusite </w:t>
        </w:r>
      </w:ins>
      <w:ins w:id="1488" w:author="Caitlin Page Casar" w:date="2019-06-05T13:26:00Z">
        <w:r w:rsidR="00C37F9F">
          <w:rPr>
            <w:rFonts w:ascii="TimesNewRomanPSMT" w:hAnsi="TimesNewRomanPSMT"/>
            <w:sz w:val="22"/>
            <w:szCs w:val="22"/>
          </w:rPr>
          <w:t>can be used as an</w:t>
        </w:r>
      </w:ins>
      <w:ins w:id="1489" w:author="Caitlin Page Casar" w:date="2019-06-05T13:05:00Z">
        <w:r w:rsidR="003B0199">
          <w:rPr>
            <w:rFonts w:ascii="TimesNewRomanPSMT" w:hAnsi="TimesNewRomanPSMT"/>
            <w:sz w:val="22"/>
            <w:szCs w:val="22"/>
          </w:rPr>
          <w:t xml:space="preserve"> energy source </w:t>
        </w:r>
      </w:ins>
      <w:ins w:id="1490" w:author="Caitlin Page Casar" w:date="2019-07-16T23:16:00Z">
        <w:r w:rsidR="00D42448">
          <w:rPr>
            <w:rFonts w:ascii="TimesNewRomanPSMT" w:hAnsi="TimesNewRomanPSMT"/>
            <w:sz w:val="22"/>
            <w:szCs w:val="22"/>
          </w:rPr>
          <w:t>by</w:t>
        </w:r>
      </w:ins>
      <w:ins w:id="1491" w:author="Caitlin Page Casar" w:date="2019-06-05T13:05:00Z">
        <w:r w:rsidR="003B0199">
          <w:rPr>
            <w:rFonts w:ascii="TimesNewRomanPSMT" w:hAnsi="TimesNewRomanPSMT"/>
            <w:sz w:val="22"/>
            <w:szCs w:val="22"/>
          </w:rPr>
          <w:t xml:space="preserve"> these t</w:t>
        </w:r>
      </w:ins>
      <w:ins w:id="1492" w:author="Caitlin Page Casar" w:date="2019-06-05T13:06:00Z">
        <w:r w:rsidR="003B0199">
          <w:rPr>
            <w:rFonts w:ascii="TimesNewRomanPSMT" w:hAnsi="TimesNewRomanPSMT"/>
            <w:sz w:val="22"/>
            <w:szCs w:val="22"/>
          </w:rPr>
          <w:t>axa. R</w:t>
        </w:r>
      </w:ins>
      <w:ins w:id="1493" w:author="Caitlin Page Casar" w:date="2019-06-05T13:04:00Z">
        <w:r w:rsidR="003B0199">
          <w:rPr>
            <w:rFonts w:ascii="TimesNewRomanPSMT" w:hAnsi="TimesNewRomanPSMT"/>
            <w:sz w:val="22"/>
            <w:szCs w:val="22"/>
          </w:rPr>
          <w:t>elatives within the</w:t>
        </w:r>
      </w:ins>
      <w:ins w:id="1494" w:author="Caitlin Page Casar" w:date="2019-06-05T10:52:00Z">
        <w:r w:rsidR="00753AFC">
          <w:rPr>
            <w:rFonts w:ascii="TimesNewRomanPSMT" w:hAnsi="TimesNewRomanPSMT"/>
            <w:sz w:val="22"/>
            <w:szCs w:val="22"/>
          </w:rPr>
          <w:t xml:space="preserve"> </w:t>
        </w:r>
        <w:proofErr w:type="spellStart"/>
        <w:r w:rsidR="00753AFC" w:rsidRPr="00753AFC">
          <w:rPr>
            <w:i/>
            <w:sz w:val="22"/>
            <w:szCs w:val="22"/>
            <w:rPrChange w:id="1495" w:author="Caitlin Page Casar" w:date="2019-06-05T10:53:00Z">
              <w:rPr>
                <w:sz w:val="22"/>
                <w:szCs w:val="22"/>
              </w:rPr>
            </w:rPrChange>
          </w:rPr>
          <w:t>Desulfobulbaceae</w:t>
        </w:r>
        <w:proofErr w:type="spellEnd"/>
        <w:r w:rsidR="00753AFC">
          <w:rPr>
            <w:sz w:val="22"/>
            <w:szCs w:val="22"/>
          </w:rPr>
          <w:t xml:space="preserve"> </w:t>
        </w:r>
      </w:ins>
      <w:ins w:id="1496" w:author="Caitlin Page Casar" w:date="2019-06-05T13:04:00Z">
        <w:r w:rsidR="003B0199">
          <w:rPr>
            <w:sz w:val="22"/>
            <w:szCs w:val="22"/>
          </w:rPr>
          <w:t>are capable of mineral reduction via</w:t>
        </w:r>
      </w:ins>
      <w:ins w:id="1497" w:author="Caitlin Page Casar" w:date="2019-06-05T10:52:00Z">
        <w:r w:rsidR="00753AFC">
          <w:rPr>
            <w:sz w:val="22"/>
            <w:szCs w:val="22"/>
          </w:rPr>
          <w:t xml:space="preserve"> </w:t>
        </w:r>
      </w:ins>
      <w:ins w:id="1498" w:author="Caitlin Page Casar" w:date="2019-06-05T10:54:00Z">
        <w:r w:rsidR="00753AFC">
          <w:rPr>
            <w:sz w:val="22"/>
            <w:szCs w:val="22"/>
          </w:rPr>
          <w:t xml:space="preserve">extracellular electron </w:t>
        </w:r>
        <w:r w:rsidR="00753AFC">
          <w:rPr>
            <w:sz w:val="22"/>
            <w:szCs w:val="22"/>
          </w:rPr>
          <w:lastRenderedPageBreak/>
          <w:t>transport (EET)</w:t>
        </w:r>
      </w:ins>
      <w:ins w:id="1499" w:author="Caitlin Page Casar" w:date="2019-06-05T10:52:00Z">
        <w:r w:rsidR="00753AFC">
          <w:rPr>
            <w:sz w:val="22"/>
            <w:szCs w:val="22"/>
          </w:rPr>
          <w:t xml:space="preserve"> </w:t>
        </w:r>
      </w:ins>
      <w:ins w:id="1500" w:author="Caitlin Page Casar" w:date="2019-06-05T10:58:00Z">
        <w:r w:rsidR="00BE5D73">
          <w:rPr>
            <w:sz w:val="22"/>
            <w:szCs w:val="22"/>
          </w:rPr>
          <w:fldChar w:fldCharType="begin"/>
        </w:r>
      </w:ins>
      <w:ins w:id="1501"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1502" w:author="Caitlin Page Casar" w:date="2019-06-05T10:59:00Z">
        <w:r w:rsidR="00BE5D73" w:rsidRPr="00BE5D73">
          <w:rPr>
            <w:sz w:val="22"/>
            <w:rPrChange w:id="1503" w:author="Caitlin Page Casar" w:date="2019-06-05T10:59:00Z">
              <w:rPr/>
            </w:rPrChange>
          </w:rPr>
          <w:t xml:space="preserve">(Pfeffer </w:t>
        </w:r>
        <w:r w:rsidR="00BE5D73" w:rsidRPr="00BE5D73">
          <w:rPr>
            <w:i/>
            <w:iCs/>
            <w:sz w:val="22"/>
            <w:rPrChange w:id="1504" w:author="Caitlin Page Casar" w:date="2019-06-05T10:59:00Z">
              <w:rPr>
                <w:i/>
                <w:iCs/>
              </w:rPr>
            </w:rPrChange>
          </w:rPr>
          <w:t>et al.</w:t>
        </w:r>
        <w:r w:rsidR="00BE5D73" w:rsidRPr="00BE5D73">
          <w:rPr>
            <w:sz w:val="22"/>
            <w:rPrChange w:id="1505" w:author="Caitlin Page Casar" w:date="2019-06-05T10:59:00Z">
              <w:rPr/>
            </w:rPrChange>
          </w:rPr>
          <w:t>, 2012)</w:t>
        </w:r>
      </w:ins>
      <w:ins w:id="1506" w:author="Caitlin Page Casar" w:date="2019-06-05T10:58:00Z">
        <w:r w:rsidR="00BE5D73">
          <w:rPr>
            <w:sz w:val="22"/>
            <w:szCs w:val="22"/>
          </w:rPr>
          <w:fldChar w:fldCharType="end"/>
        </w:r>
      </w:ins>
      <w:ins w:id="1507" w:author="Caitlin Page Casar" w:date="2019-06-05T13:06:00Z">
        <w:r w:rsidR="003B0199">
          <w:rPr>
            <w:sz w:val="22"/>
            <w:szCs w:val="22"/>
          </w:rPr>
          <w:t xml:space="preserve">, and we </w:t>
        </w:r>
      </w:ins>
      <w:ins w:id="1508" w:author="Caitlin Page Casar" w:date="2019-06-05T10:54:00Z">
        <w:r w:rsidR="00987828">
          <w:rPr>
            <w:sz w:val="22"/>
            <w:szCs w:val="22"/>
          </w:rPr>
          <w:t>observed d</w:t>
        </w:r>
      </w:ins>
      <w:ins w:id="1509" w:author="Caitlin Page Casar" w:date="2019-06-05T10:53:00Z">
        <w:r w:rsidR="00753AFC">
          <w:rPr>
            <w:sz w:val="22"/>
            <w:szCs w:val="22"/>
          </w:rPr>
          <w:t xml:space="preserve">istinct </w:t>
        </w:r>
      </w:ins>
      <w:ins w:id="1510" w:author="Caitlin Page Casar" w:date="2019-06-05T13:19:00Z">
        <w:r w:rsidR="0089439B">
          <w:rPr>
            <w:sz w:val="22"/>
            <w:szCs w:val="22"/>
          </w:rPr>
          <w:t>wire-like</w:t>
        </w:r>
      </w:ins>
      <w:ins w:id="1511" w:author="Caitlin Page Casar" w:date="2019-06-05T10:53:00Z">
        <w:r w:rsidR="00753AFC">
          <w:rPr>
            <w:sz w:val="22"/>
            <w:szCs w:val="22"/>
          </w:rPr>
          <w:t xml:space="preserve"> structures </w:t>
        </w:r>
        <w:commentRangeStart w:id="1512"/>
        <w:r w:rsidR="00753AFC">
          <w:rPr>
            <w:sz w:val="22"/>
            <w:szCs w:val="22"/>
          </w:rPr>
          <w:t xml:space="preserve">on pyrolusite </w:t>
        </w:r>
      </w:ins>
      <w:commentRangeEnd w:id="1512"/>
      <w:ins w:id="1513" w:author="Caitlin Page Casar" w:date="2019-07-16T23:17:00Z">
        <w:r w:rsidR="00D42448">
          <w:rPr>
            <w:rStyle w:val="CommentReference"/>
          </w:rPr>
          <w:commentReference w:id="1512"/>
        </w:r>
      </w:ins>
      <w:ins w:id="1514" w:author="Caitlin Page Casar" w:date="2019-06-05T10:53:00Z">
        <w:r w:rsidR="00753AFC">
          <w:rPr>
            <w:sz w:val="22"/>
            <w:szCs w:val="22"/>
          </w:rPr>
          <w:t xml:space="preserve">at D3 </w:t>
        </w:r>
      </w:ins>
      <w:ins w:id="1515" w:author="Caitlin Page Casar" w:date="2019-06-05T13:07:00Z">
        <w:r w:rsidR="003B0199">
          <w:rPr>
            <w:sz w:val="22"/>
            <w:szCs w:val="22"/>
          </w:rPr>
          <w:t xml:space="preserve"> (</w:t>
        </w:r>
        <w:r w:rsidR="003B0199" w:rsidRPr="00830140">
          <w:rPr>
            <w:color w:val="FF0000"/>
            <w:sz w:val="22"/>
            <w:szCs w:val="22"/>
          </w:rPr>
          <w:t xml:space="preserve">Figure </w:t>
        </w:r>
      </w:ins>
      <w:commentRangeStart w:id="1516"/>
      <w:ins w:id="1517" w:author="Caitlin Page Casar" w:date="2019-06-05T13:23:00Z">
        <w:r w:rsidR="0043248C">
          <w:rPr>
            <w:color w:val="FF0000"/>
            <w:sz w:val="22"/>
            <w:szCs w:val="22"/>
          </w:rPr>
          <w:t>9</w:t>
        </w:r>
        <w:commentRangeEnd w:id="1516"/>
        <w:r w:rsidR="0043248C">
          <w:rPr>
            <w:rStyle w:val="CommentReference"/>
          </w:rPr>
          <w:commentReference w:id="1516"/>
        </w:r>
      </w:ins>
      <w:ins w:id="1518" w:author="Caitlin Page Casar" w:date="2019-06-05T13:07:00Z">
        <w:r w:rsidR="003B0199">
          <w:rPr>
            <w:sz w:val="22"/>
            <w:szCs w:val="22"/>
          </w:rPr>
          <w:t xml:space="preserve">) </w:t>
        </w:r>
      </w:ins>
      <w:ins w:id="1519" w:author="Caitlin Page Casar" w:date="2019-06-05T13:06:00Z">
        <w:r w:rsidR="003B0199">
          <w:rPr>
            <w:sz w:val="22"/>
            <w:szCs w:val="22"/>
          </w:rPr>
          <w:t xml:space="preserve">that are visually similar to </w:t>
        </w:r>
      </w:ins>
      <w:ins w:id="1520" w:author="Caitlin Page Casar" w:date="2019-06-05T13:09:00Z">
        <w:r w:rsidR="003B0199">
          <w:rPr>
            <w:sz w:val="22"/>
            <w:szCs w:val="22"/>
          </w:rPr>
          <w:t>those produced by</w:t>
        </w:r>
      </w:ins>
      <w:ins w:id="1521" w:author="Caitlin Page Casar" w:date="2019-06-05T13:06:00Z">
        <w:r w:rsidR="003B0199">
          <w:rPr>
            <w:sz w:val="22"/>
            <w:szCs w:val="22"/>
          </w:rPr>
          <w:t xml:space="preserve"> EET-ca</w:t>
        </w:r>
      </w:ins>
      <w:ins w:id="1522" w:author="Caitlin Page Casar" w:date="2019-06-05T13:07:00Z">
        <w:r w:rsidR="003B0199">
          <w:rPr>
            <w:sz w:val="22"/>
            <w:szCs w:val="22"/>
          </w:rPr>
          <w:t>pable organisms described elsewhere</w:t>
        </w:r>
      </w:ins>
      <w:ins w:id="1523" w:author="Caitlin Page Casar" w:date="2019-06-05T13:19:00Z">
        <w:r w:rsidR="0089439B">
          <w:rPr>
            <w:sz w:val="22"/>
            <w:szCs w:val="22"/>
          </w:rPr>
          <w:t xml:space="preserve"> </w:t>
        </w:r>
        <w:r w:rsidR="0089439B">
          <w:rPr>
            <w:sz w:val="22"/>
            <w:szCs w:val="22"/>
          </w:rPr>
          <w:fldChar w:fldCharType="begin"/>
        </w:r>
      </w:ins>
      <w:ins w:id="1524"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1525" w:author="Caitlin Page Casar" w:date="2019-06-05T13:20:00Z">
        <w:r w:rsidR="0089439B" w:rsidRPr="0089439B">
          <w:rPr>
            <w:sz w:val="22"/>
            <w:rPrChange w:id="1526" w:author="Caitlin Page Casar" w:date="2019-06-05T13:20:00Z">
              <w:rPr/>
            </w:rPrChange>
          </w:rPr>
          <w:t>(</w:t>
        </w:r>
        <w:proofErr w:type="spellStart"/>
        <w:r w:rsidR="0089439B" w:rsidRPr="0089439B">
          <w:rPr>
            <w:sz w:val="22"/>
            <w:rPrChange w:id="1527" w:author="Caitlin Page Casar" w:date="2019-06-05T13:20:00Z">
              <w:rPr/>
            </w:rPrChange>
          </w:rPr>
          <w:t>Reguera</w:t>
        </w:r>
        <w:proofErr w:type="spellEnd"/>
        <w:r w:rsidR="0089439B" w:rsidRPr="0089439B">
          <w:rPr>
            <w:sz w:val="22"/>
            <w:rPrChange w:id="1528" w:author="Caitlin Page Casar" w:date="2019-06-05T13:20:00Z">
              <w:rPr/>
            </w:rPrChange>
          </w:rPr>
          <w:t xml:space="preserve"> </w:t>
        </w:r>
        <w:r w:rsidR="0089439B" w:rsidRPr="0089439B">
          <w:rPr>
            <w:i/>
            <w:iCs/>
            <w:sz w:val="22"/>
            <w:rPrChange w:id="1529" w:author="Caitlin Page Casar" w:date="2019-06-05T13:20:00Z">
              <w:rPr>
                <w:i/>
                <w:iCs/>
              </w:rPr>
            </w:rPrChange>
          </w:rPr>
          <w:t>et al.</w:t>
        </w:r>
        <w:r w:rsidR="0089439B" w:rsidRPr="0089439B">
          <w:rPr>
            <w:sz w:val="22"/>
            <w:rPrChange w:id="1530" w:author="Caitlin Page Casar" w:date="2019-06-05T13:20:00Z">
              <w:rPr/>
            </w:rPrChange>
          </w:rPr>
          <w:t>, 2005)</w:t>
        </w:r>
      </w:ins>
      <w:ins w:id="1531" w:author="Caitlin Page Casar" w:date="2019-06-05T13:19:00Z">
        <w:r w:rsidR="0089439B">
          <w:rPr>
            <w:sz w:val="22"/>
            <w:szCs w:val="22"/>
          </w:rPr>
          <w:fldChar w:fldCharType="end"/>
        </w:r>
      </w:ins>
      <w:ins w:id="1532" w:author="Caitlin Page Casar" w:date="2019-07-31T19:38:00Z">
        <w:r w:rsidR="00D968EC">
          <w:rPr>
            <w:sz w:val="22"/>
            <w:szCs w:val="22"/>
          </w:rPr>
          <w:t xml:space="preserve"> .These properties support</w:t>
        </w:r>
      </w:ins>
      <w:ins w:id="1533" w:author="Caitlin Page Casar" w:date="2019-07-31T19:37:00Z">
        <w:r w:rsidR="00D968EC">
          <w:rPr>
            <w:sz w:val="22"/>
            <w:szCs w:val="22"/>
          </w:rPr>
          <w:t xml:space="preserve"> the potential for dissimilatory </w:t>
        </w:r>
      </w:ins>
      <w:ins w:id="1534" w:author="Caitlin Page Casar" w:date="2019-07-31T19:38:00Z">
        <w:r w:rsidR="00D968EC">
          <w:rPr>
            <w:sz w:val="22"/>
            <w:szCs w:val="22"/>
          </w:rPr>
          <w:t xml:space="preserve">pyrolusite </w:t>
        </w:r>
      </w:ins>
      <w:ins w:id="1535" w:author="Caitlin Page Casar" w:date="2019-07-31T19:37:00Z">
        <w:r w:rsidR="00D968EC">
          <w:rPr>
            <w:sz w:val="22"/>
            <w:szCs w:val="22"/>
          </w:rPr>
          <w:t xml:space="preserve">reduction in </w:t>
        </w:r>
        <w:proofErr w:type="spellStart"/>
        <w:r w:rsidR="00D968EC">
          <w:rPr>
            <w:sz w:val="22"/>
            <w:szCs w:val="22"/>
          </w:rPr>
          <w:t>DeMMO</w:t>
        </w:r>
        <w:proofErr w:type="spellEnd"/>
        <w:r w:rsidR="00D968EC">
          <w:rPr>
            <w:sz w:val="22"/>
            <w:szCs w:val="22"/>
          </w:rPr>
          <w:t xml:space="preserve"> biofilms. </w:t>
        </w:r>
      </w:ins>
    </w:p>
    <w:p w14:paraId="10608070" w14:textId="6C49800C" w:rsidR="00E23E77" w:rsidRPr="00FC73CE" w:rsidDel="00E058AC" w:rsidRDefault="00E23E77">
      <w:pPr>
        <w:spacing w:before="120" w:line="276" w:lineRule="auto"/>
        <w:jc w:val="both"/>
        <w:rPr>
          <w:del w:id="1536" w:author="Caitlin Page Casar" w:date="2019-06-04T21:18:00Z"/>
          <w:b/>
          <w:sz w:val="20"/>
          <w:szCs w:val="20"/>
        </w:rPr>
        <w:pPrChange w:id="1537" w:author="Caitlin Page Casar" w:date="2019-06-04T21:32:00Z">
          <w:pPr>
            <w:pStyle w:val="ListParagraph"/>
            <w:numPr>
              <w:numId w:val="4"/>
            </w:numPr>
            <w:ind w:left="360" w:hanging="360"/>
          </w:pPr>
        </w:pPrChange>
      </w:pPr>
      <w:del w:id="1538" w:author="Caitlin Page Casar" w:date="2019-06-04T21:18:00Z">
        <w:r w:rsidRPr="00FC73CE" w:rsidDel="00E058AC">
          <w:rPr>
            <w:b/>
            <w:sz w:val="20"/>
            <w:szCs w:val="20"/>
          </w:rPr>
          <w:delText>Alpha Diversity</w:delText>
        </w:r>
      </w:del>
    </w:p>
    <w:p w14:paraId="710DD690" w14:textId="45DD43F0" w:rsidR="00E23E77" w:rsidDel="00E058AC" w:rsidRDefault="00E23E77">
      <w:pPr>
        <w:spacing w:before="120" w:line="276" w:lineRule="auto"/>
        <w:jc w:val="both"/>
        <w:rPr>
          <w:del w:id="1539" w:author="Caitlin Page Casar" w:date="2019-06-04T21:18:00Z"/>
          <w:sz w:val="20"/>
          <w:szCs w:val="20"/>
        </w:rPr>
        <w:pPrChange w:id="1540" w:author="Caitlin Page Casar" w:date="2019-06-04T21:32:00Z">
          <w:pPr>
            <w:pStyle w:val="ListParagraph"/>
            <w:numPr>
              <w:ilvl w:val="1"/>
              <w:numId w:val="4"/>
            </w:numPr>
            <w:ind w:left="1080" w:hanging="360"/>
          </w:pPr>
        </w:pPrChange>
      </w:pPr>
      <w:del w:id="1541"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pPr>
        <w:spacing w:before="120" w:line="276" w:lineRule="auto"/>
        <w:jc w:val="both"/>
        <w:rPr>
          <w:del w:id="1542" w:author="Caitlin Page Casar" w:date="2019-06-04T21:18:00Z"/>
          <w:sz w:val="20"/>
          <w:szCs w:val="20"/>
        </w:rPr>
        <w:pPrChange w:id="1543" w:author="Caitlin Page Casar" w:date="2019-06-04T21:32:00Z">
          <w:pPr>
            <w:pStyle w:val="ListParagraph"/>
            <w:numPr>
              <w:ilvl w:val="2"/>
              <w:numId w:val="4"/>
            </w:numPr>
            <w:ind w:left="1800" w:hanging="360"/>
          </w:pPr>
        </w:pPrChange>
      </w:pPr>
      <w:del w:id="1544"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pPr>
        <w:spacing w:before="120" w:line="276" w:lineRule="auto"/>
        <w:jc w:val="both"/>
        <w:rPr>
          <w:del w:id="1545" w:author="Caitlin Page Casar" w:date="2019-06-04T21:18:00Z"/>
          <w:sz w:val="20"/>
          <w:szCs w:val="20"/>
        </w:rPr>
        <w:pPrChange w:id="1546" w:author="Caitlin Page Casar" w:date="2019-06-04T21:32:00Z">
          <w:pPr>
            <w:pStyle w:val="ListParagraph"/>
            <w:numPr>
              <w:ilvl w:val="2"/>
              <w:numId w:val="4"/>
            </w:numPr>
            <w:ind w:left="1800" w:hanging="360"/>
          </w:pPr>
        </w:pPrChange>
      </w:pPr>
      <w:del w:id="1547"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pPr>
        <w:spacing w:before="120" w:line="276" w:lineRule="auto"/>
        <w:jc w:val="both"/>
        <w:rPr>
          <w:del w:id="1548" w:author="Caitlin Page Casar" w:date="2019-06-04T21:23:00Z"/>
          <w:b/>
          <w:sz w:val="20"/>
          <w:szCs w:val="20"/>
        </w:rPr>
        <w:pPrChange w:id="1549" w:author="Caitlin Page Casar" w:date="2019-06-04T21:32:00Z">
          <w:pPr>
            <w:pStyle w:val="ListParagraph"/>
            <w:numPr>
              <w:numId w:val="4"/>
            </w:numPr>
            <w:ind w:left="360" w:hanging="360"/>
          </w:pPr>
        </w:pPrChange>
      </w:pPr>
      <w:del w:id="1550"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pPr>
        <w:spacing w:before="120" w:line="276" w:lineRule="auto"/>
        <w:jc w:val="both"/>
        <w:rPr>
          <w:del w:id="1551" w:author="Caitlin Page Casar" w:date="2019-06-04T21:19:00Z"/>
          <w:rFonts w:ascii="Calibri" w:hAnsi="Calibri" w:cs="Calibri"/>
          <w:b/>
        </w:rPr>
        <w:pPrChange w:id="1552" w:author="Caitlin Page Casar" w:date="2019-06-04T21:32:00Z">
          <w:pPr>
            <w:pStyle w:val="ListParagraph"/>
            <w:numPr>
              <w:ilvl w:val="1"/>
              <w:numId w:val="4"/>
            </w:numPr>
            <w:ind w:left="1080" w:hanging="360"/>
          </w:pPr>
        </w:pPrChange>
      </w:pPr>
      <w:del w:id="1553" w:author="Caitlin Page Casar" w:date="2019-06-04T21:19:00Z">
        <w:r w:rsidDel="00E058AC">
          <w:rPr>
            <w:sz w:val="20"/>
            <w:szCs w:val="20"/>
          </w:rPr>
          <w:delText xml:space="preserve">D1, 3, and 6 communities more similar within a site than between sites, indicating fluid geochemistry ultimately </w:delText>
        </w:r>
      </w:del>
      <w:del w:id="1554" w:author="Caitlin Page Casar" w:date="2019-06-03T13:24:00Z">
        <w:r w:rsidDel="007E55AD">
          <w:rPr>
            <w:sz w:val="20"/>
            <w:szCs w:val="20"/>
          </w:rPr>
          <w:delText xml:space="preserve">controls </w:delText>
        </w:r>
      </w:del>
      <w:del w:id="1555"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pPr>
        <w:spacing w:before="120" w:line="276" w:lineRule="auto"/>
        <w:jc w:val="both"/>
        <w:rPr>
          <w:del w:id="1556" w:author="Caitlin Page Casar" w:date="2019-06-04T21:23:00Z"/>
          <w:rFonts w:ascii="Calibri" w:hAnsi="Calibri" w:cs="Calibri"/>
          <w:b/>
        </w:rPr>
        <w:pPrChange w:id="1557" w:author="Caitlin Page Casar" w:date="2019-06-04T21:32:00Z">
          <w:pPr>
            <w:pStyle w:val="ListParagraph"/>
            <w:numPr>
              <w:ilvl w:val="1"/>
              <w:numId w:val="4"/>
            </w:numPr>
            <w:ind w:left="1080" w:hanging="360"/>
          </w:pPr>
        </w:pPrChange>
      </w:pPr>
      <w:del w:id="1558"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pPr>
        <w:spacing w:before="120" w:line="276" w:lineRule="auto"/>
        <w:jc w:val="both"/>
        <w:rPr>
          <w:del w:id="1559" w:author="Caitlin Page Casar" w:date="2019-06-04T21:23:00Z"/>
          <w:rFonts w:ascii="Calibri" w:hAnsi="Calibri" w:cs="Calibri"/>
          <w:b/>
        </w:rPr>
        <w:pPrChange w:id="1560" w:author="Caitlin Page Casar" w:date="2019-06-04T21:32:00Z">
          <w:pPr>
            <w:pStyle w:val="ListParagraph"/>
            <w:numPr>
              <w:ilvl w:val="1"/>
              <w:numId w:val="4"/>
            </w:numPr>
            <w:ind w:left="1080" w:hanging="360"/>
          </w:pPr>
        </w:pPrChange>
      </w:pPr>
      <w:del w:id="1561"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pPr>
        <w:spacing w:before="120" w:line="276" w:lineRule="auto"/>
        <w:jc w:val="both"/>
        <w:rPr>
          <w:del w:id="1562" w:author="Caitlin Page Casar" w:date="2019-06-04T21:32:00Z"/>
          <w:rFonts w:ascii="Calibri" w:hAnsi="Calibri" w:cs="Calibri"/>
          <w:b/>
        </w:rPr>
        <w:pPrChange w:id="1563" w:author="Caitlin Page Casar" w:date="2019-06-04T21:32:00Z">
          <w:pPr/>
        </w:pPrChange>
      </w:pPr>
    </w:p>
    <w:p w14:paraId="472B9AF9" w14:textId="49635E12" w:rsidR="005A21B9" w:rsidDel="006817CD" w:rsidRDefault="005A21B9">
      <w:pPr>
        <w:spacing w:before="120" w:line="276" w:lineRule="auto"/>
        <w:jc w:val="both"/>
        <w:rPr>
          <w:del w:id="1564" w:author="Caitlin Page Casar" w:date="2019-06-04T21:29:00Z"/>
          <w:rFonts w:ascii="TimesNewRomanPSMT" w:hAnsi="TimesNewRomanPSMT"/>
          <w:sz w:val="22"/>
          <w:szCs w:val="22"/>
        </w:rPr>
        <w:pPrChange w:id="1565" w:author="Caitlin Page Casar" w:date="2019-06-04T21:32:00Z">
          <w:pPr>
            <w:pStyle w:val="NormalWeb"/>
            <w:spacing w:before="120" w:beforeAutospacing="0" w:after="0" w:afterAutospacing="0" w:line="276" w:lineRule="auto"/>
            <w:jc w:val="both"/>
          </w:pPr>
        </w:pPrChange>
      </w:pPr>
      <w:del w:id="1566"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pPr>
        <w:spacing w:before="120" w:line="276" w:lineRule="auto"/>
        <w:jc w:val="both"/>
        <w:rPr>
          <w:rFonts w:ascii="TimesNewRomanPSMT" w:hAnsi="TimesNewRomanPSMT"/>
          <w:sz w:val="22"/>
          <w:szCs w:val="22"/>
        </w:rPr>
        <w:pPrChange w:id="1567" w:author="Caitlin Page Casar" w:date="2019-06-04T21:32:00Z">
          <w:pPr>
            <w:pStyle w:val="NormalWeb"/>
            <w:spacing w:before="120" w:beforeAutospacing="0" w:after="0" w:afterAutospacing="0" w:line="276" w:lineRule="auto"/>
            <w:jc w:val="both"/>
          </w:pPr>
        </w:pPrChange>
      </w:pPr>
      <w:del w:id="1568"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4DC47C86" w14:textId="77777777" w:rsidR="000130C8" w:rsidRDefault="000130C8" w:rsidP="000130C8">
      <w:pPr>
        <w:rPr>
          <w:ins w:id="1569" w:author="Caitlin Page Casar" w:date="2019-07-17T15:18:00Z"/>
          <w:rFonts w:ascii="Calibri" w:hAnsi="Calibri" w:cs="Calibri"/>
          <w:b/>
        </w:rPr>
      </w:pPr>
      <w:commentRangeStart w:id="1570"/>
      <w:ins w:id="1571" w:author="Caitlin Page Casar" w:date="2019-07-17T15:18:00Z">
        <w:r>
          <w:rPr>
            <w:rFonts w:ascii="Calibri" w:hAnsi="Calibri" w:cs="Calibri"/>
            <w:b/>
            <w:noProof/>
          </w:rPr>
          <w:drawing>
            <wp:inline distT="0" distB="0" distL="0" distR="0" wp14:anchorId="7B006036" wp14:editId="5877F053">
              <wp:extent cx="5943600" cy="31886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MDS-01.png"/>
                      <pic:cNvPicPr/>
                    </pic:nvPicPr>
                    <pic:blipFill rotWithShape="1">
                      <a:blip r:embed="rId24">
                        <a:extLst>
                          <a:ext uri="{28A0092B-C50C-407E-A947-70E740481C1C}">
                            <a14:useLocalDpi xmlns:a14="http://schemas.microsoft.com/office/drawing/2010/main" val="0"/>
                          </a:ext>
                        </a:extLst>
                      </a:blip>
                      <a:srcRect b="4624"/>
                      <a:stretch/>
                    </pic:blipFill>
                    <pic:spPr bwMode="auto">
                      <a:xfrm>
                        <a:off x="0" y="0"/>
                        <a:ext cx="5943600" cy="3188677"/>
                      </a:xfrm>
                      <a:prstGeom prst="rect">
                        <a:avLst/>
                      </a:prstGeom>
                      <a:ln>
                        <a:noFill/>
                      </a:ln>
                      <a:extLst>
                        <a:ext uri="{53640926-AAD7-44D8-BBD7-CCE9431645EC}">
                          <a14:shadowObscured xmlns:a14="http://schemas.microsoft.com/office/drawing/2010/main"/>
                        </a:ext>
                      </a:extLst>
                    </pic:spPr>
                  </pic:pic>
                </a:graphicData>
              </a:graphic>
            </wp:inline>
          </w:drawing>
        </w:r>
        <w:commentRangeEnd w:id="1570"/>
        <w:r>
          <w:rPr>
            <w:rStyle w:val="CommentReference"/>
          </w:rPr>
          <w:commentReference w:id="1570"/>
        </w:r>
        <w:r>
          <w:rPr>
            <w:rStyle w:val="CommentReference"/>
          </w:rPr>
          <w:commentReference w:id="1572"/>
        </w:r>
      </w:ins>
    </w:p>
    <w:p w14:paraId="3C756641" w14:textId="76F2868A" w:rsidR="00A775D0" w:rsidRPr="000130C8" w:rsidRDefault="000130C8" w:rsidP="000130C8">
      <w:pPr>
        <w:pStyle w:val="NormalWeb"/>
        <w:spacing w:before="120" w:beforeAutospacing="0" w:after="0" w:afterAutospacing="0"/>
        <w:jc w:val="both"/>
        <w:rPr>
          <w:ins w:id="1573" w:author="Caitlin Page Casar" w:date="2019-07-17T15:18:00Z"/>
          <w:rFonts w:ascii="TimesNewRomanPSMT" w:hAnsi="TimesNewRomanPSMT"/>
          <w:color w:val="7F7F7F" w:themeColor="text1" w:themeTint="80"/>
          <w:sz w:val="18"/>
          <w:szCs w:val="18"/>
          <w:rPrChange w:id="1574" w:author="Caitlin Page Casar" w:date="2019-07-17T15:18:00Z">
            <w:rPr>
              <w:ins w:id="1575" w:author="Caitlin Page Casar" w:date="2019-07-17T15:18:00Z"/>
              <w:rFonts w:ascii="TimesNewRomanPSMT" w:hAnsi="TimesNewRomanPSMT"/>
              <w:sz w:val="22"/>
              <w:szCs w:val="22"/>
            </w:rPr>
          </w:rPrChange>
        </w:rPr>
        <w:pPrChange w:id="1576" w:author="Caitlin Page Casar" w:date="2019-07-17T15:18:00Z">
          <w:pPr>
            <w:pStyle w:val="NormalWeb"/>
            <w:spacing w:before="120" w:beforeAutospacing="0" w:after="0" w:afterAutospacing="0" w:line="276" w:lineRule="auto"/>
            <w:jc w:val="both"/>
          </w:pPr>
        </w:pPrChange>
      </w:pPr>
      <w:ins w:id="1577" w:author="Caitlin Page Casar" w:date="2019-07-17T15:18:00Z">
        <w:r>
          <w:rPr>
            <w:rFonts w:ascii="TimesNewRomanPSMT" w:hAnsi="TimesNewRomanPSMT"/>
            <w:b/>
            <w:noProof/>
            <w:color w:val="7F7F7F" w:themeColor="text1" w:themeTint="80"/>
            <w:sz w:val="18"/>
            <w:szCs w:val="18"/>
          </w:rPr>
          <w:t xml:space="preserve">Figure </w:t>
        </w:r>
      </w:ins>
      <w:ins w:id="1578" w:author="Caitlin Page Casar" w:date="2019-07-17T15:32:00Z">
        <w:r w:rsidR="005941F1">
          <w:rPr>
            <w:rFonts w:ascii="TimesNewRomanPSMT" w:hAnsi="TimesNewRomanPSMT"/>
            <w:b/>
            <w:noProof/>
            <w:color w:val="7F7F7F" w:themeColor="text1" w:themeTint="80"/>
            <w:sz w:val="18"/>
            <w:szCs w:val="18"/>
          </w:rPr>
          <w:t>8</w:t>
        </w:r>
      </w:ins>
      <w:ins w:id="1579" w:author="Caitlin Page Casar" w:date="2019-07-17T15:18:00Z">
        <w:r>
          <w:rPr>
            <w:rFonts w:ascii="TimesNewRomanPSMT" w:hAnsi="TimesNewRomanPSMT"/>
            <w:b/>
            <w:noProof/>
            <w:color w:val="7F7F7F" w:themeColor="text1" w:themeTint="80"/>
            <w:sz w:val="18"/>
            <w:szCs w:val="18"/>
          </w:rPr>
          <w:t xml:space="preserve">. </w:t>
        </w:r>
        <w:r w:rsidRPr="008B298C">
          <w:rPr>
            <w:rFonts w:ascii="TimesNewRomanPSMT" w:hAnsi="TimesNewRomanPSMT"/>
            <w:noProof/>
            <w:color w:val="7F7F7F" w:themeColor="text1" w:themeTint="80"/>
            <w:sz w:val="18"/>
            <w:szCs w:val="18"/>
          </w:rPr>
          <w:t>NMDS plot of DeMMO fluid and biofilm communities represented as hollow and filled points, respectively. 95% confidence ellipses encompass fluid</w:t>
        </w:r>
        <w:r>
          <w:rPr>
            <w:rFonts w:ascii="TimesNewRomanPSMT" w:hAnsi="TimesNewRomanPSMT"/>
            <w:noProof/>
            <w:color w:val="7F7F7F" w:themeColor="text1" w:themeTint="80"/>
            <w:sz w:val="18"/>
            <w:szCs w:val="18"/>
          </w:rPr>
          <w:t xml:space="preserve"> (green)</w:t>
        </w:r>
        <w:r w:rsidRPr="008B298C">
          <w:rPr>
            <w:rFonts w:ascii="TimesNewRomanPSMT" w:hAnsi="TimesNewRomanPSMT"/>
            <w:noProof/>
            <w:color w:val="7F7F7F" w:themeColor="text1" w:themeTint="80"/>
            <w:sz w:val="18"/>
            <w:szCs w:val="18"/>
          </w:rPr>
          <w:t>, mineral biofilm</w:t>
        </w:r>
        <w:r>
          <w:rPr>
            <w:rFonts w:ascii="TimesNewRomanPSMT" w:hAnsi="TimesNewRomanPSMT"/>
            <w:noProof/>
            <w:color w:val="7F7F7F" w:themeColor="text1" w:themeTint="80"/>
            <w:sz w:val="18"/>
            <w:szCs w:val="18"/>
          </w:rPr>
          <w:t xml:space="preserve"> (purple)</w:t>
        </w:r>
        <w:r w:rsidRPr="008B298C">
          <w:rPr>
            <w:rFonts w:ascii="TimesNewRomanPSMT" w:hAnsi="TimesNewRomanPSMT"/>
            <w:noProof/>
            <w:color w:val="7F7F7F" w:themeColor="text1" w:themeTint="80"/>
            <w:sz w:val="18"/>
            <w:szCs w:val="18"/>
          </w:rPr>
          <w:t xml:space="preserve"> or control biofilm </w:t>
        </w:r>
        <w:r>
          <w:rPr>
            <w:rFonts w:ascii="TimesNewRomanPSMT" w:hAnsi="TimesNewRomanPSMT"/>
            <w:noProof/>
            <w:color w:val="7F7F7F" w:themeColor="text1" w:themeTint="80"/>
            <w:sz w:val="18"/>
            <w:szCs w:val="18"/>
          </w:rPr>
          <w:t xml:space="preserve">(blue) </w:t>
        </w:r>
        <w:r w:rsidRPr="008B298C">
          <w:rPr>
            <w:rFonts w:ascii="TimesNewRomanPSMT" w:hAnsi="TimesNewRomanPSMT"/>
            <w:noProof/>
            <w:color w:val="7F7F7F" w:themeColor="text1" w:themeTint="80"/>
            <w:sz w:val="18"/>
            <w:szCs w:val="18"/>
          </w:rPr>
          <w:t xml:space="preserve">communities from each site. </w:t>
        </w:r>
      </w:ins>
    </w:p>
    <w:p w14:paraId="558D5ADA" w14:textId="77777777" w:rsidR="000130C8" w:rsidRDefault="000130C8"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1580"/>
      <w:r>
        <w:rPr>
          <w:rFonts w:ascii="Calibri" w:hAnsi="Calibri" w:cs="Calibri"/>
          <w:b/>
        </w:rPr>
        <w:t>biomass</w:t>
      </w:r>
      <w:commentRangeEnd w:id="1580"/>
      <w:r w:rsidR="006269DC">
        <w:rPr>
          <w:rStyle w:val="CommentReference"/>
        </w:rPr>
        <w:commentReference w:id="1580"/>
      </w:r>
      <w:r>
        <w:rPr>
          <w:rFonts w:ascii="Calibri" w:hAnsi="Calibri" w:cs="Calibri"/>
          <w:b/>
        </w:rPr>
        <w:t xml:space="preserve"> </w:t>
      </w:r>
    </w:p>
    <w:p w14:paraId="0D77952A" w14:textId="5DE8419C" w:rsidR="00D968EC" w:rsidRDefault="009323C2" w:rsidP="00792520">
      <w:pPr>
        <w:spacing w:before="120" w:line="276" w:lineRule="auto"/>
        <w:jc w:val="both"/>
        <w:rPr>
          <w:ins w:id="1581" w:author="Caitlin Page Casar" w:date="2019-07-31T19:44:00Z"/>
          <w:rFonts w:ascii="TimesNewRomanPSMT" w:hAnsi="TimesNewRomanPSMT"/>
          <w:sz w:val="22"/>
          <w:szCs w:val="22"/>
        </w:rPr>
      </w:pPr>
      <w:ins w:id="1582" w:author="Caitlin Page Casar" w:date="2019-06-04T21:55:00Z">
        <w:r>
          <w:rPr>
            <w:sz w:val="22"/>
            <w:szCs w:val="22"/>
          </w:rPr>
          <w:t xml:space="preserve">Our estimates for fluid cell densities </w:t>
        </w:r>
      </w:ins>
      <w:ins w:id="1583" w:author="Caitlin Page Casar" w:date="2019-06-05T13:21:00Z">
        <w:r w:rsidR="00C13555">
          <w:rPr>
            <w:sz w:val="22"/>
            <w:szCs w:val="22"/>
          </w:rPr>
          <w:t xml:space="preserve">per square centimeter </w:t>
        </w:r>
      </w:ins>
      <w:ins w:id="1584" w:author="Caitlin Page Casar" w:date="2019-06-04T21:55:00Z">
        <w:r>
          <w:rPr>
            <w:sz w:val="22"/>
            <w:szCs w:val="22"/>
          </w:rPr>
          <w:t>are conservative</w:t>
        </w:r>
      </w:ins>
      <w:ins w:id="1585" w:author="Caitlin Page Casar" w:date="2019-06-05T13:21:00Z">
        <w:r w:rsidR="00C13555">
          <w:rPr>
            <w:sz w:val="22"/>
            <w:szCs w:val="22"/>
          </w:rPr>
          <w:t>ly high</w:t>
        </w:r>
      </w:ins>
      <w:ins w:id="1586" w:author="Caitlin Page Casar" w:date="2019-06-04T21:55:00Z">
        <w:r>
          <w:rPr>
            <w:sz w:val="22"/>
            <w:szCs w:val="22"/>
          </w:rPr>
          <w:t xml:space="preserve"> given our assumptions of a 100</w:t>
        </w:r>
      </w:ins>
      <w:ins w:id="1587" w:author="Caitlin Page Casar" w:date="2019-06-04T21:57:00Z">
        <w:r>
          <w:rPr>
            <w:sz w:val="22"/>
            <w:szCs w:val="22"/>
          </w:rPr>
          <w:t>μm</w:t>
        </w:r>
      </w:ins>
      <w:ins w:id="1588" w:author="Caitlin Page Casar" w:date="2019-06-04T21:55:00Z">
        <w:r>
          <w:rPr>
            <w:sz w:val="22"/>
            <w:szCs w:val="22"/>
          </w:rPr>
          <w:t xml:space="preserve"> fracture width</w:t>
        </w:r>
      </w:ins>
      <w:ins w:id="1589" w:author="Caitlin Page Casar" w:date="2019-06-04T21:56:00Z">
        <w:r>
          <w:rPr>
            <w:sz w:val="22"/>
            <w:szCs w:val="22"/>
          </w:rPr>
          <w:t xml:space="preserve">, where </w:t>
        </w:r>
      </w:ins>
      <w:ins w:id="1590" w:author="Caitlin Page Casar" w:date="2019-06-05T13:22:00Z">
        <w:r w:rsidR="00C13555">
          <w:rPr>
            <w:sz w:val="22"/>
            <w:szCs w:val="22"/>
          </w:rPr>
          <w:t>a</w:t>
        </w:r>
      </w:ins>
      <w:ins w:id="1591" w:author="Caitlin Page Casar" w:date="2019-06-04T21:56:00Z">
        <w:r>
          <w:rPr>
            <w:sz w:val="22"/>
            <w:szCs w:val="22"/>
          </w:rPr>
          <w:t xml:space="preserve"> width of 4-30</w:t>
        </w:r>
      </w:ins>
      <w:ins w:id="1592" w:author="Caitlin Page Casar" w:date="2019-06-04T21:58:00Z">
        <w:r>
          <w:rPr>
            <w:sz w:val="22"/>
            <w:szCs w:val="22"/>
          </w:rPr>
          <w:t>μm</w:t>
        </w:r>
      </w:ins>
      <w:ins w:id="1593" w:author="Caitlin Page Casar" w:date="2019-06-04T21:56:00Z">
        <w:r>
          <w:rPr>
            <w:sz w:val="22"/>
            <w:szCs w:val="22"/>
          </w:rPr>
          <w:t xml:space="preserve"> may be more realistic </w:t>
        </w:r>
        <w:r>
          <w:rPr>
            <w:sz w:val="22"/>
            <w:szCs w:val="22"/>
          </w:rPr>
          <w:fldChar w:fldCharType="begin"/>
        </w:r>
        <w:r>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Pr>
          <w:sz w:val="22"/>
          <w:szCs w:val="22"/>
        </w:rPr>
        <w:fldChar w:fldCharType="separate"/>
      </w:r>
      <w:ins w:id="1594" w:author="Caitlin Page Casar" w:date="2019-06-04T21:56:00Z">
        <w:r w:rsidRPr="009323C2">
          <w:rPr>
            <w:sz w:val="22"/>
            <w:rPrChange w:id="1595" w:author="Caitlin Page Casar" w:date="2019-06-04T21:56:00Z">
              <w:rPr/>
            </w:rPrChange>
          </w:rPr>
          <w:t xml:space="preserve">(Murdoch </w:t>
        </w:r>
        <w:r w:rsidRPr="009323C2">
          <w:rPr>
            <w:i/>
            <w:iCs/>
            <w:sz w:val="22"/>
            <w:rPrChange w:id="1596" w:author="Caitlin Page Casar" w:date="2019-06-04T21:56:00Z">
              <w:rPr>
                <w:i/>
                <w:iCs/>
              </w:rPr>
            </w:rPrChange>
          </w:rPr>
          <w:t>et al.</w:t>
        </w:r>
        <w:r w:rsidRPr="009323C2">
          <w:rPr>
            <w:sz w:val="22"/>
            <w:rPrChange w:id="1597" w:author="Caitlin Page Casar" w:date="2019-06-04T21:56:00Z">
              <w:rPr/>
            </w:rPrChange>
          </w:rPr>
          <w:t>, 2012)</w:t>
        </w:r>
        <w:r>
          <w:rPr>
            <w:sz w:val="22"/>
            <w:szCs w:val="22"/>
          </w:rPr>
          <w:fldChar w:fldCharType="end"/>
        </w:r>
        <w:r>
          <w:rPr>
            <w:sz w:val="22"/>
            <w:szCs w:val="22"/>
          </w:rPr>
          <w:t xml:space="preserve">. </w:t>
        </w:r>
      </w:ins>
      <w:ins w:id="1598" w:author="Caitlin Page Casar" w:date="2019-07-17T15:42:00Z">
        <w:r w:rsidR="00205862">
          <w:rPr>
            <w:sz w:val="22"/>
            <w:szCs w:val="22"/>
          </w:rPr>
          <w:t>Even with</w:t>
        </w:r>
      </w:ins>
      <w:ins w:id="1599" w:author="Caitlin Page Casar" w:date="2019-07-17T15:43:00Z">
        <w:r w:rsidR="00205862">
          <w:rPr>
            <w:sz w:val="22"/>
            <w:szCs w:val="22"/>
          </w:rPr>
          <w:t xml:space="preserve"> high</w:t>
        </w:r>
      </w:ins>
      <w:ins w:id="1600" w:author="Caitlin Page Casar" w:date="2019-07-17T15:42:00Z">
        <w:r w:rsidR="00205862">
          <w:rPr>
            <w:sz w:val="22"/>
            <w:szCs w:val="22"/>
          </w:rPr>
          <w:t xml:space="preserve"> fluid</w:t>
        </w:r>
      </w:ins>
      <w:ins w:id="1601" w:author="Caitlin Page Casar" w:date="2019-07-17T15:43:00Z">
        <w:r w:rsidR="00205862">
          <w:rPr>
            <w:sz w:val="22"/>
            <w:szCs w:val="22"/>
          </w:rPr>
          <w:t xml:space="preserve"> </w:t>
        </w:r>
      </w:ins>
      <w:ins w:id="1602" w:author="Caitlin Page Casar" w:date="2019-07-17T15:42:00Z">
        <w:r w:rsidR="00205862">
          <w:rPr>
            <w:sz w:val="22"/>
            <w:szCs w:val="22"/>
          </w:rPr>
          <w:t>cell density estimates</w:t>
        </w:r>
      </w:ins>
      <w:ins w:id="1603" w:author="Caitlin Page Casar" w:date="2019-07-17T15:43:00Z">
        <w:r w:rsidR="00205862">
          <w:rPr>
            <w:sz w:val="22"/>
            <w:szCs w:val="22"/>
          </w:rPr>
          <w:t>, we found that</w:t>
        </w:r>
      </w:ins>
      <w:ins w:id="1604" w:author="Caitlin Page Casar" w:date="2019-07-17T15:42:00Z">
        <w:r w:rsidR="00205862">
          <w:rPr>
            <w:sz w:val="22"/>
            <w:szCs w:val="22"/>
          </w:rPr>
          <w:t xml:space="preserve"> </w:t>
        </w:r>
      </w:ins>
      <w:ins w:id="1605" w:author="Caitlin Page Casar" w:date="2019-07-17T15:43:00Z">
        <w:r w:rsidR="00205862">
          <w:rPr>
            <w:sz w:val="22"/>
            <w:szCs w:val="22"/>
          </w:rPr>
          <w:t>c</w:t>
        </w:r>
      </w:ins>
      <w:commentRangeStart w:id="1606"/>
      <w:commentRangeStart w:id="1607"/>
      <w:ins w:id="1608" w:author="Caitlin Page Casar" w:date="2019-07-17T15:42:00Z">
        <w:r w:rsidR="00205862">
          <w:rPr>
            <w:sz w:val="22"/>
            <w:szCs w:val="22"/>
          </w:rPr>
          <w:t>ell</w:t>
        </w:r>
        <w:commentRangeEnd w:id="1606"/>
        <w:r w:rsidR="00205862">
          <w:rPr>
            <w:rStyle w:val="CommentReference"/>
          </w:rPr>
          <w:commentReference w:id="1606"/>
        </w:r>
        <w:commentRangeEnd w:id="1607"/>
        <w:r w:rsidR="00205862">
          <w:rPr>
            <w:rStyle w:val="CommentReference"/>
          </w:rPr>
          <w:commentReference w:id="1607"/>
        </w:r>
        <w:r w:rsidR="00205862">
          <w:rPr>
            <w:sz w:val="22"/>
            <w:szCs w:val="22"/>
          </w:rPr>
          <w:t xml:space="preserve"> densities in biofilm communities are 3-4 orders of magnitude greater than in respective fluid communities</w:t>
        </w:r>
      </w:ins>
      <w:ins w:id="1609" w:author="Caitlin Page Casar" w:date="2019-07-17T15:43:00Z">
        <w:r w:rsidR="00205862">
          <w:rPr>
            <w:sz w:val="22"/>
            <w:szCs w:val="22"/>
          </w:rPr>
          <w:t xml:space="preserve">. This finding is </w:t>
        </w:r>
      </w:ins>
      <w:ins w:id="1610" w:author="Caitlin Page Casar" w:date="2019-07-17T15:42:00Z">
        <w:r w:rsidR="00205862">
          <w:rPr>
            <w:sz w:val="22"/>
            <w:szCs w:val="22"/>
          </w:rPr>
          <w:t xml:space="preserve">consistent with previous ideas that biofilms likely represent a much greater proportion of biomass in the subsurface than fluid communities </w:t>
        </w:r>
        <w:r w:rsidR="00205862">
          <w:rPr>
            <w:sz w:val="22"/>
            <w:szCs w:val="22"/>
          </w:rPr>
          <w:fldChar w:fldCharType="begin"/>
        </w:r>
        <w:r w:rsidR="00205862">
          <w:rPr>
            <w:sz w:val="22"/>
            <w:szCs w:val="22"/>
          </w:rPr>
          <w:instrText xml:space="preserve"> ADDIN ZOTERO_ITEM CSL_CITATION {"citationID":"lff3beD7","properties":{"formattedCitation":"(Flemming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00205862">
          <w:rPr>
            <w:sz w:val="22"/>
            <w:szCs w:val="22"/>
          </w:rPr>
          <w:fldChar w:fldCharType="separate"/>
        </w:r>
        <w:r w:rsidR="00205862">
          <w:rPr>
            <w:noProof/>
            <w:sz w:val="22"/>
            <w:szCs w:val="22"/>
          </w:rPr>
          <w:t>(Flemming &amp; Wuertz, 2019)</w:t>
        </w:r>
        <w:r w:rsidR="00205862">
          <w:rPr>
            <w:sz w:val="22"/>
            <w:szCs w:val="22"/>
          </w:rPr>
          <w:fldChar w:fldCharType="end"/>
        </w:r>
        <w:r w:rsidR="00205862">
          <w:rPr>
            <w:sz w:val="22"/>
            <w:szCs w:val="22"/>
          </w:rPr>
          <w:t xml:space="preserve">. </w:t>
        </w:r>
      </w:ins>
      <w:ins w:id="1611" w:author="Caitlin Page Casar" w:date="2019-07-17T15:50:00Z">
        <w:r w:rsidR="001A3928">
          <w:rPr>
            <w:sz w:val="22"/>
            <w:szCs w:val="22"/>
          </w:rPr>
          <w:t>A poten</w:t>
        </w:r>
      </w:ins>
      <w:ins w:id="1612" w:author="Caitlin Page Casar" w:date="2019-07-17T15:51:00Z">
        <w:r w:rsidR="001A3928">
          <w:rPr>
            <w:sz w:val="22"/>
            <w:szCs w:val="22"/>
          </w:rPr>
          <w:t xml:space="preserve">tial driver of these differences in biomass observed between fluid and biofilm communities in the subsurface is host rock mineralogy. </w:t>
        </w:r>
      </w:ins>
      <w:ins w:id="1613" w:author="Caitlin Page Casar" w:date="2019-07-17T15:59:00Z">
        <w:r w:rsidR="00264574">
          <w:rPr>
            <w:sz w:val="22"/>
            <w:szCs w:val="22"/>
          </w:rPr>
          <w:t>M</w:t>
        </w:r>
        <w:r w:rsidR="00264574">
          <w:rPr>
            <w:sz w:val="22"/>
            <w:szCs w:val="22"/>
          </w:rPr>
          <w:t>ineral surfaces can promote biofilm colonization due to</w:t>
        </w:r>
      </w:ins>
      <w:ins w:id="1614" w:author="Caitlin Page Casar" w:date="2019-07-17T16:00:00Z">
        <w:r w:rsidR="00264574">
          <w:rPr>
            <w:sz w:val="22"/>
            <w:szCs w:val="22"/>
          </w:rPr>
          <w:t xml:space="preserve"> a variety of properties, including</w:t>
        </w:r>
      </w:ins>
      <w:ins w:id="1615" w:author="Caitlin Page Casar" w:date="2019-07-17T15:59:00Z">
        <w:r w:rsidR="00264574">
          <w:rPr>
            <w:sz w:val="22"/>
            <w:szCs w:val="22"/>
          </w:rPr>
          <w:t xml:space="preserve"> surface charge, conditioning films enhanced by mineral defects</w:t>
        </w:r>
      </w:ins>
      <w:ins w:id="1616" w:author="Caitlin Page Casar" w:date="2019-07-17T16:00:00Z">
        <w:r w:rsidR="00264574">
          <w:rPr>
            <w:sz w:val="22"/>
            <w:szCs w:val="22"/>
          </w:rPr>
          <w:t xml:space="preserve">, </w:t>
        </w:r>
      </w:ins>
      <w:ins w:id="1617" w:author="Caitlin Page Casar" w:date="2019-07-17T16:01:00Z">
        <w:r w:rsidR="00264574">
          <w:rPr>
            <w:sz w:val="22"/>
            <w:szCs w:val="22"/>
          </w:rPr>
          <w:t xml:space="preserve">or </w:t>
        </w:r>
      </w:ins>
      <w:ins w:id="1618" w:author="Caitlin Page Casar" w:date="2019-07-17T16:00:00Z">
        <w:r w:rsidR="00264574">
          <w:rPr>
            <w:sz w:val="22"/>
            <w:szCs w:val="22"/>
          </w:rPr>
          <w:t>enhanced nutrient concentration</w:t>
        </w:r>
      </w:ins>
      <w:ins w:id="1619" w:author="Caitlin Page Casar" w:date="2019-07-17T16:01:00Z">
        <w:r w:rsidR="00264574">
          <w:rPr>
            <w:sz w:val="22"/>
            <w:szCs w:val="22"/>
          </w:rPr>
          <w:t xml:space="preserve">. </w:t>
        </w:r>
      </w:ins>
      <w:ins w:id="1620" w:author="Caitlin Page Casar" w:date="2019-07-17T16:02:00Z">
        <w:r w:rsidR="00264574">
          <w:rPr>
            <w:sz w:val="22"/>
            <w:szCs w:val="22"/>
          </w:rPr>
          <w:t>Here, w</w:t>
        </w:r>
      </w:ins>
      <w:ins w:id="1621" w:author="Caitlin Page Casar" w:date="2019-07-17T15:51:00Z">
        <w:r w:rsidR="001A3928">
          <w:rPr>
            <w:sz w:val="22"/>
            <w:szCs w:val="22"/>
          </w:rPr>
          <w:t>e</w:t>
        </w:r>
      </w:ins>
      <w:ins w:id="1622" w:author="Caitlin Page Casar" w:date="2019-07-17T15:44:00Z">
        <w:r w:rsidR="00205862">
          <w:rPr>
            <w:sz w:val="22"/>
            <w:szCs w:val="22"/>
          </w:rPr>
          <w:t xml:space="preserve"> found that cell densities were generally higher on mineral surfaces relative to inert controls</w:t>
        </w:r>
      </w:ins>
      <w:ins w:id="1623" w:author="Caitlin Page Casar" w:date="2019-07-17T15:45:00Z">
        <w:r w:rsidR="00205862">
          <w:rPr>
            <w:sz w:val="22"/>
            <w:szCs w:val="22"/>
          </w:rPr>
          <w:t xml:space="preserve"> at D3 and D6, indicating that minerals </w:t>
        </w:r>
      </w:ins>
      <w:ins w:id="1624" w:author="Caitlin Page Casar" w:date="2019-07-31T19:41:00Z">
        <w:r w:rsidR="00D968EC">
          <w:rPr>
            <w:sz w:val="22"/>
            <w:szCs w:val="22"/>
          </w:rPr>
          <w:t xml:space="preserve">can </w:t>
        </w:r>
      </w:ins>
      <w:ins w:id="1625" w:author="Caitlin Page Casar" w:date="2019-07-17T15:45:00Z">
        <w:r w:rsidR="00205862">
          <w:rPr>
            <w:sz w:val="22"/>
            <w:szCs w:val="22"/>
          </w:rPr>
          <w:t>enhance biomass. The highest cell densities were observed on pyrolusite</w:t>
        </w:r>
      </w:ins>
      <w:ins w:id="1626" w:author="Caitlin Page Casar" w:date="2019-07-17T15:46:00Z">
        <w:r w:rsidR="00205862">
          <w:rPr>
            <w:sz w:val="22"/>
            <w:szCs w:val="22"/>
          </w:rPr>
          <w:t xml:space="preserve">, where cell densities were </w:t>
        </w:r>
      </w:ins>
      <w:ins w:id="1627" w:author="Caitlin Page Casar" w:date="2019-07-17T15:47:00Z">
        <w:r w:rsidR="00205862">
          <w:rPr>
            <w:sz w:val="22"/>
            <w:szCs w:val="22"/>
          </w:rPr>
          <w:t>1-1.5 orders</w:t>
        </w:r>
      </w:ins>
      <w:ins w:id="1628" w:author="Caitlin Page Casar" w:date="2019-07-17T15:46:00Z">
        <w:r w:rsidR="00205862">
          <w:rPr>
            <w:sz w:val="22"/>
            <w:szCs w:val="22"/>
          </w:rPr>
          <w:t xml:space="preserve"> of magnitude greater than inert controls</w:t>
        </w:r>
      </w:ins>
      <w:ins w:id="1629" w:author="Caitlin Page Casar" w:date="2019-07-17T15:47:00Z">
        <w:r w:rsidR="00205862">
          <w:rPr>
            <w:sz w:val="22"/>
            <w:szCs w:val="22"/>
          </w:rPr>
          <w:t xml:space="preserve"> at D6.</w:t>
        </w:r>
      </w:ins>
      <w:ins w:id="1630" w:author="Caitlin Page Casar" w:date="2019-07-31T19:41:00Z">
        <w:r w:rsidR="00D968EC">
          <w:rPr>
            <w:sz w:val="22"/>
            <w:szCs w:val="22"/>
          </w:rPr>
          <w:t xml:space="preserve"> Further, we observed </w:t>
        </w:r>
        <w:r w:rsidR="00D968EC">
          <w:rPr>
            <w:rFonts w:ascii="TimesNewRomanPSMT" w:hAnsi="TimesNewRomanPSMT"/>
            <w:sz w:val="22"/>
            <w:szCs w:val="22"/>
          </w:rPr>
          <w:t>distinct biofilm morphologies</w:t>
        </w:r>
        <w:r w:rsidR="00D968EC" w:rsidRPr="00FF273C">
          <w:rPr>
            <w:rFonts w:ascii="TimesNewRomanPSMT" w:hAnsi="TimesNewRomanPSMT"/>
            <w:sz w:val="22"/>
            <w:szCs w:val="22"/>
          </w:rPr>
          <w:t xml:space="preserve"> </w:t>
        </w:r>
      </w:ins>
      <w:ins w:id="1631" w:author="Caitlin Page Casar" w:date="2019-07-31T19:42:00Z">
        <w:r w:rsidR="00D968EC">
          <w:rPr>
            <w:rFonts w:ascii="TimesNewRomanPSMT" w:hAnsi="TimesNewRomanPSMT"/>
            <w:sz w:val="22"/>
            <w:szCs w:val="22"/>
          </w:rPr>
          <w:t xml:space="preserve">on pyrolusite relative to inert controls, further </w:t>
        </w:r>
      </w:ins>
      <w:ins w:id="1632" w:author="Caitlin Page Casar" w:date="2019-07-31T19:41:00Z">
        <w:r w:rsidR="00D968EC" w:rsidRPr="00FF273C">
          <w:rPr>
            <w:rFonts w:ascii="TimesNewRomanPSMT" w:hAnsi="TimesNewRomanPSMT"/>
            <w:sz w:val="22"/>
            <w:szCs w:val="22"/>
          </w:rPr>
          <w:t>s</w:t>
        </w:r>
      </w:ins>
      <w:ins w:id="1633" w:author="Caitlin Page Casar" w:date="2019-07-31T19:42:00Z">
        <w:r w:rsidR="00D968EC">
          <w:rPr>
            <w:rFonts w:ascii="TimesNewRomanPSMT" w:hAnsi="TimesNewRomanPSMT"/>
            <w:sz w:val="22"/>
            <w:szCs w:val="22"/>
          </w:rPr>
          <w:t>upporting the possibili</w:t>
        </w:r>
      </w:ins>
      <w:ins w:id="1634" w:author="Caitlin Page Casar" w:date="2019-07-31T19:43:00Z">
        <w:r w:rsidR="00D968EC">
          <w:rPr>
            <w:rFonts w:ascii="TimesNewRomanPSMT" w:hAnsi="TimesNewRomanPSMT"/>
            <w:sz w:val="22"/>
            <w:szCs w:val="22"/>
          </w:rPr>
          <w:t>ty of</w:t>
        </w:r>
      </w:ins>
      <w:ins w:id="1635" w:author="Caitlin Page Casar" w:date="2019-07-31T19:41:00Z">
        <w:r w:rsidR="00D968EC" w:rsidRPr="00FF273C">
          <w:rPr>
            <w:rFonts w:ascii="TimesNewRomanPSMT" w:hAnsi="TimesNewRomanPSMT"/>
            <w:sz w:val="22"/>
            <w:szCs w:val="22"/>
          </w:rPr>
          <w:t xml:space="preserve"> taxonomic selection for mineral surface </w:t>
        </w:r>
        <w:commentRangeStart w:id="1636"/>
        <w:r w:rsidR="00D968EC" w:rsidRPr="00FF273C">
          <w:rPr>
            <w:rFonts w:ascii="TimesNewRomanPSMT" w:hAnsi="TimesNewRomanPSMT"/>
            <w:sz w:val="22"/>
            <w:szCs w:val="22"/>
          </w:rPr>
          <w:t>colonization</w:t>
        </w:r>
        <w:commentRangeEnd w:id="1636"/>
        <w:r w:rsidR="00D968EC">
          <w:rPr>
            <w:rStyle w:val="CommentReference"/>
          </w:rPr>
          <w:commentReference w:id="1636"/>
        </w:r>
        <w:r w:rsidR="00D968EC">
          <w:rPr>
            <w:rFonts w:ascii="TimesNewRomanPSMT" w:hAnsi="TimesNewRomanPSMT"/>
            <w:sz w:val="22"/>
            <w:szCs w:val="22"/>
          </w:rPr>
          <w:t>.</w:t>
        </w:r>
      </w:ins>
      <w:ins w:id="1637" w:author="Caitlin Page Casar" w:date="2019-07-31T19:43:00Z">
        <w:r w:rsidR="00D968EC">
          <w:rPr>
            <w:rFonts w:ascii="TimesNewRomanPSMT" w:hAnsi="TimesNewRomanPSMT"/>
            <w:sz w:val="22"/>
            <w:szCs w:val="22"/>
          </w:rPr>
          <w:t xml:space="preserve"> </w:t>
        </w:r>
      </w:ins>
    </w:p>
    <w:p w14:paraId="1D041305" w14:textId="77777777" w:rsidR="00D968EC" w:rsidRDefault="00D968EC" w:rsidP="00D968EC">
      <w:pPr>
        <w:rPr>
          <w:ins w:id="1638" w:author="Caitlin Page Casar" w:date="2019-07-31T19:45:00Z"/>
          <w:rFonts w:ascii="Calibri" w:hAnsi="Calibri" w:cs="Calibri"/>
          <w:b/>
        </w:rPr>
      </w:pPr>
    </w:p>
    <w:p w14:paraId="4FAA38F6" w14:textId="6FFF64EC" w:rsidR="00D968EC" w:rsidRPr="00D968EC" w:rsidRDefault="00D968EC" w:rsidP="00D968EC">
      <w:pPr>
        <w:rPr>
          <w:ins w:id="1639" w:author="Caitlin Page Casar" w:date="2019-07-31T19:45:00Z"/>
          <w:rFonts w:ascii="Calibri" w:hAnsi="Calibri" w:cs="Calibri"/>
          <w:b/>
          <w:rPrChange w:id="1640" w:author="Caitlin Page Casar" w:date="2019-07-31T19:45:00Z">
            <w:rPr>
              <w:ins w:id="1641" w:author="Caitlin Page Casar" w:date="2019-07-31T19:45:00Z"/>
              <w:sz w:val="22"/>
              <w:szCs w:val="22"/>
            </w:rPr>
          </w:rPrChange>
        </w:rPr>
        <w:pPrChange w:id="1642" w:author="Caitlin Page Casar" w:date="2019-07-31T19:45:00Z">
          <w:pPr>
            <w:spacing w:before="120" w:line="276" w:lineRule="auto"/>
            <w:jc w:val="both"/>
          </w:pPr>
        </w:pPrChange>
      </w:pPr>
      <w:ins w:id="1643" w:author="Caitlin Page Casar" w:date="2019-07-31T19:45:00Z">
        <w:r>
          <w:rPr>
            <w:rFonts w:ascii="Calibri" w:hAnsi="Calibri" w:cs="Calibri"/>
            <w:b/>
          </w:rPr>
          <w:t>4.</w:t>
        </w:r>
        <w:r>
          <w:rPr>
            <w:rFonts w:ascii="Calibri" w:hAnsi="Calibri" w:cs="Calibri"/>
            <w:b/>
          </w:rPr>
          <w:t>4</w:t>
        </w:r>
        <w:r w:rsidRPr="006B4718">
          <w:rPr>
            <w:rFonts w:ascii="Calibri" w:hAnsi="Calibri" w:cs="Calibri"/>
            <w:b/>
          </w:rPr>
          <w:t xml:space="preserve"> | </w:t>
        </w:r>
        <w:r>
          <w:rPr>
            <w:rFonts w:ascii="Calibri" w:hAnsi="Calibri" w:cs="Calibri"/>
            <w:b/>
          </w:rPr>
          <w:t xml:space="preserve">Potential for a </w:t>
        </w:r>
      </w:ins>
      <w:ins w:id="1644" w:author="Caitlin Page Casar" w:date="2019-07-31T19:46:00Z">
        <w:r>
          <w:rPr>
            <w:rFonts w:ascii="Calibri" w:hAnsi="Calibri" w:cs="Calibri"/>
            <w:b/>
          </w:rPr>
          <w:t xml:space="preserve">massive and diverse </w:t>
        </w:r>
      </w:ins>
      <w:ins w:id="1645" w:author="Caitlin Page Casar" w:date="2019-07-31T19:45:00Z">
        <w:r>
          <w:rPr>
            <w:rFonts w:ascii="Calibri" w:hAnsi="Calibri" w:cs="Calibri"/>
            <w:b/>
          </w:rPr>
          <w:t xml:space="preserve">mineral-hosted </w:t>
        </w:r>
      </w:ins>
      <w:ins w:id="1646" w:author="Caitlin Page Casar" w:date="2019-07-31T19:46:00Z">
        <w:r>
          <w:rPr>
            <w:rFonts w:ascii="Calibri" w:hAnsi="Calibri" w:cs="Calibri"/>
            <w:b/>
          </w:rPr>
          <w:t xml:space="preserve">deep </w:t>
        </w:r>
      </w:ins>
      <w:ins w:id="1647" w:author="Caitlin Page Casar" w:date="2019-07-31T19:45:00Z">
        <w:r>
          <w:rPr>
            <w:rFonts w:ascii="Calibri" w:hAnsi="Calibri" w:cs="Calibri"/>
            <w:b/>
          </w:rPr>
          <w:t>biospher</w:t>
        </w:r>
      </w:ins>
      <w:ins w:id="1648" w:author="Caitlin Page Casar" w:date="2019-07-31T19:46:00Z">
        <w:r>
          <w:rPr>
            <w:rFonts w:ascii="Calibri" w:hAnsi="Calibri" w:cs="Calibri"/>
            <w:b/>
          </w:rPr>
          <w:t xml:space="preserve">e </w:t>
        </w:r>
      </w:ins>
      <w:ins w:id="1649" w:author="Caitlin Page Casar" w:date="2019-07-31T19:45:00Z">
        <w:r>
          <w:rPr>
            <w:rFonts w:ascii="Calibri" w:hAnsi="Calibri" w:cs="Calibri"/>
            <w:b/>
          </w:rPr>
          <w:t xml:space="preserve"> </w:t>
        </w:r>
        <w:r>
          <w:rPr>
            <w:rFonts w:ascii="Calibri" w:hAnsi="Calibri" w:cs="Calibri"/>
            <w:b/>
          </w:rPr>
          <w:t xml:space="preserve"> </w:t>
        </w:r>
      </w:ins>
    </w:p>
    <w:p w14:paraId="18DD6C3E" w14:textId="3EEA21E1" w:rsidR="00D968EC" w:rsidRDefault="00D968EC" w:rsidP="00792520">
      <w:pPr>
        <w:spacing w:before="120" w:line="276" w:lineRule="auto"/>
        <w:jc w:val="both"/>
        <w:rPr>
          <w:ins w:id="1650" w:author="Caitlin Page Casar" w:date="2019-07-17T15:44:00Z"/>
          <w:sz w:val="22"/>
          <w:szCs w:val="22"/>
        </w:rPr>
      </w:pPr>
      <w:ins w:id="1651" w:author="Caitlin Page Casar" w:date="2019-07-31T19:46:00Z">
        <w:r>
          <w:rPr>
            <w:sz w:val="22"/>
            <w:szCs w:val="22"/>
          </w:rPr>
          <w:t>We</w:t>
        </w:r>
      </w:ins>
      <w:ins w:id="1652" w:author="Caitlin Page Casar" w:date="2019-07-31T19:44:00Z">
        <w:r>
          <w:rPr>
            <w:sz w:val="22"/>
            <w:szCs w:val="22"/>
          </w:rPr>
          <w:t xml:space="preserve"> observed trends in community structure, cell densities, </w:t>
        </w:r>
      </w:ins>
      <w:ins w:id="1653" w:author="Caitlin Page Casar" w:date="2019-07-31T19:47:00Z">
        <w:r>
          <w:rPr>
            <w:sz w:val="22"/>
            <w:szCs w:val="22"/>
          </w:rPr>
          <w:t xml:space="preserve">and </w:t>
        </w:r>
      </w:ins>
      <w:ins w:id="1654" w:author="Caitlin Page Casar" w:date="2019-07-31T19:44:00Z">
        <w:r>
          <w:rPr>
            <w:sz w:val="22"/>
            <w:szCs w:val="22"/>
          </w:rPr>
          <w:t>biofilm morphologies</w:t>
        </w:r>
      </w:ins>
      <w:ins w:id="1655" w:author="Caitlin Page Casar" w:date="2019-07-31T19:46:00Z">
        <w:r>
          <w:rPr>
            <w:sz w:val="22"/>
            <w:szCs w:val="22"/>
          </w:rPr>
          <w:t xml:space="preserve"> that suggest mineral sele</w:t>
        </w:r>
      </w:ins>
      <w:ins w:id="1656" w:author="Caitlin Page Casar" w:date="2019-07-31T19:47:00Z">
        <w:r>
          <w:rPr>
            <w:sz w:val="22"/>
            <w:szCs w:val="22"/>
          </w:rPr>
          <w:t xml:space="preserve">ctivity and potential for EET, particularly with respect to pyrolusite. Given </w:t>
        </w:r>
      </w:ins>
      <w:ins w:id="1657" w:author="Caitlin Page Casar" w:date="2019-07-31T19:44:00Z">
        <w:r>
          <w:rPr>
            <w:sz w:val="22"/>
            <w:szCs w:val="22"/>
          </w:rPr>
          <w:t xml:space="preserve">that pyrolusite is the most energy-yielding mineral we modeled at </w:t>
        </w:r>
        <w:proofErr w:type="spellStart"/>
        <w:r>
          <w:rPr>
            <w:sz w:val="22"/>
            <w:szCs w:val="22"/>
          </w:rPr>
          <w:t>DeMMO</w:t>
        </w:r>
        <w:proofErr w:type="spellEnd"/>
        <w:r>
          <w:rPr>
            <w:sz w:val="22"/>
            <w:szCs w:val="22"/>
          </w:rPr>
          <w:t>, we suggest our observations of biomass enhancement</w:t>
        </w:r>
      </w:ins>
      <w:ins w:id="1658" w:author="Caitlin Page Casar" w:date="2019-07-31T19:49:00Z">
        <w:r>
          <w:rPr>
            <w:sz w:val="22"/>
            <w:szCs w:val="22"/>
          </w:rPr>
          <w:t xml:space="preserve"> on pyrolusite</w:t>
        </w:r>
      </w:ins>
      <w:ins w:id="1659" w:author="Caitlin Page Casar" w:date="2019-07-31T19:48:00Z">
        <w:r>
          <w:rPr>
            <w:sz w:val="22"/>
            <w:szCs w:val="22"/>
          </w:rPr>
          <w:t xml:space="preserve"> </w:t>
        </w:r>
      </w:ins>
      <w:ins w:id="1660" w:author="Caitlin Page Casar" w:date="2019-07-31T19:44:00Z">
        <w:r>
          <w:rPr>
            <w:sz w:val="22"/>
            <w:szCs w:val="22"/>
          </w:rPr>
          <w:t xml:space="preserve">may be a result of mineral-stimulated metabolic activity. The implication of this </w:t>
        </w:r>
      </w:ins>
      <w:ins w:id="1661" w:author="Caitlin Page Casar" w:date="2019-07-31T19:49:00Z">
        <w:r>
          <w:rPr>
            <w:sz w:val="22"/>
            <w:szCs w:val="22"/>
          </w:rPr>
          <w:t xml:space="preserve">finding </w:t>
        </w:r>
      </w:ins>
      <w:ins w:id="1662" w:author="Caitlin Page Casar" w:date="2019-07-31T19:44:00Z">
        <w:r>
          <w:rPr>
            <w:sz w:val="22"/>
            <w:szCs w:val="22"/>
          </w:rPr>
          <w:t xml:space="preserve">is that </w:t>
        </w:r>
        <w:r>
          <w:rPr>
            <w:sz w:val="22"/>
            <w:szCs w:val="22"/>
          </w:rPr>
          <w:lastRenderedPageBreak/>
          <w:t>continental rock rich in metal oxides under thermodynamically favorable conditions have the potential to greatly enhance biofilm biomass</w:t>
        </w:r>
      </w:ins>
      <w:ins w:id="1663" w:author="Caitlin Page Casar" w:date="2019-07-31T19:49:00Z">
        <w:r>
          <w:rPr>
            <w:sz w:val="22"/>
            <w:szCs w:val="22"/>
          </w:rPr>
          <w:t xml:space="preserve"> and drive </w:t>
        </w:r>
      </w:ins>
      <w:ins w:id="1664" w:author="Caitlin Page Casar" w:date="2019-07-31T19:50:00Z">
        <w:r>
          <w:rPr>
            <w:sz w:val="22"/>
            <w:szCs w:val="22"/>
          </w:rPr>
          <w:t xml:space="preserve">significant </w:t>
        </w:r>
      </w:ins>
      <w:bookmarkStart w:id="1665" w:name="_GoBack"/>
      <w:bookmarkEnd w:id="1665"/>
      <w:ins w:id="1666" w:author="Caitlin Page Casar" w:date="2019-07-31T19:49:00Z">
        <w:r>
          <w:rPr>
            <w:sz w:val="22"/>
            <w:szCs w:val="22"/>
          </w:rPr>
          <w:t xml:space="preserve">differences in </w:t>
        </w:r>
      </w:ins>
      <w:ins w:id="1667" w:author="Caitlin Page Casar" w:date="2019-07-31T19:50:00Z">
        <w:r>
          <w:rPr>
            <w:sz w:val="22"/>
            <w:szCs w:val="22"/>
          </w:rPr>
          <w:t xml:space="preserve">diversity between fluid and biofilm communities. </w:t>
        </w:r>
      </w:ins>
      <w:ins w:id="1668" w:author="Caitlin Page Casar" w:date="2019-07-31T19:44:00Z">
        <w:r>
          <w:rPr>
            <w:sz w:val="22"/>
            <w:szCs w:val="22"/>
          </w:rPr>
          <w:t xml:space="preserve">  </w:t>
        </w:r>
      </w:ins>
    </w:p>
    <w:p w14:paraId="14B985D1" w14:textId="7D7F644F" w:rsidR="00EF7120" w:rsidDel="00EF7120" w:rsidRDefault="00EF7120" w:rsidP="00EF7120">
      <w:pPr>
        <w:spacing w:before="120" w:line="276" w:lineRule="auto"/>
        <w:jc w:val="both"/>
        <w:rPr>
          <w:del w:id="1669" w:author="Caitlin Page Casar" w:date="2019-06-04T21:59:00Z"/>
          <w:moveTo w:id="1670" w:author="Caitlin Page Casar" w:date="2019-06-04T21:59:00Z"/>
          <w:rFonts w:ascii="TimesNewRomanPSMT" w:hAnsi="TimesNewRomanPSMT"/>
          <w:sz w:val="22"/>
          <w:szCs w:val="22"/>
        </w:rPr>
      </w:pPr>
      <w:moveToRangeStart w:id="1671" w:author="Caitlin Page Casar" w:date="2019-06-04T22:00:00Z" w:name="move10578023"/>
      <w:moveTo w:id="1672" w:author="Caitlin Page Casar" w:date="2019-06-04T22:00:00Z">
        <w:del w:id="1673" w:author="Caitlin Page Casar" w:date="2019-07-17T15:52:00Z">
          <w:r w:rsidRPr="00FF273C" w:rsidDel="001A3928">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To>
      <w:moveToRangeStart w:id="1674" w:author="Caitlin Page Casar" w:date="2019-06-04T21:59:00Z" w:name="move10577961"/>
      <w:moveToRangeEnd w:id="1671"/>
      <w:moveTo w:id="1675" w:author="Caitlin Page Casar" w:date="2019-06-04T21:59:00Z">
        <w:del w:id="1676" w:author="Caitlin Page Casar" w:date="2019-06-04T21:59:00Z">
          <w:r w:rsidRPr="00FF273C" w:rsidDel="00EF7120">
            <w:rPr>
              <w:rFonts w:ascii="TimesNewRomanPSMT" w:hAnsi="TimesNewRomanPSMT"/>
              <w:sz w:val="22"/>
              <w:szCs w:val="22"/>
            </w:rPr>
            <w:delText>However, cell</w:delText>
          </w:r>
        </w:del>
        <w:del w:id="1677" w:author="Caitlin Page Casar" w:date="2019-07-17T15:52:00Z">
          <w:r w:rsidRPr="00FF273C" w:rsidDel="001A3928">
            <w:rPr>
              <w:rFonts w:ascii="TimesNewRomanPSMT" w:hAnsi="TimesNewRomanPSMT"/>
              <w:sz w:val="22"/>
              <w:szCs w:val="22"/>
            </w:rPr>
            <w:delText xml:space="preserve"> morphologies were distinct between most controls and minerals (i.e. in all pyrolusite experiments at all sites), suggesting taxonomic selection for mineral surface colonization</w:delText>
          </w:r>
        </w:del>
        <w:del w:id="1678" w:author="Caitlin Page Casar" w:date="2019-06-04T21:59:00Z">
          <w:r w:rsidRPr="00FF273C" w:rsidDel="00EF7120">
            <w:rPr>
              <w:rFonts w:ascii="TimesNewRomanPSMT" w:hAnsi="TimesNewRomanPSMT"/>
              <w:sz w:val="22"/>
              <w:szCs w:val="22"/>
            </w:rPr>
            <w:delText xml:space="preserve"> (Figure x). </w:delText>
          </w:r>
        </w:del>
      </w:moveTo>
    </w:p>
    <w:moveToRangeEnd w:id="1674"/>
    <w:p w14:paraId="19966C46" w14:textId="70A65355" w:rsidR="00E23E77" w:rsidRPr="005654B9" w:rsidDel="006269DC" w:rsidRDefault="00E23E77" w:rsidP="00E23E77">
      <w:pPr>
        <w:pStyle w:val="ListParagraph"/>
        <w:numPr>
          <w:ilvl w:val="0"/>
          <w:numId w:val="4"/>
        </w:numPr>
        <w:rPr>
          <w:del w:id="1679" w:author="Caitlin Page Casar" w:date="2019-06-04T22:05:00Z"/>
          <w:rFonts w:ascii="Calibri" w:hAnsi="Calibri" w:cs="Calibri"/>
          <w:b/>
        </w:rPr>
      </w:pPr>
      <w:del w:id="1680"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1681" w:author="Caitlin Page Casar" w:date="2019-06-04T21:49:00Z"/>
          <w:b/>
          <w:sz w:val="20"/>
          <w:szCs w:val="20"/>
        </w:rPr>
      </w:pPr>
      <w:del w:id="1682"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1683" w:author="Caitlin Page Casar" w:date="2019-06-04T21:50:00Z"/>
          <w:b/>
          <w:sz w:val="20"/>
          <w:szCs w:val="20"/>
        </w:rPr>
      </w:pPr>
      <w:del w:id="1684"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1685" w:author="Caitlin Page Casar" w:date="2019-06-04T21:39:00Z"/>
          <w:b/>
          <w:sz w:val="20"/>
          <w:szCs w:val="20"/>
        </w:rPr>
      </w:pPr>
      <w:del w:id="1686"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1687" w:author="Caitlin Page Casar" w:date="2019-06-04T22:05:00Z"/>
          <w:b/>
          <w:sz w:val="20"/>
          <w:szCs w:val="20"/>
        </w:rPr>
      </w:pPr>
      <w:del w:id="1688"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1689" w:author="Caitlin Page Casar" w:date="2019-06-04T21:39:00Z"/>
          <w:b/>
          <w:sz w:val="20"/>
          <w:szCs w:val="20"/>
        </w:rPr>
      </w:pPr>
      <w:del w:id="1690"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1691" w:author="Caitlin Page Casar" w:date="2019-06-04T22:05:00Z"/>
          <w:b/>
          <w:sz w:val="20"/>
          <w:szCs w:val="20"/>
        </w:rPr>
      </w:pPr>
      <w:del w:id="1692"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1693"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1694" w:author="Caitlin Page Casar" w:date="2019-06-04T22:01:00Z"/>
          <w:rFonts w:ascii="TimesNewRomanPSMT" w:hAnsi="TimesNewRomanPSMT"/>
          <w:sz w:val="22"/>
          <w:szCs w:val="22"/>
        </w:rPr>
      </w:pPr>
      <w:del w:id="1695"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1696" w:author="Caitlin Page Casar" w:date="2019-06-04T22:00:00Z" w:name="move10578023"/>
      <w:moveFrom w:id="1697" w:author="Caitlin Page Casar" w:date="2019-06-04T22:00:00Z">
        <w:del w:id="1698"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1699" w:author="Caitlin Page Casar" w:date="2019-06-04T21:59:00Z" w:name="move10577961"/>
      <w:moveFromRangeEnd w:id="1696"/>
      <w:moveFrom w:id="1700" w:author="Caitlin Page Casar" w:date="2019-06-04T21:59:00Z">
        <w:del w:id="1701"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1699"/>
    </w:p>
    <w:p w14:paraId="5FC3CEBC" w14:textId="1D6CC77B" w:rsidR="009F4BA0" w:rsidDel="006B5131" w:rsidRDefault="009F4BA0" w:rsidP="009F4BA0">
      <w:pPr>
        <w:pStyle w:val="NormalWeb"/>
        <w:spacing w:before="120" w:beforeAutospacing="0" w:after="0" w:afterAutospacing="0"/>
        <w:jc w:val="both"/>
        <w:rPr>
          <w:moveFrom w:id="1702" w:author="Caitlin Page Casar" w:date="2019-06-03T15:31:00Z"/>
          <w:rFonts w:ascii="TimesNewRomanPSMT" w:hAnsi="TimesNewRomanPSMT"/>
          <w:color w:val="7F7F7F" w:themeColor="text1" w:themeTint="80"/>
          <w:sz w:val="18"/>
          <w:szCs w:val="18"/>
        </w:rPr>
      </w:pPr>
      <w:moveFromRangeStart w:id="1703" w:author="Caitlin Page Casar" w:date="2019-06-03T15:31:00Z" w:name="move9435466"/>
      <w:moveFrom w:id="1704"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1705" w:author="Caitlin Page Casar" w:date="2019-06-03T15:31:00Z"/>
          <w:rFonts w:ascii="TimesNewRomanPSMT" w:hAnsi="TimesNewRomanPSMT"/>
          <w:color w:val="7F7F7F" w:themeColor="text1" w:themeTint="80"/>
          <w:sz w:val="18"/>
          <w:szCs w:val="18"/>
        </w:rPr>
      </w:pPr>
      <w:moveFrom w:id="1706"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1703"/>
    <w:p w14:paraId="5833D79B" w14:textId="77777777" w:rsidR="00D20053" w:rsidRDefault="00D20053" w:rsidP="00067A57">
      <w:pPr>
        <w:rPr>
          <w:rFonts w:ascii="Calibri" w:hAnsi="Calibri" w:cs="Calibri"/>
          <w:b/>
        </w:rPr>
      </w:pPr>
    </w:p>
    <w:p w14:paraId="4A5937D8" w14:textId="3A359E37" w:rsidR="00067A57" w:rsidDel="005B1577" w:rsidRDefault="00773B25" w:rsidP="00067A57">
      <w:pPr>
        <w:rPr>
          <w:del w:id="1707" w:author="Caitlin Page Casar" w:date="2019-06-04T22:01:00Z"/>
          <w:rFonts w:ascii="Calibri" w:hAnsi="Calibri" w:cs="Calibri"/>
          <w:b/>
        </w:rPr>
      </w:pPr>
      <w:r w:rsidRPr="006B4718">
        <w:rPr>
          <w:rFonts w:ascii="Calibri" w:hAnsi="Calibri" w:cs="Calibri"/>
          <w:b/>
        </w:rPr>
        <w:t>4 | CONCLUSIONS</w:t>
      </w:r>
    </w:p>
    <w:p w14:paraId="3B1C1FB5" w14:textId="6CA7E526" w:rsidR="00E23E77" w:rsidRPr="00F025D6" w:rsidDel="005B1577" w:rsidRDefault="00E23E77" w:rsidP="00E23E77">
      <w:pPr>
        <w:pStyle w:val="ListParagraph"/>
        <w:numPr>
          <w:ilvl w:val="0"/>
          <w:numId w:val="4"/>
        </w:numPr>
        <w:rPr>
          <w:del w:id="1708" w:author="Caitlin Page Casar" w:date="2019-06-04T22:01:00Z"/>
          <w:b/>
          <w:sz w:val="20"/>
          <w:szCs w:val="20"/>
        </w:rPr>
      </w:pPr>
      <w:del w:id="1709"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662D7E50" w:rsidR="001904D5" w:rsidDel="005B1577" w:rsidRDefault="00147DB2" w:rsidP="00F770A6">
      <w:pPr>
        <w:spacing w:before="120" w:line="276" w:lineRule="auto"/>
        <w:jc w:val="both"/>
        <w:rPr>
          <w:del w:id="1710" w:author="Caitlin Page Casar" w:date="2019-06-04T22:01:00Z"/>
          <w:rFonts w:ascii="TimesNewRomanPSMT" w:hAnsi="TimesNewRomanPSMT"/>
          <w:sz w:val="22"/>
          <w:szCs w:val="22"/>
        </w:rPr>
      </w:pPr>
      <w:ins w:id="1711"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1712"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1713"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1714" w:author="Caitlin Page Casar" w:date="2019-06-05T10:46:00Z">
        <w:r>
          <w:rPr>
            <w:rFonts w:ascii="TimesNewRomanPSMT" w:hAnsi="TimesNewRomanPSMT"/>
            <w:sz w:val="22"/>
            <w:szCs w:val="22"/>
          </w:rPr>
          <w:t>Here,</w:t>
        </w:r>
      </w:ins>
      <w:ins w:id="1715" w:author="Caitlin Page Casar" w:date="2019-06-05T10:42:00Z">
        <w:r>
          <w:rPr>
            <w:rFonts w:ascii="TimesNewRomanPSMT" w:hAnsi="TimesNewRomanPSMT"/>
            <w:sz w:val="22"/>
            <w:szCs w:val="22"/>
          </w:rPr>
          <w:t xml:space="preserve"> variety of minerals are available as energy sources </w:t>
        </w:r>
      </w:ins>
      <w:ins w:id="1716" w:author="Caitlin Page Casar" w:date="2019-06-05T10:43:00Z">
        <w:r>
          <w:rPr>
            <w:rFonts w:ascii="TimesNewRomanPSMT" w:hAnsi="TimesNewRomanPSMT"/>
            <w:sz w:val="22"/>
            <w:szCs w:val="22"/>
          </w:rPr>
          <w:t>for microbial metabolisms</w:t>
        </w:r>
      </w:ins>
      <w:ins w:id="1717" w:author="Caitlin Page Casar" w:date="2019-06-05T10:47:00Z">
        <w:r>
          <w:rPr>
            <w:rFonts w:ascii="TimesNewRomanPSMT" w:hAnsi="TimesNewRomanPSMT"/>
            <w:sz w:val="22"/>
            <w:szCs w:val="22"/>
          </w:rPr>
          <w:t>; however, minerals may only be accessible to specialist taxa</w:t>
        </w:r>
      </w:ins>
      <w:ins w:id="1718" w:author="Caitlin Page Casar" w:date="2019-06-05T10:42:00Z">
        <w:r>
          <w:rPr>
            <w:rFonts w:ascii="TimesNewRomanPSMT" w:hAnsi="TimesNewRomanPSMT"/>
            <w:sz w:val="22"/>
            <w:szCs w:val="22"/>
          </w:rPr>
          <w:t xml:space="preserve">. </w:t>
        </w:r>
      </w:ins>
      <w:ins w:id="1719" w:author="Caitlin Page Casar" w:date="2019-06-05T10:43:00Z">
        <w:r>
          <w:rPr>
            <w:rFonts w:ascii="TimesNewRomanPSMT" w:hAnsi="TimesNewRomanPSMT"/>
            <w:sz w:val="22"/>
            <w:szCs w:val="22"/>
          </w:rPr>
          <w:t xml:space="preserve">Our findings </w:t>
        </w:r>
      </w:ins>
      <w:ins w:id="1720" w:author="Caitlin Page Casar" w:date="2019-06-05T10:35:00Z">
        <w:r w:rsidR="002A0394">
          <w:rPr>
            <w:rFonts w:ascii="TimesNewRomanPSMT" w:hAnsi="TimesNewRomanPSMT"/>
            <w:sz w:val="22"/>
            <w:szCs w:val="22"/>
          </w:rPr>
          <w:t xml:space="preserve">suggest minerals are </w:t>
        </w:r>
      </w:ins>
      <w:ins w:id="1721" w:author="Caitlin Page Casar" w:date="2019-06-05T10:36:00Z">
        <w:r w:rsidR="002A0394">
          <w:rPr>
            <w:rFonts w:ascii="TimesNewRomanPSMT" w:hAnsi="TimesNewRomanPSMT"/>
            <w:sz w:val="22"/>
            <w:szCs w:val="22"/>
          </w:rPr>
          <w:t>selectively colonized by a subset of the microbiome</w:t>
        </w:r>
      </w:ins>
      <w:ins w:id="1722" w:author="Caitlin Page Casar" w:date="2019-06-05T10:37:00Z">
        <w:r w:rsidR="002A0394">
          <w:rPr>
            <w:rFonts w:ascii="TimesNewRomanPSMT" w:hAnsi="TimesNewRomanPSMT"/>
            <w:sz w:val="22"/>
            <w:szCs w:val="22"/>
          </w:rPr>
          <w:t xml:space="preserve"> </w:t>
        </w:r>
      </w:ins>
      <w:ins w:id="1723" w:author="Maggie Osburn" w:date="2019-07-17T11:02:00Z">
        <w:r w:rsidR="009C7667">
          <w:rPr>
            <w:rFonts w:ascii="TimesNewRomanPSMT" w:hAnsi="TimesNewRomanPSMT"/>
            <w:sz w:val="22"/>
            <w:szCs w:val="22"/>
          </w:rPr>
          <w:t xml:space="preserve">and that biofilms </w:t>
        </w:r>
      </w:ins>
      <w:ins w:id="1724" w:author="Caitlin Page Casar" w:date="2019-06-05T10:37:00Z">
        <w:r w:rsidR="002A0394">
          <w:rPr>
            <w:rFonts w:ascii="TimesNewRomanPSMT" w:hAnsi="TimesNewRomanPSMT"/>
            <w:sz w:val="22"/>
            <w:szCs w:val="22"/>
          </w:rPr>
          <w:t>comprised of proportionally greater biomass than the fluid communities</w:t>
        </w:r>
      </w:ins>
      <w:ins w:id="1725" w:author="Caitlin Page Casar" w:date="2019-06-05T10:36:00Z">
        <w:r w:rsidR="002A0394">
          <w:rPr>
            <w:rFonts w:ascii="TimesNewRomanPSMT" w:hAnsi="TimesNewRomanPSMT"/>
            <w:sz w:val="22"/>
            <w:szCs w:val="22"/>
          </w:rPr>
          <w:t xml:space="preserve">. </w:t>
        </w:r>
      </w:ins>
      <w:ins w:id="1726" w:author="Caitlin Page Casar" w:date="2019-06-05T10:35:00Z">
        <w:r w:rsidR="002A0394">
          <w:rPr>
            <w:rFonts w:ascii="TimesNewRomanPSMT" w:hAnsi="TimesNewRomanPSMT"/>
            <w:sz w:val="22"/>
            <w:szCs w:val="22"/>
          </w:rPr>
          <w:t>Thus, biofilm formation on mineral surfaces may be a competitive advantage in this system</w:t>
        </w:r>
      </w:ins>
      <w:ins w:id="1727" w:author="Caitlin Page Casar" w:date="2019-07-16T23:28:00Z">
        <w:r w:rsidR="00D7347F">
          <w:rPr>
            <w:rFonts w:ascii="TimesNewRomanPSMT" w:hAnsi="TimesNewRomanPSMT"/>
            <w:sz w:val="22"/>
            <w:szCs w:val="22"/>
          </w:rPr>
          <w:t xml:space="preserve"> and drive differences in bio</w:t>
        </w:r>
      </w:ins>
      <w:ins w:id="1728" w:author="Caitlin Page Casar" w:date="2019-07-16T23:29:00Z">
        <w:r w:rsidR="00D7347F">
          <w:rPr>
            <w:rFonts w:ascii="TimesNewRomanPSMT" w:hAnsi="TimesNewRomanPSMT"/>
            <w:sz w:val="22"/>
            <w:szCs w:val="22"/>
          </w:rPr>
          <w:t>diversity and biomass between fluid and biofilm communities</w:t>
        </w:r>
      </w:ins>
      <w:ins w:id="1729" w:author="Caitlin Page Casar" w:date="2019-06-05T10:35:00Z">
        <w:r w:rsidR="002A0394">
          <w:rPr>
            <w:rFonts w:ascii="TimesNewRomanPSMT" w:hAnsi="TimesNewRomanPSMT"/>
            <w:sz w:val="22"/>
            <w:szCs w:val="22"/>
          </w:rPr>
          <w:t xml:space="preserve">. </w:t>
        </w:r>
      </w:ins>
      <w:del w:id="1730" w:author="Caitlin Page Casar" w:date="2019-06-04T22:04:00Z">
        <w:r w:rsidR="001904D5" w:rsidRPr="00FF273C" w:rsidDel="0016674F">
          <w:rPr>
            <w:rFonts w:ascii="TimesNewRomanPSMT" w:hAnsi="TimesNewRomanPSMT"/>
            <w:sz w:val="22"/>
            <w:szCs w:val="22"/>
          </w:rPr>
          <w:delText xml:space="preserve">Together, </w:delText>
        </w:r>
      </w:del>
      <w:del w:id="1731" w:author="Caitlin Page Casar" w:date="2019-06-04T22:03:00Z">
        <w:r w:rsidR="001904D5" w:rsidRPr="00FF273C" w:rsidDel="0016674F">
          <w:rPr>
            <w:rFonts w:ascii="TimesNewRomanPSMT" w:hAnsi="TimesNewRomanPSMT"/>
            <w:sz w:val="22"/>
            <w:szCs w:val="22"/>
          </w:rPr>
          <w:delText>taxonomic and cell density/morphology data</w:delText>
        </w:r>
      </w:del>
      <w:del w:id="1732"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1733" w:author="Caitlin Page Casar" w:date="2019-06-04T22:03:00Z">
        <w:r w:rsidR="001904D5" w:rsidRPr="00FF273C" w:rsidDel="0016674F">
          <w:rPr>
            <w:rFonts w:ascii="TimesNewRomanPSMT" w:hAnsi="TimesNewRomanPSMT"/>
            <w:sz w:val="22"/>
            <w:szCs w:val="22"/>
          </w:rPr>
          <w:delText xml:space="preserve"> </w:delText>
        </w:r>
      </w:del>
      <w:ins w:id="1734"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1735"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1736"/>
      <w:proofErr w:type="spellStart"/>
      <w:r w:rsidR="001904D5" w:rsidRPr="00FF273C">
        <w:rPr>
          <w:rFonts w:ascii="TimesNewRomanPSMT" w:hAnsi="TimesNewRomanPSMT"/>
          <w:sz w:val="22"/>
          <w:szCs w:val="22"/>
        </w:rPr>
        <w:t>DeMMO</w:t>
      </w:r>
      <w:commentRangeEnd w:id="1736"/>
      <w:proofErr w:type="spellEnd"/>
      <w:r w:rsidR="00753AFC">
        <w:rPr>
          <w:rStyle w:val="CommentReference"/>
        </w:rPr>
        <w:commentReference w:id="1736"/>
      </w:r>
      <w:ins w:id="1737" w:author="Caitlin Page Casar" w:date="2019-07-17T16:09:00Z">
        <w:r w:rsidR="00264574">
          <w:rPr>
            <w:rFonts w:ascii="TimesNewRomanPSMT" w:hAnsi="TimesNewRomanPSMT"/>
            <w:sz w:val="22"/>
            <w:szCs w:val="22"/>
          </w:rPr>
          <w:t>, and by extension,</w:t>
        </w:r>
      </w:ins>
      <w:ins w:id="1738" w:author="Caitlin Page Casar" w:date="2019-07-17T16:07:00Z">
        <w:r w:rsidR="00264574">
          <w:rPr>
            <w:rFonts w:ascii="TimesNewRomanPSMT" w:hAnsi="TimesNewRomanPSMT"/>
            <w:sz w:val="22"/>
            <w:szCs w:val="22"/>
          </w:rPr>
          <w:t xml:space="preserve"> host rock mineralogy is an important ecological driver in deep continental biospheres. </w:t>
        </w:r>
      </w:ins>
      <w:del w:id="1739"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1740"/>
      <w:r>
        <w:rPr>
          <w:color w:val="222222"/>
          <w:sz w:val="20"/>
          <w:szCs w:val="20"/>
          <w:shd w:val="clear" w:color="auto" w:fill="FFFFFF"/>
        </w:rPr>
        <w:t xml:space="preserve">Exobiology Grant “…” </w:t>
      </w:r>
      <w:commentRangeEnd w:id="1740"/>
      <w:r>
        <w:rPr>
          <w:rStyle w:val="CommentReference"/>
        </w:rPr>
        <w:commentReference w:id="1740"/>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w:t>
      </w:r>
      <w:proofErr w:type="spellStart"/>
      <w:r>
        <w:rPr>
          <w:sz w:val="20"/>
          <w:szCs w:val="20"/>
        </w:rPr>
        <w:t>Ketchem</w:t>
      </w:r>
      <w:proofErr w:type="spellEnd"/>
      <w:r>
        <w:rPr>
          <w:sz w:val="20"/>
          <w:szCs w:val="20"/>
        </w:rPr>
        <w:t xml:space="preserve">, Annamarie </w:t>
      </w:r>
      <w:proofErr w:type="spellStart"/>
      <w:r>
        <w:rPr>
          <w:sz w:val="20"/>
          <w:szCs w:val="20"/>
        </w:rPr>
        <w:t>Jedziniak</w:t>
      </w:r>
      <w:proofErr w:type="spellEnd"/>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1741" w:author="Caitlin Page Casar" w:date="2019-06-03T15:33:00Z"/>
          <w:sz w:val="20"/>
          <w:szCs w:val="20"/>
          <w:rPrChange w:id="1742" w:author="Caitlin Page Casar" w:date="2019-06-03T15:33:00Z">
            <w:rPr>
              <w:ins w:id="1743"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w:t>
      </w:r>
      <w:proofErr w:type="spellStart"/>
      <w:r w:rsidRPr="00F03C69">
        <w:rPr>
          <w:color w:val="000000"/>
          <w:sz w:val="20"/>
          <w:szCs w:val="20"/>
          <w:shd w:val="clear" w:color="auto" w:fill="FFFFFF"/>
        </w:rPr>
        <w:t>SHyNE</w:t>
      </w:r>
      <w:proofErr w:type="spellEnd"/>
      <w:r w:rsidRPr="00F03C69">
        <w:rPr>
          <w:color w:val="000000"/>
          <w:sz w:val="20"/>
          <w:szCs w:val="20"/>
          <w:shd w:val="clear" w:color="auto" w:fill="FFFFFF"/>
        </w:rPr>
        <w:t>)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1744" w:author="Caitlin Page Casar" w:date="2019-06-03T15:33:00Z">
        <w:r>
          <w:rPr>
            <w:color w:val="000000"/>
            <w:sz w:val="20"/>
            <w:szCs w:val="20"/>
            <w:shd w:val="clear" w:color="auto" w:fill="FFFFFF"/>
          </w:rPr>
          <w:t xml:space="preserve">Annette Rowe, Karla </w:t>
        </w:r>
        <w:proofErr w:type="spellStart"/>
        <w:r>
          <w:rPr>
            <w:color w:val="000000"/>
            <w:sz w:val="20"/>
            <w:szCs w:val="20"/>
            <w:shd w:val="clear" w:color="auto" w:fill="FFFFFF"/>
          </w:rPr>
          <w:t>Abuyen</w:t>
        </w:r>
        <w:proofErr w:type="spellEnd"/>
        <w:r>
          <w:rPr>
            <w:color w:val="000000"/>
            <w:sz w:val="20"/>
            <w:szCs w:val="20"/>
            <w:shd w:val="clear" w:color="auto" w:fill="FFFFFF"/>
          </w:rPr>
          <w:t xml:space="preserve">, Jan Amend, Haley </w:t>
        </w:r>
        <w:proofErr w:type="spellStart"/>
        <w:r>
          <w:rPr>
            <w:color w:val="000000"/>
            <w:sz w:val="20"/>
            <w:szCs w:val="20"/>
            <w:shd w:val="clear" w:color="auto" w:fill="FFFFFF"/>
          </w:rPr>
          <w:t>Sapers</w:t>
        </w:r>
      </w:ins>
      <w:commentRangeStart w:id="1745"/>
      <w:commentRangeEnd w:id="1745"/>
      <w:proofErr w:type="spellEnd"/>
      <w:ins w:id="1746" w:author="Caitlin Page Casar" w:date="2019-06-03T15:34:00Z">
        <w:r>
          <w:rPr>
            <w:rStyle w:val="CommentReference"/>
          </w:rPr>
          <w:commentReference w:id="1745"/>
        </w:r>
        <w:r>
          <w:rPr>
            <w:color w:val="000000"/>
            <w:sz w:val="20"/>
            <w:szCs w:val="20"/>
            <w:shd w:val="clear" w:color="auto" w:fill="FFFFFF"/>
          </w:rPr>
          <w:t xml:space="preserve">, Lily </w:t>
        </w:r>
        <w:proofErr w:type="spellStart"/>
        <w:r>
          <w:rPr>
            <w:color w:val="000000"/>
            <w:sz w:val="20"/>
            <w:szCs w:val="20"/>
            <w:shd w:val="clear" w:color="auto" w:fill="FFFFFF"/>
          </w:rPr>
          <w:t>Momper</w:t>
        </w:r>
        <w:proofErr w:type="spellEnd"/>
        <w:r>
          <w:rPr>
            <w:color w:val="000000"/>
            <w:sz w:val="20"/>
            <w:szCs w:val="20"/>
            <w:shd w:val="clear" w:color="auto" w:fill="FFFFFF"/>
          </w:rPr>
          <w:t xml:space="preserve">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C63B3DC" w:rsidR="004E2355" w:rsidRPr="007F0B55" w:rsidDel="00081EE2" w:rsidRDefault="004E2355" w:rsidP="00B52196">
      <w:pPr>
        <w:rPr>
          <w:del w:id="1747" w:author="Caitlin Page Casar" w:date="2019-07-31T12:52:00Z"/>
          <w:sz w:val="20"/>
          <w:szCs w:val="20"/>
        </w:rPr>
      </w:pPr>
      <w:del w:id="1748" w:author="Caitlin Page Casar" w:date="2019-07-31T12:52:00Z">
        <w:r w:rsidRPr="007F0B55" w:rsidDel="00081EE2">
          <w:rPr>
            <w:bCs/>
            <w:sz w:val="20"/>
            <w:szCs w:val="20"/>
          </w:rPr>
          <w:delText xml:space="preserve">Flemming, H. C. and Wuertz, S. (2019) </w:delText>
        </w:r>
        <w:r w:rsidRPr="007F0B55" w:rsidDel="00081EE2">
          <w:rPr>
            <w:bCs/>
            <w:i/>
            <w:sz w:val="20"/>
            <w:szCs w:val="20"/>
          </w:rPr>
          <w:delText>Nat. Rev. Microbio.</w:delText>
        </w:r>
        <w:r w:rsidRPr="007F0B55" w:rsidDel="00081EE2">
          <w:rPr>
            <w:bCs/>
            <w:sz w:val="20"/>
            <w:szCs w:val="20"/>
          </w:rPr>
          <w:delText>, 1.</w:delText>
        </w:r>
      </w:del>
    </w:p>
    <w:p w14:paraId="402A3974" w14:textId="77777777" w:rsidR="00AE5B90" w:rsidRDefault="00C46231" w:rsidP="00AE5B90">
      <w:pPr>
        <w:jc w:val="both"/>
        <w:rPr>
          <w:ins w:id="1749" w:author="Caitlin Page Casar" w:date="2019-07-31T15:51:00Z"/>
          <w:rStyle w:val="Hyperlink"/>
          <w:sz w:val="20"/>
          <w:szCs w:val="20"/>
        </w:rPr>
      </w:pPr>
      <w:proofErr w:type="spellStart"/>
      <w:r w:rsidRPr="00C46231">
        <w:rPr>
          <w:sz w:val="20"/>
          <w:szCs w:val="20"/>
        </w:rPr>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7" w:history="1">
        <w:r w:rsidRPr="00DC5D33">
          <w:rPr>
            <w:rStyle w:val="Hyperlink"/>
            <w:sz w:val="20"/>
            <w:szCs w:val="20"/>
          </w:rPr>
          <w:t>https://CRAN.R-project.org/package=vegan</w:t>
        </w:r>
      </w:hyperlink>
    </w:p>
    <w:p w14:paraId="3820CBF5" w14:textId="2BF0639D" w:rsidR="00AE5B90" w:rsidRPr="00AE5B90" w:rsidRDefault="00AE5B90" w:rsidP="00AE5B90">
      <w:pPr>
        <w:jc w:val="both"/>
        <w:rPr>
          <w:ins w:id="1750" w:author="Caitlin Page Casar" w:date="2019-07-31T15:50:00Z"/>
          <w:rFonts w:ascii="Times" w:hAnsi="Times"/>
          <w:color w:val="0000FF"/>
          <w:sz w:val="20"/>
          <w:szCs w:val="20"/>
          <w:u w:val="single"/>
          <w:rPrChange w:id="1751" w:author="Caitlin Page Casar" w:date="2019-07-31T15:51:00Z">
            <w:rPr>
              <w:ins w:id="1752" w:author="Caitlin Page Casar" w:date="2019-07-31T15:50:00Z"/>
              <w:rFonts w:ascii="Helvetica" w:hAnsi="Helvetica"/>
              <w:color w:val="24292E"/>
            </w:rPr>
          </w:rPrChange>
        </w:rPr>
        <w:pPrChange w:id="1753" w:author="Caitlin Page Casar" w:date="2019-07-31T15:51:00Z">
          <w:pPr>
            <w:numPr>
              <w:numId w:val="10"/>
            </w:numPr>
            <w:shd w:val="clear" w:color="auto" w:fill="FFFFFF"/>
            <w:tabs>
              <w:tab w:val="num" w:pos="720"/>
            </w:tabs>
            <w:spacing w:before="100" w:beforeAutospacing="1" w:after="100" w:afterAutospacing="1"/>
            <w:ind w:left="720" w:hanging="360"/>
          </w:pPr>
        </w:pPrChange>
      </w:pPr>
      <w:proofErr w:type="spellStart"/>
      <w:ins w:id="1754" w:author="Caitlin Page Casar" w:date="2019-07-31T15:50:00Z">
        <w:r w:rsidRPr="00AE5B90">
          <w:rPr>
            <w:rFonts w:ascii="Times" w:hAnsi="Times"/>
            <w:color w:val="24292E"/>
            <w:sz w:val="20"/>
            <w:szCs w:val="20"/>
            <w:rPrChange w:id="1755" w:author="Caitlin Page Casar" w:date="2019-07-31T15:51:00Z">
              <w:rPr>
                <w:rFonts w:ascii="Helvetica" w:hAnsi="Helvetica"/>
                <w:color w:val="24292E"/>
              </w:rPr>
            </w:rPrChange>
          </w:rPr>
          <w:t>Chaumeil</w:t>
        </w:r>
        <w:proofErr w:type="spellEnd"/>
        <w:r w:rsidRPr="00AE5B90">
          <w:rPr>
            <w:rFonts w:ascii="Times" w:hAnsi="Times"/>
            <w:color w:val="24292E"/>
            <w:sz w:val="20"/>
            <w:szCs w:val="20"/>
            <w:rPrChange w:id="1756" w:author="Caitlin Page Casar" w:date="2019-07-31T15:51:00Z">
              <w:rPr>
                <w:rFonts w:ascii="Helvetica" w:hAnsi="Helvetica"/>
                <w:color w:val="24292E"/>
              </w:rPr>
            </w:rPrChange>
          </w:rPr>
          <w:t xml:space="preserve"> PA, </w:t>
        </w:r>
        <w:proofErr w:type="spellStart"/>
        <w:r w:rsidRPr="00AE5B90">
          <w:rPr>
            <w:rFonts w:ascii="Times" w:hAnsi="Times"/>
            <w:color w:val="24292E"/>
            <w:sz w:val="20"/>
            <w:szCs w:val="20"/>
            <w:rPrChange w:id="1757" w:author="Caitlin Page Casar" w:date="2019-07-31T15:51:00Z">
              <w:rPr>
                <w:rFonts w:ascii="Helvetica" w:hAnsi="Helvetica"/>
                <w:color w:val="24292E"/>
              </w:rPr>
            </w:rPrChange>
          </w:rPr>
          <w:t>Mussig</w:t>
        </w:r>
        <w:proofErr w:type="spellEnd"/>
        <w:r w:rsidRPr="00AE5B90">
          <w:rPr>
            <w:rFonts w:ascii="Times" w:hAnsi="Times"/>
            <w:color w:val="24292E"/>
            <w:sz w:val="20"/>
            <w:szCs w:val="20"/>
            <w:rPrChange w:id="1758" w:author="Caitlin Page Casar" w:date="2019-07-31T15:51:00Z">
              <w:rPr>
                <w:rFonts w:ascii="Helvetica" w:hAnsi="Helvetica"/>
                <w:color w:val="24292E"/>
              </w:rPr>
            </w:rPrChange>
          </w:rPr>
          <w:t xml:space="preserve"> AJ, </w:t>
        </w:r>
        <w:proofErr w:type="spellStart"/>
        <w:r w:rsidRPr="00AE5B90">
          <w:rPr>
            <w:rFonts w:ascii="Times" w:hAnsi="Times"/>
            <w:color w:val="24292E"/>
            <w:sz w:val="20"/>
            <w:szCs w:val="20"/>
            <w:rPrChange w:id="1759" w:author="Caitlin Page Casar" w:date="2019-07-31T15:51:00Z">
              <w:rPr>
                <w:rFonts w:ascii="Helvetica" w:hAnsi="Helvetica"/>
                <w:color w:val="24292E"/>
              </w:rPr>
            </w:rPrChange>
          </w:rPr>
          <w:t>Hugenholtz</w:t>
        </w:r>
        <w:proofErr w:type="spellEnd"/>
        <w:r w:rsidRPr="00AE5B90">
          <w:rPr>
            <w:rFonts w:ascii="Times" w:hAnsi="Times"/>
            <w:color w:val="24292E"/>
            <w:sz w:val="20"/>
            <w:szCs w:val="20"/>
            <w:rPrChange w:id="1760" w:author="Caitlin Page Casar" w:date="2019-07-31T15:51:00Z">
              <w:rPr>
                <w:rFonts w:ascii="Helvetica" w:hAnsi="Helvetica"/>
                <w:color w:val="24292E"/>
              </w:rPr>
            </w:rPrChange>
          </w:rPr>
          <w:t xml:space="preserve"> P, Parks DH. 2019. GTDB-</w:t>
        </w:r>
        <w:proofErr w:type="spellStart"/>
        <w:r w:rsidRPr="00AE5B90">
          <w:rPr>
            <w:rFonts w:ascii="Times" w:hAnsi="Times"/>
            <w:color w:val="24292E"/>
            <w:sz w:val="20"/>
            <w:szCs w:val="20"/>
            <w:rPrChange w:id="1761" w:author="Caitlin Page Casar" w:date="2019-07-31T15:51:00Z">
              <w:rPr>
                <w:rFonts w:ascii="Helvetica" w:hAnsi="Helvetica"/>
                <w:color w:val="24292E"/>
              </w:rPr>
            </w:rPrChange>
          </w:rPr>
          <w:t>Tk</w:t>
        </w:r>
        <w:proofErr w:type="spellEnd"/>
        <w:r w:rsidRPr="00AE5B90">
          <w:rPr>
            <w:rFonts w:ascii="Times" w:hAnsi="Times"/>
            <w:color w:val="24292E"/>
            <w:sz w:val="20"/>
            <w:szCs w:val="20"/>
            <w:rPrChange w:id="1762" w:author="Caitlin Page Casar" w:date="2019-07-31T15:51:00Z">
              <w:rPr>
                <w:rFonts w:ascii="Helvetica" w:hAnsi="Helvetica"/>
                <w:color w:val="24292E"/>
              </w:rPr>
            </w:rPrChange>
          </w:rPr>
          <w:t>: A toolkit to classify genomes with the Genome Taxonomy Database. &lt;in prep&gt;.</w:t>
        </w:r>
      </w:ins>
    </w:p>
    <w:p w14:paraId="7F5E7006" w14:textId="77777777" w:rsidR="00AE5B90" w:rsidRDefault="00AE5B90" w:rsidP="00C46231">
      <w:pPr>
        <w:jc w:val="both"/>
        <w:rPr>
          <w:sz w:val="20"/>
          <w:szCs w:val="20"/>
        </w:rPr>
      </w:pPr>
    </w:p>
    <w:p w14:paraId="272D64FB" w14:textId="36519834" w:rsidR="00C46231" w:rsidDel="00081EE2" w:rsidRDefault="00C46231" w:rsidP="00C46231">
      <w:pPr>
        <w:jc w:val="both"/>
        <w:rPr>
          <w:del w:id="1763" w:author="Caitlin Page Casar" w:date="2019-07-31T12:52:00Z"/>
          <w:sz w:val="20"/>
          <w:szCs w:val="20"/>
        </w:rPr>
      </w:pPr>
    </w:p>
    <w:p w14:paraId="66E93F43" w14:textId="39784361" w:rsidR="00CB0C22" w:rsidRPr="00B50F16" w:rsidDel="00081EE2" w:rsidRDefault="00B52196" w:rsidP="00C46231">
      <w:pPr>
        <w:jc w:val="both"/>
        <w:rPr>
          <w:del w:id="1764" w:author="Caitlin Page Casar" w:date="2019-07-31T12:52:00Z"/>
          <w:sz w:val="20"/>
          <w:szCs w:val="20"/>
        </w:rPr>
      </w:pPr>
      <w:del w:id="1765" w:author="Caitlin Page Casar" w:date="2019-07-31T12:52:00Z">
        <w:r w:rsidRPr="007F0B55" w:rsidDel="00081EE2">
          <w:rPr>
            <w:sz w:val="20"/>
            <w:szCs w:val="20"/>
          </w:rPr>
          <w:delText>Osburn</w:delText>
        </w:r>
        <w:r w:rsidR="000E08F7" w:rsidRPr="007F0B55" w:rsidDel="00081EE2">
          <w:rPr>
            <w:sz w:val="20"/>
            <w:szCs w:val="20"/>
          </w:rPr>
          <w:delText xml:space="preserve"> et al. 2019. </w:delText>
        </w:r>
        <w:r w:rsidRPr="007F0B55" w:rsidDel="00081EE2">
          <w:rPr>
            <w:sz w:val="20"/>
            <w:szCs w:val="20"/>
          </w:rPr>
          <w:delText>Long-term aqueous geochemical stability of the Deep Mine Microbial Observatory (DeMMO), South Dakota USA.</w:delText>
        </w:r>
        <w:r w:rsidR="000E08F7" w:rsidRPr="007F0B55" w:rsidDel="00081EE2">
          <w:rPr>
            <w:sz w:val="20"/>
            <w:szCs w:val="20"/>
          </w:rPr>
          <w:delText xml:space="preserve"> Frontiers in Earth Science. </w:delText>
        </w:r>
      </w:del>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1766"/>
      <w:r>
        <w:rPr>
          <w:rFonts w:ascii="TimesNewRomanPSMT" w:hAnsi="TimesNewRomanPSMT"/>
          <w:sz w:val="22"/>
          <w:szCs w:val="22"/>
        </w:rPr>
        <w:t>DOI: …</w:t>
      </w:r>
      <w:commentRangeEnd w:id="1766"/>
      <w:r>
        <w:rPr>
          <w:rStyle w:val="CommentReference"/>
        </w:rPr>
        <w:commentReference w:id="1766"/>
      </w:r>
      <w:ins w:id="1767"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4C8FFC2C" w14:textId="740A18A2" w:rsidR="00382EA3" w:rsidRPr="00CC1CD4" w:rsidRDefault="00F84A27" w:rsidP="00382EA3">
      <w:pPr>
        <w:pStyle w:val="NormalWeb"/>
        <w:spacing w:before="120" w:beforeAutospacing="0" w:after="0" w:afterAutospacing="0"/>
        <w:jc w:val="both"/>
        <w:rPr>
          <w:moveTo w:id="1768" w:author="Caitlin Page Casar" w:date="2019-06-29T12:48:00Z"/>
          <w:rFonts w:ascii="TimesNewRomanPSMT" w:hAnsi="TimesNewRomanPSMT"/>
        </w:rPr>
      </w:pPr>
      <w:r>
        <w:rPr>
          <w:rFonts w:ascii="Calibri" w:hAnsi="Calibri" w:cs="Calibri"/>
          <w:b/>
          <w:noProof/>
          <w:sz w:val="22"/>
          <w:szCs w:val="22"/>
        </w:rPr>
        <w:softHyphen/>
      </w:r>
      <w:ins w:id="1769" w:author="Caitlin Page Casar" w:date="2019-06-29T12:48:00Z">
        <w:r w:rsidR="00382EA3" w:rsidRPr="00382EA3">
          <w:rPr>
            <w:rFonts w:ascii="TimesNewRomanPSMT" w:hAnsi="TimesNewRomanPSMT"/>
          </w:rPr>
          <w:t xml:space="preserve"> </w:t>
        </w:r>
      </w:ins>
      <w:moveToRangeStart w:id="1770" w:author="Caitlin Page Casar" w:date="2019-06-29T12:48:00Z" w:name="move12704929"/>
    </w:p>
    <w:p w14:paraId="4ACA0B76" w14:textId="77777777" w:rsidR="00382EA3" w:rsidRPr="00BA5F61" w:rsidRDefault="00382EA3" w:rsidP="00382EA3">
      <w:pPr>
        <w:pStyle w:val="NormalWeb"/>
        <w:spacing w:before="0" w:beforeAutospacing="0" w:after="0" w:afterAutospacing="0"/>
        <w:rPr>
          <w:moveTo w:id="1771" w:author="Caitlin Page Casar" w:date="2019-06-29T12:48:00Z"/>
          <w:sz w:val="16"/>
          <w:szCs w:val="16"/>
        </w:rPr>
      </w:pPr>
      <w:moveTo w:id="1772" w:author="Caitlin Page Casar" w:date="2019-06-29T12:48:00Z">
        <w:r w:rsidRPr="00BA5F61">
          <w:rPr>
            <w:b/>
            <w:sz w:val="16"/>
            <w:szCs w:val="16"/>
          </w:rPr>
          <w:t>Table 1.</w:t>
        </w:r>
        <w:r w:rsidRPr="00BA5F61">
          <w:rPr>
            <w:sz w:val="16"/>
            <w:szCs w:val="16"/>
          </w:rPr>
          <w:t xml:space="preserve"> </w:t>
        </w:r>
        <w:r w:rsidRPr="00BA5F61">
          <w:rPr>
            <w:rFonts w:ascii="TimesNewRomanPSMT" w:hAnsi="TimesNewRomanPSMT"/>
            <w:sz w:val="16"/>
            <w:szCs w:val="16"/>
          </w:rPr>
          <w:t xml:space="preserve">Averaged fracture fluid geochemistry measured at three DeMMO sites between Dec. 2015 - Sep. 2018. </w:t>
        </w:r>
      </w:moveTo>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382EA3" w14:paraId="5F15813A" w14:textId="77777777" w:rsidTr="004F705E">
        <w:tc>
          <w:tcPr>
            <w:tcW w:w="474" w:type="dxa"/>
          </w:tcPr>
          <w:p w14:paraId="442681C9" w14:textId="77777777" w:rsidR="00382EA3" w:rsidRPr="00BF3695" w:rsidRDefault="00382EA3" w:rsidP="004F705E">
            <w:pPr>
              <w:pStyle w:val="ListParagraph"/>
              <w:ind w:left="0"/>
              <w:jc w:val="both"/>
              <w:rPr>
                <w:moveTo w:id="1773" w:author="Caitlin Page Casar" w:date="2019-06-29T12:48:00Z"/>
                <w:b/>
                <w:sz w:val="16"/>
                <w:szCs w:val="16"/>
              </w:rPr>
            </w:pPr>
            <w:moveTo w:id="1774" w:author="Caitlin Page Casar" w:date="2019-06-29T12:48:00Z">
              <w:r w:rsidRPr="00BF3695">
                <w:rPr>
                  <w:b/>
                  <w:sz w:val="16"/>
                  <w:szCs w:val="16"/>
                </w:rPr>
                <w:t>Site</w:t>
              </w:r>
            </w:moveTo>
          </w:p>
        </w:tc>
        <w:tc>
          <w:tcPr>
            <w:tcW w:w="634" w:type="dxa"/>
          </w:tcPr>
          <w:p w14:paraId="144DE6A5" w14:textId="77777777" w:rsidR="00382EA3" w:rsidRPr="00BF3695" w:rsidRDefault="00382EA3" w:rsidP="004F705E">
            <w:pPr>
              <w:pStyle w:val="ListParagraph"/>
              <w:ind w:left="0"/>
              <w:jc w:val="both"/>
              <w:rPr>
                <w:moveTo w:id="1775" w:author="Caitlin Page Casar" w:date="2019-06-29T12:48:00Z"/>
                <w:b/>
                <w:sz w:val="16"/>
                <w:szCs w:val="16"/>
              </w:rPr>
            </w:pPr>
            <w:moveTo w:id="1776" w:author="Caitlin Page Casar" w:date="2019-06-29T12:48:00Z">
              <w:r w:rsidRPr="00BF3695">
                <w:rPr>
                  <w:b/>
                  <w:sz w:val="16"/>
                  <w:szCs w:val="16"/>
                </w:rPr>
                <w:t>Depth</w:t>
              </w:r>
            </w:moveTo>
          </w:p>
          <w:p w14:paraId="0B960DA1" w14:textId="77777777" w:rsidR="00382EA3" w:rsidRPr="00BF3695" w:rsidRDefault="00382EA3" w:rsidP="004F705E">
            <w:pPr>
              <w:pStyle w:val="ListParagraph"/>
              <w:ind w:left="0"/>
              <w:jc w:val="both"/>
              <w:rPr>
                <w:moveTo w:id="1777" w:author="Caitlin Page Casar" w:date="2019-06-29T12:48:00Z"/>
                <w:b/>
                <w:sz w:val="16"/>
                <w:szCs w:val="16"/>
              </w:rPr>
            </w:pPr>
            <w:moveTo w:id="1778" w:author="Caitlin Page Casar" w:date="2019-06-29T12:48:00Z">
              <w:r w:rsidRPr="00BF3695">
                <w:rPr>
                  <w:b/>
                  <w:sz w:val="16"/>
                  <w:szCs w:val="16"/>
                </w:rPr>
                <w:t>ft</w:t>
              </w:r>
            </w:moveTo>
          </w:p>
        </w:tc>
        <w:tc>
          <w:tcPr>
            <w:tcW w:w="616" w:type="dxa"/>
          </w:tcPr>
          <w:p w14:paraId="16958A1F" w14:textId="77777777" w:rsidR="00382EA3" w:rsidRPr="00BF3695" w:rsidRDefault="00382EA3" w:rsidP="004F705E">
            <w:pPr>
              <w:pStyle w:val="ListParagraph"/>
              <w:ind w:left="0"/>
              <w:jc w:val="both"/>
              <w:rPr>
                <w:moveTo w:id="1779" w:author="Caitlin Page Casar" w:date="2019-06-29T12:48:00Z"/>
                <w:b/>
                <w:sz w:val="16"/>
                <w:szCs w:val="16"/>
              </w:rPr>
            </w:pPr>
            <w:moveTo w:id="1780" w:author="Caitlin Page Casar" w:date="2019-06-29T12:48:00Z">
              <w:r w:rsidRPr="00BF3695">
                <w:rPr>
                  <w:b/>
                  <w:sz w:val="16"/>
                  <w:szCs w:val="16"/>
                </w:rPr>
                <w:t>Temp</w:t>
              </w:r>
            </w:moveTo>
          </w:p>
          <w:p w14:paraId="01E07652" w14:textId="77777777" w:rsidR="00382EA3" w:rsidRPr="00BF3695" w:rsidRDefault="00382EA3" w:rsidP="004F705E">
            <w:pPr>
              <w:pStyle w:val="ListParagraph"/>
              <w:ind w:left="0"/>
              <w:jc w:val="both"/>
              <w:rPr>
                <w:moveTo w:id="1781" w:author="Caitlin Page Casar" w:date="2019-06-29T12:48:00Z"/>
                <w:b/>
                <w:sz w:val="16"/>
                <w:szCs w:val="16"/>
              </w:rPr>
            </w:pPr>
            <w:moveTo w:id="1782" w:author="Caitlin Page Casar" w:date="2019-06-29T12:48:00Z">
              <w:r w:rsidRPr="00BF3695">
                <w:rPr>
                  <w:b/>
                  <w:sz w:val="16"/>
                  <w:szCs w:val="16"/>
                </w:rPr>
                <w:t>C</w:t>
              </w:r>
              <w:r w:rsidRPr="00BF3695">
                <w:rPr>
                  <w:b/>
                  <w:sz w:val="16"/>
                  <w:szCs w:val="16"/>
                  <w:vertAlign w:val="superscript"/>
                </w:rPr>
                <w:t>o</w:t>
              </w:r>
            </w:moveTo>
          </w:p>
        </w:tc>
        <w:tc>
          <w:tcPr>
            <w:tcW w:w="701" w:type="dxa"/>
          </w:tcPr>
          <w:p w14:paraId="1B27DDF7" w14:textId="77777777" w:rsidR="00382EA3" w:rsidRPr="00BF3695" w:rsidRDefault="00382EA3" w:rsidP="004F705E">
            <w:pPr>
              <w:pStyle w:val="ListParagraph"/>
              <w:ind w:left="0"/>
              <w:jc w:val="both"/>
              <w:rPr>
                <w:moveTo w:id="1783" w:author="Caitlin Page Casar" w:date="2019-06-29T12:48:00Z"/>
                <w:b/>
                <w:sz w:val="16"/>
                <w:szCs w:val="16"/>
              </w:rPr>
            </w:pPr>
            <w:moveTo w:id="1784" w:author="Caitlin Page Casar" w:date="2019-06-29T12:48:00Z">
              <w:r w:rsidRPr="00BF3695">
                <w:rPr>
                  <w:b/>
                  <w:sz w:val="16"/>
                  <w:szCs w:val="16"/>
                </w:rPr>
                <w:t>ORP</w:t>
              </w:r>
            </w:moveTo>
          </w:p>
        </w:tc>
        <w:tc>
          <w:tcPr>
            <w:tcW w:w="430" w:type="dxa"/>
          </w:tcPr>
          <w:p w14:paraId="637B0CB8" w14:textId="77777777" w:rsidR="00382EA3" w:rsidRPr="00BF3695" w:rsidRDefault="00382EA3" w:rsidP="004F705E">
            <w:pPr>
              <w:pStyle w:val="ListParagraph"/>
              <w:ind w:left="0"/>
              <w:jc w:val="both"/>
              <w:rPr>
                <w:moveTo w:id="1785" w:author="Caitlin Page Casar" w:date="2019-06-29T12:48:00Z"/>
                <w:b/>
                <w:sz w:val="16"/>
                <w:szCs w:val="16"/>
              </w:rPr>
            </w:pPr>
            <w:moveTo w:id="1786" w:author="Caitlin Page Casar" w:date="2019-06-29T12:48:00Z">
              <w:r w:rsidRPr="00BF3695">
                <w:rPr>
                  <w:b/>
                  <w:sz w:val="16"/>
                  <w:szCs w:val="16"/>
                </w:rPr>
                <w:t>pH</w:t>
              </w:r>
            </w:moveTo>
          </w:p>
        </w:tc>
        <w:tc>
          <w:tcPr>
            <w:tcW w:w="560" w:type="dxa"/>
          </w:tcPr>
          <w:p w14:paraId="02A3E456" w14:textId="77777777" w:rsidR="00382EA3" w:rsidRPr="00BF3695" w:rsidRDefault="00382EA3" w:rsidP="004F705E">
            <w:pPr>
              <w:pStyle w:val="ListParagraph"/>
              <w:ind w:left="0"/>
              <w:jc w:val="both"/>
              <w:rPr>
                <w:moveTo w:id="1787" w:author="Caitlin Page Casar" w:date="2019-06-29T12:48:00Z"/>
                <w:b/>
                <w:sz w:val="16"/>
                <w:szCs w:val="16"/>
              </w:rPr>
            </w:pPr>
            <w:moveTo w:id="1788" w:author="Caitlin Page Casar" w:date="2019-06-29T12:48:00Z">
              <w:r w:rsidRPr="00BF3695">
                <w:rPr>
                  <w:b/>
                  <w:sz w:val="16"/>
                  <w:szCs w:val="16"/>
                </w:rPr>
                <w:t>H2</w:t>
              </w:r>
            </w:moveTo>
          </w:p>
          <w:p w14:paraId="647B6386" w14:textId="77777777" w:rsidR="00382EA3" w:rsidRPr="00BF3695" w:rsidRDefault="00382EA3" w:rsidP="004F705E">
            <w:pPr>
              <w:pStyle w:val="ListParagraph"/>
              <w:ind w:left="0"/>
              <w:jc w:val="both"/>
              <w:rPr>
                <w:moveTo w:id="1789" w:author="Caitlin Page Casar" w:date="2019-06-29T12:48:00Z"/>
                <w:b/>
                <w:sz w:val="16"/>
                <w:szCs w:val="16"/>
              </w:rPr>
            </w:pPr>
            <w:moveTo w:id="1790" w:author="Caitlin Page Casar" w:date="2019-06-29T12:48:00Z">
              <w:r>
                <w:rPr>
                  <w:b/>
                  <w:sz w:val="16"/>
                  <w:szCs w:val="16"/>
                </w:rPr>
                <w:t>nM</w:t>
              </w:r>
            </w:moveTo>
          </w:p>
        </w:tc>
        <w:tc>
          <w:tcPr>
            <w:tcW w:w="576" w:type="dxa"/>
          </w:tcPr>
          <w:p w14:paraId="6CA5F2EE" w14:textId="77777777" w:rsidR="00382EA3" w:rsidRDefault="00382EA3" w:rsidP="004F705E">
            <w:pPr>
              <w:pStyle w:val="ListParagraph"/>
              <w:ind w:left="0"/>
              <w:jc w:val="both"/>
              <w:rPr>
                <w:moveTo w:id="1791" w:author="Caitlin Page Casar" w:date="2019-06-29T12:48:00Z"/>
                <w:b/>
                <w:sz w:val="16"/>
                <w:szCs w:val="16"/>
              </w:rPr>
            </w:pPr>
            <w:moveTo w:id="1792" w:author="Caitlin Page Casar" w:date="2019-06-29T12:48:00Z">
              <w:r>
                <w:rPr>
                  <w:b/>
                  <w:sz w:val="16"/>
                  <w:szCs w:val="16"/>
                </w:rPr>
                <w:t>CO</w:t>
              </w:r>
            </w:moveTo>
          </w:p>
          <w:p w14:paraId="356590D8" w14:textId="77777777" w:rsidR="00382EA3" w:rsidRPr="00BF3695" w:rsidRDefault="00382EA3" w:rsidP="004F705E">
            <w:pPr>
              <w:pStyle w:val="ListParagraph"/>
              <w:ind w:left="0"/>
              <w:jc w:val="both"/>
              <w:rPr>
                <w:moveTo w:id="1793" w:author="Caitlin Page Casar" w:date="2019-06-29T12:48:00Z"/>
                <w:b/>
                <w:sz w:val="16"/>
                <w:szCs w:val="16"/>
              </w:rPr>
            </w:pPr>
            <w:moveTo w:id="1794" w:author="Caitlin Page Casar" w:date="2019-06-29T12:48:00Z">
              <w:r>
                <w:rPr>
                  <w:b/>
                  <w:sz w:val="16"/>
                  <w:szCs w:val="16"/>
                </w:rPr>
                <w:t>nM</w:t>
              </w:r>
            </w:moveTo>
          </w:p>
        </w:tc>
        <w:tc>
          <w:tcPr>
            <w:tcW w:w="576" w:type="dxa"/>
          </w:tcPr>
          <w:p w14:paraId="14727607" w14:textId="77777777" w:rsidR="00382EA3" w:rsidRPr="00BF3695" w:rsidRDefault="00382EA3" w:rsidP="004F705E">
            <w:pPr>
              <w:pStyle w:val="ListParagraph"/>
              <w:ind w:left="0"/>
              <w:jc w:val="both"/>
              <w:rPr>
                <w:moveTo w:id="1795" w:author="Caitlin Page Casar" w:date="2019-06-29T12:48:00Z"/>
                <w:b/>
                <w:sz w:val="16"/>
                <w:szCs w:val="16"/>
              </w:rPr>
            </w:pPr>
            <w:moveTo w:id="1796" w:author="Caitlin Page Casar" w:date="2019-06-29T12:48:00Z">
              <w:r w:rsidRPr="00BF3695">
                <w:rPr>
                  <w:b/>
                  <w:sz w:val="16"/>
                  <w:szCs w:val="16"/>
                </w:rPr>
                <w:t>CH4</w:t>
              </w:r>
            </w:moveTo>
          </w:p>
          <w:p w14:paraId="0626AFEE" w14:textId="77777777" w:rsidR="00382EA3" w:rsidRPr="00BF3695" w:rsidRDefault="00382EA3" w:rsidP="004F705E">
            <w:pPr>
              <w:pStyle w:val="ListParagraph"/>
              <w:ind w:left="0"/>
              <w:jc w:val="both"/>
              <w:rPr>
                <w:moveTo w:id="1797" w:author="Caitlin Page Casar" w:date="2019-06-29T12:48:00Z"/>
                <w:b/>
                <w:sz w:val="16"/>
                <w:szCs w:val="16"/>
              </w:rPr>
            </w:pPr>
            <w:moveTo w:id="1798" w:author="Caitlin Page Casar" w:date="2019-06-29T12:48:00Z">
              <w:r>
                <w:rPr>
                  <w:b/>
                  <w:sz w:val="16"/>
                  <w:szCs w:val="16"/>
                </w:rPr>
                <w:t>nM</w:t>
              </w:r>
            </w:moveTo>
          </w:p>
        </w:tc>
        <w:tc>
          <w:tcPr>
            <w:tcW w:w="594" w:type="dxa"/>
          </w:tcPr>
          <w:p w14:paraId="1537F895" w14:textId="77777777" w:rsidR="00382EA3" w:rsidRDefault="00382EA3" w:rsidP="004F705E">
            <w:pPr>
              <w:pStyle w:val="ListParagraph"/>
              <w:ind w:left="0"/>
              <w:jc w:val="both"/>
              <w:rPr>
                <w:moveTo w:id="1799" w:author="Caitlin Page Casar" w:date="2019-06-29T12:48:00Z"/>
                <w:b/>
                <w:sz w:val="16"/>
                <w:szCs w:val="16"/>
                <w:vertAlign w:val="superscript"/>
              </w:rPr>
            </w:pPr>
            <w:moveTo w:id="1800" w:author="Caitlin Page Casar" w:date="2019-06-29T12:48:00Z">
              <w:r w:rsidRPr="00BF3695">
                <w:rPr>
                  <w:b/>
                  <w:sz w:val="16"/>
                  <w:szCs w:val="16"/>
                </w:rPr>
                <w:t>Fe</w:t>
              </w:r>
              <w:r w:rsidRPr="00BF3695">
                <w:rPr>
                  <w:b/>
                  <w:sz w:val="16"/>
                  <w:szCs w:val="16"/>
                  <w:vertAlign w:val="superscript"/>
                </w:rPr>
                <w:t>2+</w:t>
              </w:r>
            </w:moveTo>
          </w:p>
          <w:p w14:paraId="1F482BAC" w14:textId="77777777" w:rsidR="00382EA3" w:rsidRPr="00AE0201" w:rsidRDefault="00382EA3" w:rsidP="004F705E">
            <w:pPr>
              <w:pStyle w:val="ListParagraph"/>
              <w:ind w:left="0"/>
              <w:jc w:val="both"/>
              <w:rPr>
                <w:moveTo w:id="1801" w:author="Caitlin Page Casar" w:date="2019-06-29T12:48:00Z"/>
                <w:b/>
                <w:sz w:val="16"/>
                <w:szCs w:val="16"/>
              </w:rPr>
            </w:pPr>
            <w:moveTo w:id="1802" w:author="Caitlin Page Casar" w:date="2019-06-29T12:48:00Z">
              <w:r>
                <w:rPr>
                  <w:b/>
                  <w:sz w:val="16"/>
                  <w:szCs w:val="16"/>
                </w:rPr>
                <w:t>mg/L</w:t>
              </w:r>
            </w:moveTo>
          </w:p>
        </w:tc>
        <w:tc>
          <w:tcPr>
            <w:tcW w:w="758" w:type="dxa"/>
          </w:tcPr>
          <w:p w14:paraId="2EC01A29" w14:textId="77777777" w:rsidR="00382EA3" w:rsidRDefault="00382EA3" w:rsidP="004F705E">
            <w:pPr>
              <w:pStyle w:val="ListParagraph"/>
              <w:ind w:left="0"/>
              <w:jc w:val="both"/>
              <w:rPr>
                <w:moveTo w:id="1803" w:author="Caitlin Page Casar" w:date="2019-06-29T12:48:00Z"/>
                <w:b/>
                <w:sz w:val="16"/>
                <w:szCs w:val="16"/>
                <w:vertAlign w:val="superscript"/>
              </w:rPr>
            </w:pPr>
            <w:moveTo w:id="1804" w:author="Caitlin Page Casar" w:date="2019-06-29T12:48:00Z">
              <w:r w:rsidRPr="00BF3695">
                <w:rPr>
                  <w:b/>
                  <w:sz w:val="16"/>
                  <w:szCs w:val="16"/>
                </w:rPr>
                <w:t>NH</w:t>
              </w:r>
              <w:r w:rsidRPr="00BF3695">
                <w:rPr>
                  <w:b/>
                  <w:sz w:val="16"/>
                  <w:szCs w:val="16"/>
                  <w:vertAlign w:val="subscript"/>
                </w:rPr>
                <w:t>4</w:t>
              </w:r>
              <w:r w:rsidRPr="00BF3695">
                <w:rPr>
                  <w:b/>
                  <w:sz w:val="16"/>
                  <w:szCs w:val="16"/>
                  <w:vertAlign w:val="superscript"/>
                </w:rPr>
                <w:t>+</w:t>
              </w:r>
            </w:moveTo>
          </w:p>
          <w:p w14:paraId="1AB864F9" w14:textId="77777777" w:rsidR="00382EA3" w:rsidRPr="00AE0201" w:rsidRDefault="00382EA3" w:rsidP="004F705E">
            <w:pPr>
              <w:pStyle w:val="ListParagraph"/>
              <w:ind w:left="0"/>
              <w:jc w:val="both"/>
              <w:rPr>
                <w:moveTo w:id="1805" w:author="Caitlin Page Casar" w:date="2019-06-29T12:48:00Z"/>
                <w:b/>
                <w:sz w:val="16"/>
                <w:szCs w:val="16"/>
              </w:rPr>
            </w:pPr>
            <w:moveTo w:id="1806" w:author="Caitlin Page Casar" w:date="2019-06-29T12:48:00Z">
              <w:r>
                <w:rPr>
                  <w:b/>
                  <w:sz w:val="16"/>
                  <w:szCs w:val="16"/>
                </w:rPr>
                <w:t>mg/L</w:t>
              </w:r>
            </w:moveTo>
          </w:p>
        </w:tc>
        <w:tc>
          <w:tcPr>
            <w:tcW w:w="581" w:type="dxa"/>
          </w:tcPr>
          <w:p w14:paraId="2F066246" w14:textId="77777777" w:rsidR="00382EA3" w:rsidRDefault="00382EA3" w:rsidP="004F705E">
            <w:pPr>
              <w:pStyle w:val="ListParagraph"/>
              <w:ind w:left="0"/>
              <w:jc w:val="both"/>
              <w:rPr>
                <w:moveTo w:id="1807" w:author="Caitlin Page Casar" w:date="2019-06-29T12:48:00Z"/>
                <w:b/>
                <w:sz w:val="16"/>
                <w:szCs w:val="16"/>
                <w:vertAlign w:val="superscript"/>
              </w:rPr>
            </w:pPr>
            <w:moveTo w:id="1808" w:author="Caitlin Page Casar" w:date="2019-06-29T12:48:00Z">
              <w:r w:rsidRPr="00BF3695">
                <w:rPr>
                  <w:b/>
                  <w:sz w:val="16"/>
                  <w:szCs w:val="16"/>
                </w:rPr>
                <w:t>NO</w:t>
              </w:r>
              <w:r w:rsidRPr="00BF3695">
                <w:rPr>
                  <w:b/>
                  <w:sz w:val="16"/>
                  <w:szCs w:val="16"/>
                  <w:vertAlign w:val="subscript"/>
                </w:rPr>
                <w:t>3</w:t>
              </w:r>
              <w:r w:rsidRPr="00BF3695">
                <w:rPr>
                  <w:b/>
                  <w:sz w:val="16"/>
                  <w:szCs w:val="16"/>
                  <w:vertAlign w:val="superscript"/>
                </w:rPr>
                <w:t>-</w:t>
              </w:r>
            </w:moveTo>
          </w:p>
          <w:p w14:paraId="22F4EBA7" w14:textId="77777777" w:rsidR="00382EA3" w:rsidRPr="00BF3695" w:rsidRDefault="00382EA3" w:rsidP="004F705E">
            <w:pPr>
              <w:pStyle w:val="ListParagraph"/>
              <w:ind w:left="0"/>
              <w:jc w:val="both"/>
              <w:rPr>
                <w:moveTo w:id="1809" w:author="Caitlin Page Casar" w:date="2019-06-29T12:48:00Z"/>
                <w:b/>
                <w:sz w:val="16"/>
                <w:szCs w:val="16"/>
              </w:rPr>
            </w:pPr>
            <w:moveTo w:id="1810" w:author="Caitlin Page Casar" w:date="2019-06-29T12:48:00Z">
              <w:r>
                <w:rPr>
                  <w:b/>
                  <w:sz w:val="16"/>
                  <w:szCs w:val="16"/>
                </w:rPr>
                <w:t>mg/L</w:t>
              </w:r>
            </w:moveTo>
          </w:p>
        </w:tc>
        <w:tc>
          <w:tcPr>
            <w:tcW w:w="656" w:type="dxa"/>
          </w:tcPr>
          <w:p w14:paraId="29011F70" w14:textId="77777777" w:rsidR="00382EA3" w:rsidRDefault="00382EA3" w:rsidP="004F705E">
            <w:pPr>
              <w:pStyle w:val="ListParagraph"/>
              <w:ind w:left="0"/>
              <w:jc w:val="both"/>
              <w:rPr>
                <w:moveTo w:id="1811" w:author="Caitlin Page Casar" w:date="2019-06-29T12:48:00Z"/>
                <w:b/>
                <w:sz w:val="16"/>
                <w:szCs w:val="16"/>
                <w:vertAlign w:val="superscript"/>
              </w:rPr>
            </w:pPr>
            <w:moveTo w:id="1812" w:author="Caitlin Page Casar" w:date="2019-06-29T12:48:00Z">
              <w:r w:rsidRPr="00BF3695">
                <w:rPr>
                  <w:b/>
                  <w:sz w:val="16"/>
                  <w:szCs w:val="16"/>
                </w:rPr>
                <w:t>SO</w:t>
              </w:r>
              <w:r w:rsidRPr="00BF3695">
                <w:rPr>
                  <w:b/>
                  <w:sz w:val="16"/>
                  <w:szCs w:val="16"/>
                  <w:vertAlign w:val="subscript"/>
                </w:rPr>
                <w:t>4</w:t>
              </w:r>
              <w:r w:rsidRPr="00BF3695">
                <w:rPr>
                  <w:b/>
                  <w:sz w:val="16"/>
                  <w:szCs w:val="16"/>
                  <w:vertAlign w:val="superscript"/>
                </w:rPr>
                <w:t>2-</w:t>
              </w:r>
            </w:moveTo>
          </w:p>
          <w:p w14:paraId="2B1FE740" w14:textId="77777777" w:rsidR="00382EA3" w:rsidRPr="00BF3695" w:rsidRDefault="00382EA3" w:rsidP="004F705E">
            <w:pPr>
              <w:pStyle w:val="ListParagraph"/>
              <w:ind w:left="0"/>
              <w:jc w:val="both"/>
              <w:rPr>
                <w:moveTo w:id="1813" w:author="Caitlin Page Casar" w:date="2019-06-29T12:48:00Z"/>
                <w:b/>
                <w:sz w:val="16"/>
                <w:szCs w:val="16"/>
              </w:rPr>
            </w:pPr>
            <w:moveTo w:id="1814" w:author="Caitlin Page Casar" w:date="2019-06-29T12:48:00Z">
              <w:r>
                <w:rPr>
                  <w:b/>
                  <w:sz w:val="16"/>
                  <w:szCs w:val="16"/>
                </w:rPr>
                <w:t>mg/L</w:t>
              </w:r>
            </w:moveTo>
          </w:p>
        </w:tc>
        <w:tc>
          <w:tcPr>
            <w:tcW w:w="538" w:type="dxa"/>
          </w:tcPr>
          <w:p w14:paraId="01F75ABF" w14:textId="77777777" w:rsidR="00382EA3" w:rsidRPr="00BA5F61" w:rsidRDefault="00382EA3" w:rsidP="004F705E">
            <w:pPr>
              <w:pStyle w:val="ListParagraph"/>
              <w:ind w:left="0"/>
              <w:jc w:val="both"/>
              <w:rPr>
                <w:moveTo w:id="1815" w:author="Caitlin Page Casar" w:date="2019-06-29T12:48:00Z"/>
                <w:b/>
                <w:sz w:val="16"/>
                <w:szCs w:val="16"/>
                <w:vertAlign w:val="superscript"/>
              </w:rPr>
            </w:pPr>
            <w:moveTo w:id="1816" w:author="Caitlin Page Casar" w:date="2019-06-29T12:48:00Z">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moveTo>
          </w:p>
        </w:tc>
        <w:tc>
          <w:tcPr>
            <w:tcW w:w="581" w:type="dxa"/>
          </w:tcPr>
          <w:p w14:paraId="0960F25C" w14:textId="77777777" w:rsidR="00382EA3" w:rsidRDefault="00382EA3" w:rsidP="004F705E">
            <w:pPr>
              <w:pStyle w:val="ListParagraph"/>
              <w:ind w:left="0"/>
              <w:jc w:val="both"/>
              <w:rPr>
                <w:moveTo w:id="1817" w:author="Caitlin Page Casar" w:date="2019-06-29T12:48:00Z"/>
                <w:b/>
                <w:sz w:val="16"/>
                <w:szCs w:val="16"/>
              </w:rPr>
            </w:pPr>
            <w:moveTo w:id="1818" w:author="Caitlin Page Casar" w:date="2019-06-29T12:48:00Z">
              <w:r w:rsidRPr="00BF3695">
                <w:rPr>
                  <w:b/>
                  <w:sz w:val="16"/>
                  <w:szCs w:val="16"/>
                </w:rPr>
                <w:t>DOC</w:t>
              </w:r>
            </w:moveTo>
          </w:p>
          <w:p w14:paraId="673E63E7" w14:textId="77777777" w:rsidR="00382EA3" w:rsidRPr="00BF3695" w:rsidRDefault="00382EA3" w:rsidP="004F705E">
            <w:pPr>
              <w:pStyle w:val="ListParagraph"/>
              <w:ind w:left="0"/>
              <w:jc w:val="both"/>
              <w:rPr>
                <w:moveTo w:id="1819" w:author="Caitlin Page Casar" w:date="2019-06-29T12:48:00Z"/>
                <w:b/>
                <w:sz w:val="16"/>
                <w:szCs w:val="16"/>
              </w:rPr>
            </w:pPr>
            <w:moveTo w:id="1820" w:author="Caitlin Page Casar" w:date="2019-06-29T12:48:00Z">
              <w:r>
                <w:rPr>
                  <w:b/>
                  <w:sz w:val="16"/>
                  <w:szCs w:val="16"/>
                </w:rPr>
                <w:t>mg/L</w:t>
              </w:r>
            </w:moveTo>
          </w:p>
        </w:tc>
        <w:tc>
          <w:tcPr>
            <w:tcW w:w="510" w:type="dxa"/>
          </w:tcPr>
          <w:p w14:paraId="5F8B7364" w14:textId="77777777" w:rsidR="00382EA3" w:rsidRDefault="00382EA3" w:rsidP="004F705E">
            <w:pPr>
              <w:pStyle w:val="ListParagraph"/>
              <w:ind w:left="0"/>
              <w:jc w:val="both"/>
              <w:rPr>
                <w:moveTo w:id="1821" w:author="Caitlin Page Casar" w:date="2019-06-29T12:48:00Z"/>
                <w:b/>
                <w:sz w:val="16"/>
                <w:szCs w:val="16"/>
              </w:rPr>
            </w:pPr>
            <w:moveTo w:id="1822" w:author="Caitlin Page Casar" w:date="2019-06-29T12:48:00Z">
              <w:r w:rsidRPr="00BF3695">
                <w:rPr>
                  <w:b/>
                  <w:sz w:val="16"/>
                  <w:szCs w:val="16"/>
                </w:rPr>
                <w:t>DIC</w:t>
              </w:r>
            </w:moveTo>
          </w:p>
          <w:p w14:paraId="03D6B61F" w14:textId="77777777" w:rsidR="00382EA3" w:rsidRPr="00BF3695" w:rsidRDefault="00382EA3" w:rsidP="004F705E">
            <w:pPr>
              <w:pStyle w:val="ListParagraph"/>
              <w:ind w:left="0"/>
              <w:jc w:val="both"/>
              <w:rPr>
                <w:moveTo w:id="1823" w:author="Caitlin Page Casar" w:date="2019-06-29T12:48:00Z"/>
                <w:b/>
                <w:sz w:val="16"/>
                <w:szCs w:val="16"/>
              </w:rPr>
            </w:pPr>
            <w:proofErr w:type="spellStart"/>
            <w:moveTo w:id="1824" w:author="Caitlin Page Casar" w:date="2019-06-29T12:48:00Z">
              <w:r>
                <w:rPr>
                  <w:b/>
                  <w:sz w:val="16"/>
                  <w:szCs w:val="16"/>
                </w:rPr>
                <w:t>mM</w:t>
              </w:r>
              <w:proofErr w:type="spellEnd"/>
            </w:moveTo>
          </w:p>
        </w:tc>
      </w:tr>
      <w:tr w:rsidR="00382EA3" w:rsidRPr="00BF3695" w14:paraId="05FEDAA3" w14:textId="77777777" w:rsidTr="004F705E">
        <w:trPr>
          <w:trHeight w:val="233"/>
        </w:trPr>
        <w:tc>
          <w:tcPr>
            <w:tcW w:w="474" w:type="dxa"/>
          </w:tcPr>
          <w:p w14:paraId="570B703A" w14:textId="77777777" w:rsidR="00382EA3" w:rsidRPr="00BF3695" w:rsidRDefault="00382EA3" w:rsidP="004F705E">
            <w:pPr>
              <w:pStyle w:val="ListParagraph"/>
              <w:ind w:left="0"/>
              <w:jc w:val="both"/>
              <w:rPr>
                <w:moveTo w:id="1825" w:author="Caitlin Page Casar" w:date="2019-06-29T12:48:00Z"/>
                <w:sz w:val="16"/>
                <w:szCs w:val="16"/>
              </w:rPr>
            </w:pPr>
            <w:moveTo w:id="1826" w:author="Caitlin Page Casar" w:date="2019-06-29T12:48:00Z">
              <w:r w:rsidRPr="00BF3695">
                <w:rPr>
                  <w:sz w:val="16"/>
                  <w:szCs w:val="16"/>
                </w:rPr>
                <w:t>D1</w:t>
              </w:r>
            </w:moveTo>
          </w:p>
        </w:tc>
        <w:tc>
          <w:tcPr>
            <w:tcW w:w="634" w:type="dxa"/>
          </w:tcPr>
          <w:p w14:paraId="6CDD38F5" w14:textId="77777777" w:rsidR="00382EA3" w:rsidRPr="00BF3695" w:rsidRDefault="00382EA3" w:rsidP="004F705E">
            <w:pPr>
              <w:pStyle w:val="ListParagraph"/>
              <w:ind w:left="0"/>
              <w:jc w:val="both"/>
              <w:rPr>
                <w:moveTo w:id="1827" w:author="Caitlin Page Casar" w:date="2019-06-29T12:48:00Z"/>
                <w:sz w:val="16"/>
                <w:szCs w:val="16"/>
              </w:rPr>
            </w:pPr>
            <w:moveTo w:id="1828" w:author="Caitlin Page Casar" w:date="2019-06-29T12:48:00Z">
              <w:r w:rsidRPr="00BF3695">
                <w:rPr>
                  <w:sz w:val="16"/>
                  <w:szCs w:val="16"/>
                </w:rPr>
                <w:t xml:space="preserve">800 </w:t>
              </w:r>
            </w:moveTo>
          </w:p>
        </w:tc>
        <w:tc>
          <w:tcPr>
            <w:tcW w:w="616" w:type="dxa"/>
          </w:tcPr>
          <w:p w14:paraId="7DDF11AD" w14:textId="77777777" w:rsidR="00382EA3" w:rsidRPr="00BF3695" w:rsidRDefault="00382EA3" w:rsidP="004F705E">
            <w:pPr>
              <w:pStyle w:val="ListParagraph"/>
              <w:ind w:left="0"/>
              <w:jc w:val="both"/>
              <w:rPr>
                <w:moveTo w:id="1829" w:author="Caitlin Page Casar" w:date="2019-06-29T12:48:00Z"/>
                <w:sz w:val="16"/>
                <w:szCs w:val="16"/>
              </w:rPr>
            </w:pPr>
            <w:moveTo w:id="1830" w:author="Caitlin Page Casar" w:date="2019-06-29T12:48:00Z">
              <w:r w:rsidRPr="00BF3695">
                <w:rPr>
                  <w:sz w:val="16"/>
                  <w:szCs w:val="16"/>
                </w:rPr>
                <w:t>10.3</w:t>
              </w:r>
            </w:moveTo>
          </w:p>
        </w:tc>
        <w:tc>
          <w:tcPr>
            <w:tcW w:w="701" w:type="dxa"/>
          </w:tcPr>
          <w:p w14:paraId="71B611A8" w14:textId="77777777" w:rsidR="00382EA3" w:rsidRPr="00BF3695" w:rsidRDefault="00382EA3" w:rsidP="004F705E">
            <w:pPr>
              <w:pStyle w:val="ListParagraph"/>
              <w:ind w:left="0"/>
              <w:jc w:val="both"/>
              <w:rPr>
                <w:moveTo w:id="1831" w:author="Caitlin Page Casar" w:date="2019-06-29T12:48:00Z"/>
                <w:sz w:val="16"/>
                <w:szCs w:val="16"/>
              </w:rPr>
            </w:pPr>
            <w:moveTo w:id="1832" w:author="Caitlin Page Casar" w:date="2019-06-29T12:48:00Z">
              <w:r w:rsidRPr="00BF3695">
                <w:rPr>
                  <w:sz w:val="16"/>
                  <w:szCs w:val="16"/>
                </w:rPr>
                <w:t>-</w:t>
              </w:r>
              <w:r>
                <w:rPr>
                  <w:sz w:val="16"/>
                  <w:szCs w:val="16"/>
                </w:rPr>
                <w:t>86.8</w:t>
              </w:r>
            </w:moveTo>
          </w:p>
        </w:tc>
        <w:tc>
          <w:tcPr>
            <w:tcW w:w="430" w:type="dxa"/>
          </w:tcPr>
          <w:p w14:paraId="70D044F4" w14:textId="77777777" w:rsidR="00382EA3" w:rsidRPr="00BF3695" w:rsidRDefault="00382EA3" w:rsidP="004F705E">
            <w:pPr>
              <w:pStyle w:val="ListParagraph"/>
              <w:ind w:left="0"/>
              <w:jc w:val="both"/>
              <w:rPr>
                <w:moveTo w:id="1833" w:author="Caitlin Page Casar" w:date="2019-06-29T12:48:00Z"/>
                <w:sz w:val="16"/>
                <w:szCs w:val="16"/>
              </w:rPr>
            </w:pPr>
            <w:moveTo w:id="1834" w:author="Caitlin Page Casar" w:date="2019-06-29T12:48:00Z">
              <w:r w:rsidRPr="00BF3695">
                <w:rPr>
                  <w:sz w:val="16"/>
                  <w:szCs w:val="16"/>
                </w:rPr>
                <w:t>7.</w:t>
              </w:r>
              <w:r>
                <w:rPr>
                  <w:sz w:val="16"/>
                  <w:szCs w:val="16"/>
                </w:rPr>
                <w:t>2</w:t>
              </w:r>
            </w:moveTo>
          </w:p>
        </w:tc>
        <w:tc>
          <w:tcPr>
            <w:tcW w:w="560" w:type="dxa"/>
          </w:tcPr>
          <w:p w14:paraId="00F22647" w14:textId="77777777" w:rsidR="00382EA3" w:rsidRPr="00BF3695" w:rsidRDefault="00382EA3" w:rsidP="004F705E">
            <w:pPr>
              <w:jc w:val="both"/>
              <w:rPr>
                <w:moveTo w:id="1835" w:author="Caitlin Page Casar" w:date="2019-06-29T12:48:00Z"/>
                <w:sz w:val="16"/>
                <w:szCs w:val="16"/>
              </w:rPr>
            </w:pPr>
            <w:moveTo w:id="1836" w:author="Caitlin Page Casar" w:date="2019-06-29T12:48:00Z">
              <w:r w:rsidRPr="00BF3695">
                <w:rPr>
                  <w:sz w:val="16"/>
                  <w:szCs w:val="16"/>
                </w:rPr>
                <w:t>0.1</w:t>
              </w:r>
              <w:r>
                <w:rPr>
                  <w:sz w:val="16"/>
                  <w:szCs w:val="16"/>
                </w:rPr>
                <w:t>2</w:t>
              </w:r>
            </w:moveTo>
          </w:p>
        </w:tc>
        <w:tc>
          <w:tcPr>
            <w:tcW w:w="576" w:type="dxa"/>
          </w:tcPr>
          <w:p w14:paraId="64B318FB" w14:textId="77777777" w:rsidR="00382EA3" w:rsidRPr="00BF3695" w:rsidRDefault="00382EA3" w:rsidP="004F705E">
            <w:pPr>
              <w:jc w:val="both"/>
              <w:rPr>
                <w:moveTo w:id="1837" w:author="Caitlin Page Casar" w:date="2019-06-29T12:48:00Z"/>
                <w:sz w:val="16"/>
                <w:szCs w:val="16"/>
              </w:rPr>
            </w:pPr>
            <w:moveTo w:id="1838" w:author="Caitlin Page Casar" w:date="2019-06-29T12:48:00Z">
              <w:r>
                <w:rPr>
                  <w:sz w:val="16"/>
                  <w:szCs w:val="16"/>
                </w:rPr>
                <w:t>0.2</w:t>
              </w:r>
            </w:moveTo>
          </w:p>
        </w:tc>
        <w:tc>
          <w:tcPr>
            <w:tcW w:w="576" w:type="dxa"/>
          </w:tcPr>
          <w:p w14:paraId="45D22EF3" w14:textId="77777777" w:rsidR="00382EA3" w:rsidRPr="00BF3695" w:rsidRDefault="00382EA3" w:rsidP="004F705E">
            <w:pPr>
              <w:jc w:val="both"/>
              <w:rPr>
                <w:moveTo w:id="1839" w:author="Caitlin Page Casar" w:date="2019-06-29T12:48:00Z"/>
                <w:sz w:val="16"/>
                <w:szCs w:val="16"/>
              </w:rPr>
            </w:pPr>
            <w:moveTo w:id="1840" w:author="Caitlin Page Casar" w:date="2019-06-29T12:48:00Z">
              <w:r w:rsidRPr="00BF3695">
                <w:rPr>
                  <w:sz w:val="16"/>
                  <w:szCs w:val="16"/>
                </w:rPr>
                <w:t>0.</w:t>
              </w:r>
              <w:r>
                <w:rPr>
                  <w:sz w:val="16"/>
                  <w:szCs w:val="16"/>
                </w:rPr>
                <w:t>48</w:t>
              </w:r>
            </w:moveTo>
          </w:p>
        </w:tc>
        <w:tc>
          <w:tcPr>
            <w:tcW w:w="594" w:type="dxa"/>
          </w:tcPr>
          <w:p w14:paraId="2B5FF672" w14:textId="77777777" w:rsidR="00382EA3" w:rsidRPr="00BF3695" w:rsidRDefault="00382EA3" w:rsidP="004F705E">
            <w:pPr>
              <w:jc w:val="both"/>
              <w:rPr>
                <w:moveTo w:id="1841" w:author="Caitlin Page Casar" w:date="2019-06-29T12:48:00Z"/>
                <w:sz w:val="16"/>
                <w:szCs w:val="16"/>
              </w:rPr>
            </w:pPr>
            <w:moveTo w:id="1842" w:author="Caitlin Page Casar" w:date="2019-06-29T12:48:00Z">
              <w:r w:rsidRPr="00BF3695">
                <w:rPr>
                  <w:sz w:val="16"/>
                  <w:szCs w:val="16"/>
                </w:rPr>
                <w:t>2.</w:t>
              </w:r>
              <w:r>
                <w:rPr>
                  <w:sz w:val="16"/>
                  <w:szCs w:val="16"/>
                </w:rPr>
                <w:t>4</w:t>
              </w:r>
            </w:moveTo>
          </w:p>
        </w:tc>
        <w:tc>
          <w:tcPr>
            <w:tcW w:w="758" w:type="dxa"/>
          </w:tcPr>
          <w:p w14:paraId="1B7E48E9" w14:textId="77777777" w:rsidR="00382EA3" w:rsidRPr="00BF3695" w:rsidRDefault="00382EA3" w:rsidP="004F705E">
            <w:pPr>
              <w:jc w:val="both"/>
              <w:rPr>
                <w:moveTo w:id="1843" w:author="Caitlin Page Casar" w:date="2019-06-29T12:48:00Z"/>
                <w:color w:val="000000"/>
                <w:sz w:val="16"/>
                <w:szCs w:val="16"/>
              </w:rPr>
            </w:pPr>
            <w:moveTo w:id="1844" w:author="Caitlin Page Casar" w:date="2019-06-29T12:48:00Z">
              <w:r w:rsidRPr="00BF3695">
                <w:rPr>
                  <w:color w:val="000000"/>
                  <w:sz w:val="16"/>
                  <w:szCs w:val="16"/>
                </w:rPr>
                <w:t>0.1</w:t>
              </w:r>
            </w:moveTo>
          </w:p>
        </w:tc>
        <w:tc>
          <w:tcPr>
            <w:tcW w:w="581" w:type="dxa"/>
          </w:tcPr>
          <w:p w14:paraId="56BFCFC9" w14:textId="77777777" w:rsidR="00382EA3" w:rsidRPr="00BF3695" w:rsidRDefault="00382EA3" w:rsidP="004F705E">
            <w:pPr>
              <w:jc w:val="both"/>
              <w:rPr>
                <w:moveTo w:id="1845" w:author="Caitlin Page Casar" w:date="2019-06-29T12:48:00Z"/>
                <w:color w:val="000000"/>
                <w:sz w:val="16"/>
                <w:szCs w:val="16"/>
              </w:rPr>
            </w:pPr>
            <w:moveTo w:id="1846" w:author="Caitlin Page Casar" w:date="2019-06-29T12:48:00Z">
              <w:r w:rsidRPr="00BF3695">
                <w:rPr>
                  <w:color w:val="000000"/>
                  <w:sz w:val="16"/>
                  <w:szCs w:val="16"/>
                </w:rPr>
                <w:t>0.3</w:t>
              </w:r>
            </w:moveTo>
          </w:p>
        </w:tc>
        <w:tc>
          <w:tcPr>
            <w:tcW w:w="656" w:type="dxa"/>
          </w:tcPr>
          <w:p w14:paraId="17933441" w14:textId="77777777" w:rsidR="00382EA3" w:rsidRPr="00BF3695" w:rsidRDefault="00382EA3" w:rsidP="004F705E">
            <w:pPr>
              <w:pStyle w:val="ListParagraph"/>
              <w:ind w:left="0"/>
              <w:jc w:val="both"/>
              <w:rPr>
                <w:moveTo w:id="1847" w:author="Caitlin Page Casar" w:date="2019-06-29T12:48:00Z"/>
                <w:sz w:val="16"/>
                <w:szCs w:val="16"/>
              </w:rPr>
            </w:pPr>
            <w:moveTo w:id="1848" w:author="Caitlin Page Casar" w:date="2019-06-29T12:48:00Z">
              <w:r w:rsidRPr="00BF3695">
                <w:rPr>
                  <w:sz w:val="16"/>
                  <w:szCs w:val="16"/>
                </w:rPr>
                <w:t>3</w:t>
              </w:r>
              <w:r>
                <w:rPr>
                  <w:sz w:val="16"/>
                  <w:szCs w:val="16"/>
                </w:rPr>
                <w:t>36.1</w:t>
              </w:r>
            </w:moveTo>
          </w:p>
        </w:tc>
        <w:tc>
          <w:tcPr>
            <w:tcW w:w="538" w:type="dxa"/>
          </w:tcPr>
          <w:p w14:paraId="05485A1D" w14:textId="77777777" w:rsidR="00382EA3" w:rsidRPr="00BF3695" w:rsidRDefault="00382EA3" w:rsidP="004F705E">
            <w:pPr>
              <w:jc w:val="both"/>
              <w:rPr>
                <w:moveTo w:id="1849" w:author="Caitlin Page Casar" w:date="2019-06-29T12:48:00Z"/>
                <w:color w:val="000000"/>
                <w:sz w:val="16"/>
                <w:szCs w:val="16"/>
              </w:rPr>
            </w:pPr>
            <w:moveTo w:id="1850" w:author="Caitlin Page Casar" w:date="2019-06-29T12:48:00Z">
              <w:r w:rsidRPr="00BF3695">
                <w:rPr>
                  <w:color w:val="000000"/>
                  <w:sz w:val="16"/>
                  <w:szCs w:val="16"/>
                </w:rPr>
                <w:t>1.</w:t>
              </w:r>
              <w:r>
                <w:rPr>
                  <w:color w:val="000000"/>
                  <w:sz w:val="16"/>
                  <w:szCs w:val="16"/>
                </w:rPr>
                <w:t>7</w:t>
              </w:r>
            </w:moveTo>
          </w:p>
        </w:tc>
        <w:tc>
          <w:tcPr>
            <w:tcW w:w="581" w:type="dxa"/>
          </w:tcPr>
          <w:p w14:paraId="43B5BC5D" w14:textId="77777777" w:rsidR="00382EA3" w:rsidRPr="00BF3695" w:rsidRDefault="00382EA3" w:rsidP="004F705E">
            <w:pPr>
              <w:jc w:val="both"/>
              <w:rPr>
                <w:moveTo w:id="1851" w:author="Caitlin Page Casar" w:date="2019-06-29T12:48:00Z"/>
                <w:color w:val="000000"/>
                <w:sz w:val="16"/>
                <w:szCs w:val="16"/>
              </w:rPr>
            </w:pPr>
            <w:moveTo w:id="1852" w:author="Caitlin Page Casar" w:date="2019-06-29T12:48:00Z">
              <w:r w:rsidRPr="00BF3695">
                <w:rPr>
                  <w:color w:val="000000"/>
                  <w:sz w:val="16"/>
                  <w:szCs w:val="16"/>
                </w:rPr>
                <w:t>0.4</w:t>
              </w:r>
              <w:r>
                <w:rPr>
                  <w:color w:val="000000"/>
                  <w:sz w:val="16"/>
                  <w:szCs w:val="16"/>
                </w:rPr>
                <w:t>3</w:t>
              </w:r>
            </w:moveTo>
          </w:p>
        </w:tc>
        <w:tc>
          <w:tcPr>
            <w:tcW w:w="510" w:type="dxa"/>
          </w:tcPr>
          <w:p w14:paraId="2E080D9C" w14:textId="77777777" w:rsidR="00382EA3" w:rsidRPr="00BF3695" w:rsidRDefault="00382EA3" w:rsidP="004F705E">
            <w:pPr>
              <w:jc w:val="both"/>
              <w:rPr>
                <w:moveTo w:id="1853" w:author="Caitlin Page Casar" w:date="2019-06-29T12:48:00Z"/>
                <w:color w:val="000000"/>
                <w:sz w:val="16"/>
                <w:szCs w:val="16"/>
              </w:rPr>
            </w:pPr>
            <w:moveTo w:id="1854" w:author="Caitlin Page Casar" w:date="2019-06-29T12:48:00Z">
              <w:r w:rsidRPr="00BF3695">
                <w:rPr>
                  <w:color w:val="000000"/>
                  <w:sz w:val="16"/>
                  <w:szCs w:val="16"/>
                </w:rPr>
                <w:t>4.</w:t>
              </w:r>
              <w:r>
                <w:rPr>
                  <w:color w:val="000000"/>
                  <w:sz w:val="16"/>
                  <w:szCs w:val="16"/>
                </w:rPr>
                <w:t>2</w:t>
              </w:r>
            </w:moveTo>
          </w:p>
        </w:tc>
      </w:tr>
      <w:tr w:rsidR="00382EA3" w:rsidRPr="00BF3695" w14:paraId="707195DE" w14:textId="77777777" w:rsidTr="004F705E">
        <w:tc>
          <w:tcPr>
            <w:tcW w:w="474" w:type="dxa"/>
          </w:tcPr>
          <w:p w14:paraId="1D166533" w14:textId="77777777" w:rsidR="00382EA3" w:rsidRPr="00BF3695" w:rsidRDefault="00382EA3" w:rsidP="004F705E">
            <w:pPr>
              <w:pStyle w:val="ListParagraph"/>
              <w:ind w:left="0"/>
              <w:jc w:val="both"/>
              <w:rPr>
                <w:moveTo w:id="1855" w:author="Caitlin Page Casar" w:date="2019-06-29T12:48:00Z"/>
                <w:sz w:val="16"/>
                <w:szCs w:val="16"/>
              </w:rPr>
            </w:pPr>
            <w:moveTo w:id="1856" w:author="Caitlin Page Casar" w:date="2019-06-29T12:48:00Z">
              <w:r w:rsidRPr="00BF3695">
                <w:rPr>
                  <w:sz w:val="16"/>
                  <w:szCs w:val="16"/>
                </w:rPr>
                <w:t>D3</w:t>
              </w:r>
            </w:moveTo>
          </w:p>
        </w:tc>
        <w:tc>
          <w:tcPr>
            <w:tcW w:w="634" w:type="dxa"/>
          </w:tcPr>
          <w:p w14:paraId="7F352207" w14:textId="77777777" w:rsidR="00382EA3" w:rsidRPr="00BF3695" w:rsidRDefault="00382EA3" w:rsidP="004F705E">
            <w:pPr>
              <w:pStyle w:val="ListParagraph"/>
              <w:ind w:left="0"/>
              <w:jc w:val="both"/>
              <w:rPr>
                <w:moveTo w:id="1857" w:author="Caitlin Page Casar" w:date="2019-06-29T12:48:00Z"/>
                <w:sz w:val="16"/>
                <w:szCs w:val="16"/>
              </w:rPr>
            </w:pPr>
            <w:moveTo w:id="1858" w:author="Caitlin Page Casar" w:date="2019-06-29T12:48:00Z">
              <w:r w:rsidRPr="00BF3695">
                <w:rPr>
                  <w:sz w:val="16"/>
                  <w:szCs w:val="16"/>
                </w:rPr>
                <w:t>2,000</w:t>
              </w:r>
            </w:moveTo>
          </w:p>
        </w:tc>
        <w:tc>
          <w:tcPr>
            <w:tcW w:w="616" w:type="dxa"/>
          </w:tcPr>
          <w:p w14:paraId="346751D7" w14:textId="77777777" w:rsidR="00382EA3" w:rsidRPr="00BF3695" w:rsidRDefault="00382EA3" w:rsidP="004F705E">
            <w:pPr>
              <w:pStyle w:val="ListParagraph"/>
              <w:ind w:left="0"/>
              <w:jc w:val="both"/>
              <w:rPr>
                <w:moveTo w:id="1859" w:author="Caitlin Page Casar" w:date="2019-06-29T12:48:00Z"/>
                <w:sz w:val="16"/>
                <w:szCs w:val="16"/>
              </w:rPr>
            </w:pPr>
            <w:moveTo w:id="1860" w:author="Caitlin Page Casar" w:date="2019-06-29T12:48:00Z">
              <w:r w:rsidRPr="00BF3695">
                <w:rPr>
                  <w:sz w:val="16"/>
                  <w:szCs w:val="16"/>
                </w:rPr>
                <w:t>16.2</w:t>
              </w:r>
            </w:moveTo>
          </w:p>
        </w:tc>
        <w:tc>
          <w:tcPr>
            <w:tcW w:w="701" w:type="dxa"/>
          </w:tcPr>
          <w:p w14:paraId="7ABB8323" w14:textId="77777777" w:rsidR="00382EA3" w:rsidRPr="00BF3695" w:rsidRDefault="00382EA3" w:rsidP="004F705E">
            <w:pPr>
              <w:pStyle w:val="ListParagraph"/>
              <w:ind w:left="0"/>
              <w:jc w:val="both"/>
              <w:rPr>
                <w:moveTo w:id="1861" w:author="Caitlin Page Casar" w:date="2019-06-29T12:48:00Z"/>
                <w:sz w:val="16"/>
                <w:szCs w:val="16"/>
              </w:rPr>
            </w:pPr>
            <w:moveTo w:id="1862" w:author="Caitlin Page Casar" w:date="2019-06-29T12:48:00Z">
              <w:r w:rsidRPr="00BF3695">
                <w:rPr>
                  <w:sz w:val="16"/>
                  <w:szCs w:val="16"/>
                </w:rPr>
                <w:t>-</w:t>
              </w:r>
              <w:r>
                <w:rPr>
                  <w:sz w:val="16"/>
                  <w:szCs w:val="16"/>
                </w:rPr>
                <w:t>34.5</w:t>
              </w:r>
            </w:moveTo>
          </w:p>
        </w:tc>
        <w:tc>
          <w:tcPr>
            <w:tcW w:w="430" w:type="dxa"/>
          </w:tcPr>
          <w:p w14:paraId="06A2D459" w14:textId="77777777" w:rsidR="00382EA3" w:rsidRPr="00BF3695" w:rsidRDefault="00382EA3" w:rsidP="004F705E">
            <w:pPr>
              <w:pStyle w:val="ListParagraph"/>
              <w:ind w:left="0"/>
              <w:jc w:val="both"/>
              <w:rPr>
                <w:moveTo w:id="1863" w:author="Caitlin Page Casar" w:date="2019-06-29T12:48:00Z"/>
                <w:sz w:val="16"/>
                <w:szCs w:val="16"/>
              </w:rPr>
            </w:pPr>
            <w:moveTo w:id="1864" w:author="Caitlin Page Casar" w:date="2019-06-29T12:48:00Z">
              <w:r w:rsidRPr="00BF3695">
                <w:rPr>
                  <w:sz w:val="16"/>
                  <w:szCs w:val="16"/>
                </w:rPr>
                <w:t>7.</w:t>
              </w:r>
              <w:r>
                <w:rPr>
                  <w:sz w:val="16"/>
                  <w:szCs w:val="16"/>
                </w:rPr>
                <w:t>1</w:t>
              </w:r>
            </w:moveTo>
          </w:p>
        </w:tc>
        <w:tc>
          <w:tcPr>
            <w:tcW w:w="560" w:type="dxa"/>
          </w:tcPr>
          <w:p w14:paraId="2FB90CE9" w14:textId="77777777" w:rsidR="00382EA3" w:rsidRPr="00BF3695" w:rsidRDefault="00382EA3" w:rsidP="004F705E">
            <w:pPr>
              <w:pStyle w:val="ListParagraph"/>
              <w:ind w:left="0"/>
              <w:jc w:val="both"/>
              <w:rPr>
                <w:moveTo w:id="1865" w:author="Caitlin Page Casar" w:date="2019-06-29T12:48:00Z"/>
                <w:sz w:val="16"/>
                <w:szCs w:val="16"/>
              </w:rPr>
            </w:pPr>
            <w:moveTo w:id="1866" w:author="Caitlin Page Casar" w:date="2019-06-29T12:48:00Z">
              <w:r w:rsidRPr="00BF3695">
                <w:rPr>
                  <w:sz w:val="16"/>
                  <w:szCs w:val="16"/>
                </w:rPr>
                <w:t>0.</w:t>
              </w:r>
              <w:r>
                <w:rPr>
                  <w:sz w:val="16"/>
                  <w:szCs w:val="16"/>
                </w:rPr>
                <w:t>27</w:t>
              </w:r>
            </w:moveTo>
          </w:p>
        </w:tc>
        <w:tc>
          <w:tcPr>
            <w:tcW w:w="576" w:type="dxa"/>
          </w:tcPr>
          <w:p w14:paraId="6931116C" w14:textId="77777777" w:rsidR="00382EA3" w:rsidRDefault="00382EA3" w:rsidP="004F705E">
            <w:pPr>
              <w:pStyle w:val="ListParagraph"/>
              <w:ind w:left="0"/>
              <w:jc w:val="both"/>
              <w:rPr>
                <w:moveTo w:id="1867" w:author="Caitlin Page Casar" w:date="2019-06-29T12:48:00Z"/>
                <w:sz w:val="16"/>
                <w:szCs w:val="16"/>
              </w:rPr>
            </w:pPr>
            <w:moveTo w:id="1868" w:author="Caitlin Page Casar" w:date="2019-06-29T12:48:00Z">
              <w:r>
                <w:rPr>
                  <w:sz w:val="16"/>
                  <w:szCs w:val="16"/>
                </w:rPr>
                <w:t>0.3</w:t>
              </w:r>
            </w:moveTo>
          </w:p>
        </w:tc>
        <w:tc>
          <w:tcPr>
            <w:tcW w:w="576" w:type="dxa"/>
          </w:tcPr>
          <w:p w14:paraId="1A7640B7" w14:textId="77777777" w:rsidR="00382EA3" w:rsidRPr="00BF3695" w:rsidRDefault="00382EA3" w:rsidP="004F705E">
            <w:pPr>
              <w:pStyle w:val="ListParagraph"/>
              <w:ind w:left="0"/>
              <w:jc w:val="both"/>
              <w:rPr>
                <w:moveTo w:id="1869" w:author="Caitlin Page Casar" w:date="2019-06-29T12:48:00Z"/>
                <w:sz w:val="16"/>
                <w:szCs w:val="16"/>
              </w:rPr>
            </w:pPr>
            <w:moveTo w:id="1870" w:author="Caitlin Page Casar" w:date="2019-06-29T12:48:00Z">
              <w:r>
                <w:rPr>
                  <w:sz w:val="16"/>
                  <w:szCs w:val="16"/>
                </w:rPr>
                <w:t>4.29</w:t>
              </w:r>
            </w:moveTo>
          </w:p>
        </w:tc>
        <w:tc>
          <w:tcPr>
            <w:tcW w:w="594" w:type="dxa"/>
          </w:tcPr>
          <w:p w14:paraId="459D7636" w14:textId="77777777" w:rsidR="00382EA3" w:rsidRPr="00BF3695" w:rsidRDefault="00382EA3" w:rsidP="004F705E">
            <w:pPr>
              <w:pStyle w:val="ListParagraph"/>
              <w:ind w:left="0"/>
              <w:jc w:val="both"/>
              <w:rPr>
                <w:moveTo w:id="1871" w:author="Caitlin Page Casar" w:date="2019-06-29T12:48:00Z"/>
                <w:sz w:val="16"/>
                <w:szCs w:val="16"/>
              </w:rPr>
            </w:pPr>
            <w:moveTo w:id="1872" w:author="Caitlin Page Casar" w:date="2019-06-29T12:48:00Z">
              <w:r w:rsidRPr="00BF3695">
                <w:rPr>
                  <w:sz w:val="16"/>
                  <w:szCs w:val="16"/>
                </w:rPr>
                <w:t>2.5</w:t>
              </w:r>
            </w:moveTo>
          </w:p>
        </w:tc>
        <w:tc>
          <w:tcPr>
            <w:tcW w:w="758" w:type="dxa"/>
          </w:tcPr>
          <w:p w14:paraId="44CCC544" w14:textId="77777777" w:rsidR="00382EA3" w:rsidRPr="00BF3695" w:rsidRDefault="00382EA3" w:rsidP="004F705E">
            <w:pPr>
              <w:pStyle w:val="ListParagraph"/>
              <w:ind w:left="0"/>
              <w:jc w:val="both"/>
              <w:rPr>
                <w:moveTo w:id="1873" w:author="Caitlin Page Casar" w:date="2019-06-29T12:48:00Z"/>
                <w:sz w:val="16"/>
                <w:szCs w:val="16"/>
              </w:rPr>
            </w:pPr>
            <w:moveTo w:id="1874" w:author="Caitlin Page Casar" w:date="2019-06-29T12:48:00Z">
              <w:r w:rsidRPr="00BF3695">
                <w:rPr>
                  <w:sz w:val="16"/>
                  <w:szCs w:val="16"/>
                </w:rPr>
                <w:t>0.2</w:t>
              </w:r>
            </w:moveTo>
          </w:p>
        </w:tc>
        <w:tc>
          <w:tcPr>
            <w:tcW w:w="581" w:type="dxa"/>
          </w:tcPr>
          <w:p w14:paraId="7EB89EC3" w14:textId="77777777" w:rsidR="00382EA3" w:rsidRPr="00BF3695" w:rsidRDefault="00382EA3" w:rsidP="004F705E">
            <w:pPr>
              <w:pStyle w:val="ListParagraph"/>
              <w:ind w:left="0"/>
              <w:jc w:val="both"/>
              <w:rPr>
                <w:moveTo w:id="1875" w:author="Caitlin Page Casar" w:date="2019-06-29T12:48:00Z"/>
                <w:sz w:val="16"/>
                <w:szCs w:val="16"/>
              </w:rPr>
            </w:pPr>
            <w:moveTo w:id="1876" w:author="Caitlin Page Casar" w:date="2019-06-29T12:48:00Z">
              <w:r w:rsidRPr="00BF3695">
                <w:rPr>
                  <w:sz w:val="16"/>
                  <w:szCs w:val="16"/>
                </w:rPr>
                <w:t>0.3</w:t>
              </w:r>
            </w:moveTo>
          </w:p>
        </w:tc>
        <w:tc>
          <w:tcPr>
            <w:tcW w:w="656" w:type="dxa"/>
          </w:tcPr>
          <w:p w14:paraId="0BAF8F9C" w14:textId="77777777" w:rsidR="00382EA3" w:rsidRPr="00BF3695" w:rsidRDefault="00382EA3" w:rsidP="004F705E">
            <w:pPr>
              <w:pStyle w:val="ListParagraph"/>
              <w:ind w:left="0"/>
              <w:jc w:val="both"/>
              <w:rPr>
                <w:moveTo w:id="1877" w:author="Caitlin Page Casar" w:date="2019-06-29T12:48:00Z"/>
                <w:sz w:val="16"/>
                <w:szCs w:val="16"/>
              </w:rPr>
            </w:pPr>
            <w:moveTo w:id="1878" w:author="Caitlin Page Casar" w:date="2019-06-29T12:48:00Z">
              <w:r w:rsidRPr="00BF3695">
                <w:rPr>
                  <w:sz w:val="16"/>
                  <w:szCs w:val="16"/>
                </w:rPr>
                <w:t>16</w:t>
              </w:r>
              <w:r>
                <w:rPr>
                  <w:sz w:val="16"/>
                  <w:szCs w:val="16"/>
                </w:rPr>
                <w:t>74.2</w:t>
              </w:r>
            </w:moveTo>
          </w:p>
        </w:tc>
        <w:tc>
          <w:tcPr>
            <w:tcW w:w="538" w:type="dxa"/>
          </w:tcPr>
          <w:p w14:paraId="69251562" w14:textId="77777777" w:rsidR="00382EA3" w:rsidRPr="00BF3695" w:rsidRDefault="00382EA3" w:rsidP="004F705E">
            <w:pPr>
              <w:pStyle w:val="ListParagraph"/>
              <w:ind w:left="0"/>
              <w:jc w:val="both"/>
              <w:rPr>
                <w:moveTo w:id="1879" w:author="Caitlin Page Casar" w:date="2019-06-29T12:48:00Z"/>
                <w:sz w:val="16"/>
                <w:szCs w:val="16"/>
              </w:rPr>
            </w:pPr>
            <w:moveTo w:id="1880" w:author="Caitlin Page Casar" w:date="2019-06-29T12:48:00Z">
              <w:r>
                <w:rPr>
                  <w:sz w:val="16"/>
                  <w:szCs w:val="16"/>
                </w:rPr>
                <w:t>10.1</w:t>
              </w:r>
            </w:moveTo>
          </w:p>
        </w:tc>
        <w:tc>
          <w:tcPr>
            <w:tcW w:w="581" w:type="dxa"/>
          </w:tcPr>
          <w:p w14:paraId="4EB235E7" w14:textId="77777777" w:rsidR="00382EA3" w:rsidRPr="00BF3695" w:rsidRDefault="00382EA3" w:rsidP="004F705E">
            <w:pPr>
              <w:pStyle w:val="ListParagraph"/>
              <w:ind w:left="0"/>
              <w:jc w:val="both"/>
              <w:rPr>
                <w:moveTo w:id="1881" w:author="Caitlin Page Casar" w:date="2019-06-29T12:48:00Z"/>
                <w:sz w:val="16"/>
                <w:szCs w:val="16"/>
              </w:rPr>
            </w:pPr>
            <w:moveTo w:id="1882" w:author="Caitlin Page Casar" w:date="2019-06-29T12:48:00Z">
              <w:r w:rsidRPr="00BF3695">
                <w:rPr>
                  <w:sz w:val="16"/>
                  <w:szCs w:val="16"/>
                </w:rPr>
                <w:t>0.</w:t>
              </w:r>
              <w:r>
                <w:rPr>
                  <w:sz w:val="16"/>
                  <w:szCs w:val="16"/>
                </w:rPr>
                <w:t>25</w:t>
              </w:r>
            </w:moveTo>
          </w:p>
        </w:tc>
        <w:tc>
          <w:tcPr>
            <w:tcW w:w="510" w:type="dxa"/>
          </w:tcPr>
          <w:p w14:paraId="25CACEF0" w14:textId="77777777" w:rsidR="00382EA3" w:rsidRPr="00BF3695" w:rsidRDefault="00382EA3" w:rsidP="004F705E">
            <w:pPr>
              <w:pStyle w:val="ListParagraph"/>
              <w:ind w:left="0"/>
              <w:jc w:val="both"/>
              <w:rPr>
                <w:moveTo w:id="1883" w:author="Caitlin Page Casar" w:date="2019-06-29T12:48:00Z"/>
                <w:sz w:val="16"/>
                <w:szCs w:val="16"/>
              </w:rPr>
            </w:pPr>
            <w:moveTo w:id="1884" w:author="Caitlin Page Casar" w:date="2019-06-29T12:48:00Z">
              <w:r>
                <w:rPr>
                  <w:sz w:val="16"/>
                  <w:szCs w:val="16"/>
                </w:rPr>
                <w:t>10.0</w:t>
              </w:r>
            </w:moveTo>
          </w:p>
        </w:tc>
      </w:tr>
      <w:tr w:rsidR="00382EA3" w:rsidRPr="00BF3695" w14:paraId="30F2F768" w14:textId="77777777" w:rsidTr="004F705E">
        <w:tc>
          <w:tcPr>
            <w:tcW w:w="474" w:type="dxa"/>
          </w:tcPr>
          <w:p w14:paraId="508F46D4" w14:textId="77777777" w:rsidR="00382EA3" w:rsidRPr="00BF3695" w:rsidRDefault="00382EA3" w:rsidP="004F705E">
            <w:pPr>
              <w:pStyle w:val="ListParagraph"/>
              <w:ind w:left="0"/>
              <w:jc w:val="both"/>
              <w:rPr>
                <w:moveTo w:id="1885" w:author="Caitlin Page Casar" w:date="2019-06-29T12:48:00Z"/>
                <w:sz w:val="16"/>
                <w:szCs w:val="16"/>
              </w:rPr>
            </w:pPr>
            <w:moveTo w:id="1886" w:author="Caitlin Page Casar" w:date="2019-06-29T12:48:00Z">
              <w:r w:rsidRPr="00BF3695">
                <w:rPr>
                  <w:sz w:val="16"/>
                  <w:szCs w:val="16"/>
                </w:rPr>
                <w:t>D6</w:t>
              </w:r>
            </w:moveTo>
          </w:p>
        </w:tc>
        <w:tc>
          <w:tcPr>
            <w:tcW w:w="634" w:type="dxa"/>
          </w:tcPr>
          <w:p w14:paraId="239D237C" w14:textId="77777777" w:rsidR="00382EA3" w:rsidRPr="00BF3695" w:rsidRDefault="00382EA3" w:rsidP="004F705E">
            <w:pPr>
              <w:pStyle w:val="ListParagraph"/>
              <w:ind w:left="0"/>
              <w:jc w:val="both"/>
              <w:rPr>
                <w:moveTo w:id="1887" w:author="Caitlin Page Casar" w:date="2019-06-29T12:48:00Z"/>
                <w:sz w:val="16"/>
                <w:szCs w:val="16"/>
              </w:rPr>
            </w:pPr>
            <w:moveTo w:id="1888" w:author="Caitlin Page Casar" w:date="2019-06-29T12:48:00Z">
              <w:r w:rsidRPr="00BF3695">
                <w:rPr>
                  <w:sz w:val="16"/>
                  <w:szCs w:val="16"/>
                </w:rPr>
                <w:t>4,850</w:t>
              </w:r>
            </w:moveTo>
          </w:p>
        </w:tc>
        <w:tc>
          <w:tcPr>
            <w:tcW w:w="616" w:type="dxa"/>
          </w:tcPr>
          <w:p w14:paraId="5E67182C" w14:textId="77777777" w:rsidR="00382EA3" w:rsidRPr="00BF3695" w:rsidRDefault="00382EA3" w:rsidP="004F705E">
            <w:pPr>
              <w:pStyle w:val="ListParagraph"/>
              <w:ind w:left="0"/>
              <w:jc w:val="both"/>
              <w:rPr>
                <w:moveTo w:id="1889" w:author="Caitlin Page Casar" w:date="2019-06-29T12:48:00Z"/>
                <w:sz w:val="16"/>
                <w:szCs w:val="16"/>
              </w:rPr>
            </w:pPr>
            <w:moveTo w:id="1890" w:author="Caitlin Page Casar" w:date="2019-06-29T12:48:00Z">
              <w:r w:rsidRPr="00BF3695">
                <w:rPr>
                  <w:sz w:val="16"/>
                  <w:szCs w:val="16"/>
                </w:rPr>
                <w:t>21.5</w:t>
              </w:r>
            </w:moveTo>
          </w:p>
        </w:tc>
        <w:tc>
          <w:tcPr>
            <w:tcW w:w="701" w:type="dxa"/>
          </w:tcPr>
          <w:p w14:paraId="34173ECE" w14:textId="77777777" w:rsidR="00382EA3" w:rsidRPr="00BF3695" w:rsidRDefault="00382EA3" w:rsidP="004F705E">
            <w:pPr>
              <w:pStyle w:val="ListParagraph"/>
              <w:ind w:left="0"/>
              <w:jc w:val="both"/>
              <w:rPr>
                <w:moveTo w:id="1891" w:author="Caitlin Page Casar" w:date="2019-06-29T12:48:00Z"/>
                <w:sz w:val="16"/>
                <w:szCs w:val="16"/>
              </w:rPr>
            </w:pPr>
            <w:moveTo w:id="1892" w:author="Caitlin Page Casar" w:date="2019-06-29T12:48:00Z">
              <w:r w:rsidRPr="00BF3695">
                <w:rPr>
                  <w:sz w:val="16"/>
                  <w:szCs w:val="16"/>
                </w:rPr>
                <w:t>-2</w:t>
              </w:r>
              <w:r>
                <w:rPr>
                  <w:sz w:val="16"/>
                  <w:szCs w:val="16"/>
                </w:rPr>
                <w:t>36.2</w:t>
              </w:r>
            </w:moveTo>
          </w:p>
        </w:tc>
        <w:tc>
          <w:tcPr>
            <w:tcW w:w="430" w:type="dxa"/>
          </w:tcPr>
          <w:p w14:paraId="7AD1311C" w14:textId="77777777" w:rsidR="00382EA3" w:rsidRPr="00BF3695" w:rsidRDefault="00382EA3" w:rsidP="004F705E">
            <w:pPr>
              <w:pStyle w:val="ListParagraph"/>
              <w:ind w:left="0"/>
              <w:jc w:val="both"/>
              <w:rPr>
                <w:moveTo w:id="1893" w:author="Caitlin Page Casar" w:date="2019-06-29T12:48:00Z"/>
                <w:sz w:val="16"/>
                <w:szCs w:val="16"/>
              </w:rPr>
            </w:pPr>
            <w:moveTo w:id="1894" w:author="Caitlin Page Casar" w:date="2019-06-29T12:48:00Z">
              <w:r w:rsidRPr="00BF3695">
                <w:rPr>
                  <w:sz w:val="16"/>
                  <w:szCs w:val="16"/>
                </w:rPr>
                <w:t>8.</w:t>
              </w:r>
              <w:r>
                <w:rPr>
                  <w:sz w:val="16"/>
                  <w:szCs w:val="16"/>
                </w:rPr>
                <w:t>1</w:t>
              </w:r>
            </w:moveTo>
          </w:p>
        </w:tc>
        <w:tc>
          <w:tcPr>
            <w:tcW w:w="560" w:type="dxa"/>
          </w:tcPr>
          <w:p w14:paraId="4655FBED" w14:textId="77777777" w:rsidR="00382EA3" w:rsidRPr="00BF3695" w:rsidRDefault="00382EA3" w:rsidP="004F705E">
            <w:pPr>
              <w:pStyle w:val="ListParagraph"/>
              <w:ind w:left="0"/>
              <w:jc w:val="both"/>
              <w:rPr>
                <w:moveTo w:id="1895" w:author="Caitlin Page Casar" w:date="2019-06-29T12:48:00Z"/>
                <w:sz w:val="16"/>
                <w:szCs w:val="16"/>
              </w:rPr>
            </w:pPr>
            <w:moveTo w:id="1896" w:author="Caitlin Page Casar" w:date="2019-06-29T12:48:00Z">
              <w:r w:rsidRPr="00BF3695">
                <w:rPr>
                  <w:sz w:val="16"/>
                  <w:szCs w:val="16"/>
                </w:rPr>
                <w:t>0.</w:t>
              </w:r>
              <w:r>
                <w:rPr>
                  <w:sz w:val="16"/>
                  <w:szCs w:val="16"/>
                </w:rPr>
                <w:t>30</w:t>
              </w:r>
            </w:moveTo>
          </w:p>
        </w:tc>
        <w:tc>
          <w:tcPr>
            <w:tcW w:w="576" w:type="dxa"/>
          </w:tcPr>
          <w:p w14:paraId="6BAE9D92" w14:textId="77777777" w:rsidR="00382EA3" w:rsidRDefault="00382EA3" w:rsidP="004F705E">
            <w:pPr>
              <w:pStyle w:val="ListParagraph"/>
              <w:ind w:left="0"/>
              <w:jc w:val="both"/>
              <w:rPr>
                <w:moveTo w:id="1897" w:author="Caitlin Page Casar" w:date="2019-06-29T12:48:00Z"/>
                <w:sz w:val="16"/>
                <w:szCs w:val="16"/>
              </w:rPr>
            </w:pPr>
            <w:moveTo w:id="1898" w:author="Caitlin Page Casar" w:date="2019-06-29T12:48:00Z">
              <w:r>
                <w:rPr>
                  <w:sz w:val="16"/>
                  <w:szCs w:val="16"/>
                </w:rPr>
                <w:t>0.1</w:t>
              </w:r>
            </w:moveTo>
          </w:p>
        </w:tc>
        <w:tc>
          <w:tcPr>
            <w:tcW w:w="576" w:type="dxa"/>
          </w:tcPr>
          <w:p w14:paraId="24DFC827" w14:textId="77777777" w:rsidR="00382EA3" w:rsidRPr="00BF3695" w:rsidRDefault="00382EA3" w:rsidP="004F705E">
            <w:pPr>
              <w:pStyle w:val="ListParagraph"/>
              <w:ind w:left="0"/>
              <w:jc w:val="both"/>
              <w:rPr>
                <w:moveTo w:id="1899" w:author="Caitlin Page Casar" w:date="2019-06-29T12:48:00Z"/>
                <w:sz w:val="16"/>
                <w:szCs w:val="16"/>
              </w:rPr>
            </w:pPr>
            <w:moveTo w:id="1900" w:author="Caitlin Page Casar" w:date="2019-06-29T12:48:00Z">
              <w:r>
                <w:rPr>
                  <w:sz w:val="16"/>
                  <w:szCs w:val="16"/>
                </w:rPr>
                <w:t>314.3</w:t>
              </w:r>
            </w:moveTo>
          </w:p>
        </w:tc>
        <w:tc>
          <w:tcPr>
            <w:tcW w:w="594" w:type="dxa"/>
          </w:tcPr>
          <w:p w14:paraId="380E390A" w14:textId="77777777" w:rsidR="00382EA3" w:rsidRPr="00BF3695" w:rsidRDefault="00382EA3" w:rsidP="004F705E">
            <w:pPr>
              <w:pStyle w:val="ListParagraph"/>
              <w:ind w:left="0"/>
              <w:jc w:val="both"/>
              <w:rPr>
                <w:moveTo w:id="1901" w:author="Caitlin Page Casar" w:date="2019-06-29T12:48:00Z"/>
                <w:sz w:val="16"/>
                <w:szCs w:val="16"/>
              </w:rPr>
            </w:pPr>
            <w:moveTo w:id="1902" w:author="Caitlin Page Casar" w:date="2019-06-29T12:48:00Z">
              <w:r>
                <w:rPr>
                  <w:sz w:val="16"/>
                  <w:szCs w:val="16"/>
                </w:rPr>
                <w:t>1.2</w:t>
              </w:r>
            </w:moveTo>
          </w:p>
        </w:tc>
        <w:tc>
          <w:tcPr>
            <w:tcW w:w="758" w:type="dxa"/>
          </w:tcPr>
          <w:p w14:paraId="14AF094E" w14:textId="77777777" w:rsidR="00382EA3" w:rsidRPr="00BF3695" w:rsidRDefault="00382EA3" w:rsidP="004F705E">
            <w:pPr>
              <w:pStyle w:val="ListParagraph"/>
              <w:ind w:left="0"/>
              <w:jc w:val="both"/>
              <w:rPr>
                <w:moveTo w:id="1903" w:author="Caitlin Page Casar" w:date="2019-06-29T12:48:00Z"/>
                <w:sz w:val="16"/>
                <w:szCs w:val="16"/>
              </w:rPr>
            </w:pPr>
            <w:moveTo w:id="1904" w:author="Caitlin Page Casar" w:date="2019-06-29T12:48:00Z">
              <w:r w:rsidRPr="00BF3695">
                <w:rPr>
                  <w:sz w:val="16"/>
                  <w:szCs w:val="16"/>
                </w:rPr>
                <w:t>0.1</w:t>
              </w:r>
            </w:moveTo>
          </w:p>
        </w:tc>
        <w:tc>
          <w:tcPr>
            <w:tcW w:w="581" w:type="dxa"/>
          </w:tcPr>
          <w:p w14:paraId="1A04B28E" w14:textId="77777777" w:rsidR="00382EA3" w:rsidRPr="00BF3695" w:rsidRDefault="00382EA3" w:rsidP="004F705E">
            <w:pPr>
              <w:pStyle w:val="ListParagraph"/>
              <w:ind w:left="0"/>
              <w:jc w:val="both"/>
              <w:rPr>
                <w:moveTo w:id="1905" w:author="Caitlin Page Casar" w:date="2019-06-29T12:48:00Z"/>
                <w:sz w:val="16"/>
                <w:szCs w:val="16"/>
              </w:rPr>
            </w:pPr>
            <w:moveTo w:id="1906" w:author="Caitlin Page Casar" w:date="2019-06-29T12:48:00Z">
              <w:r w:rsidRPr="00BF3695">
                <w:rPr>
                  <w:sz w:val="16"/>
                  <w:szCs w:val="16"/>
                </w:rPr>
                <w:t>0.3</w:t>
              </w:r>
            </w:moveTo>
          </w:p>
        </w:tc>
        <w:tc>
          <w:tcPr>
            <w:tcW w:w="656" w:type="dxa"/>
          </w:tcPr>
          <w:p w14:paraId="4142B46C" w14:textId="77777777" w:rsidR="00382EA3" w:rsidRPr="00BF3695" w:rsidRDefault="00382EA3" w:rsidP="004F705E">
            <w:pPr>
              <w:pStyle w:val="ListParagraph"/>
              <w:ind w:left="0"/>
              <w:jc w:val="both"/>
              <w:rPr>
                <w:moveTo w:id="1907" w:author="Caitlin Page Casar" w:date="2019-06-29T12:48:00Z"/>
                <w:sz w:val="16"/>
                <w:szCs w:val="16"/>
              </w:rPr>
            </w:pPr>
            <w:moveTo w:id="1908" w:author="Caitlin Page Casar" w:date="2019-06-29T12:48:00Z">
              <w:r>
                <w:rPr>
                  <w:sz w:val="16"/>
                  <w:szCs w:val="16"/>
                </w:rPr>
                <w:t>4223.3</w:t>
              </w:r>
            </w:moveTo>
          </w:p>
        </w:tc>
        <w:tc>
          <w:tcPr>
            <w:tcW w:w="538" w:type="dxa"/>
          </w:tcPr>
          <w:p w14:paraId="37106DF9" w14:textId="77777777" w:rsidR="00382EA3" w:rsidRPr="00BF3695" w:rsidRDefault="00382EA3" w:rsidP="004F705E">
            <w:pPr>
              <w:pStyle w:val="ListParagraph"/>
              <w:ind w:left="0"/>
              <w:jc w:val="both"/>
              <w:rPr>
                <w:moveTo w:id="1909" w:author="Caitlin Page Casar" w:date="2019-06-29T12:48:00Z"/>
                <w:sz w:val="16"/>
                <w:szCs w:val="16"/>
              </w:rPr>
            </w:pPr>
            <w:moveTo w:id="1910" w:author="Caitlin Page Casar" w:date="2019-06-29T12:48:00Z">
              <w:r>
                <w:rPr>
                  <w:sz w:val="16"/>
                  <w:szCs w:val="16"/>
                </w:rPr>
                <w:t>66.2</w:t>
              </w:r>
            </w:moveTo>
          </w:p>
        </w:tc>
        <w:tc>
          <w:tcPr>
            <w:tcW w:w="581" w:type="dxa"/>
          </w:tcPr>
          <w:p w14:paraId="0C57C207" w14:textId="77777777" w:rsidR="00382EA3" w:rsidRPr="00BF3695" w:rsidRDefault="00382EA3" w:rsidP="004F705E">
            <w:pPr>
              <w:pStyle w:val="ListParagraph"/>
              <w:ind w:left="0"/>
              <w:jc w:val="both"/>
              <w:rPr>
                <w:moveTo w:id="1911" w:author="Caitlin Page Casar" w:date="2019-06-29T12:48:00Z"/>
                <w:sz w:val="16"/>
                <w:szCs w:val="16"/>
              </w:rPr>
            </w:pPr>
            <w:moveTo w:id="1912" w:author="Caitlin Page Casar" w:date="2019-06-29T12:48:00Z">
              <w:r w:rsidRPr="00BF3695">
                <w:rPr>
                  <w:sz w:val="16"/>
                  <w:szCs w:val="16"/>
                </w:rPr>
                <w:t>0.2</w:t>
              </w:r>
              <w:r>
                <w:rPr>
                  <w:sz w:val="16"/>
                  <w:szCs w:val="16"/>
                </w:rPr>
                <w:t>5</w:t>
              </w:r>
            </w:moveTo>
          </w:p>
        </w:tc>
        <w:tc>
          <w:tcPr>
            <w:tcW w:w="510" w:type="dxa"/>
          </w:tcPr>
          <w:p w14:paraId="1DBB2E7B" w14:textId="77777777" w:rsidR="00382EA3" w:rsidRPr="00BF3695" w:rsidRDefault="00382EA3" w:rsidP="004F705E">
            <w:pPr>
              <w:pStyle w:val="ListParagraph"/>
              <w:ind w:left="0"/>
              <w:jc w:val="both"/>
              <w:rPr>
                <w:moveTo w:id="1913" w:author="Caitlin Page Casar" w:date="2019-06-29T12:48:00Z"/>
                <w:sz w:val="16"/>
                <w:szCs w:val="16"/>
              </w:rPr>
            </w:pPr>
            <w:moveTo w:id="1914" w:author="Caitlin Page Casar" w:date="2019-06-29T12:48:00Z">
              <w:r w:rsidRPr="00BF3695">
                <w:rPr>
                  <w:sz w:val="16"/>
                  <w:szCs w:val="16"/>
                </w:rPr>
                <w:t>2.</w:t>
              </w:r>
              <w:r>
                <w:rPr>
                  <w:sz w:val="16"/>
                  <w:szCs w:val="16"/>
                </w:rPr>
                <w:t>2</w:t>
              </w:r>
            </w:moveTo>
          </w:p>
        </w:tc>
      </w:tr>
    </w:tbl>
    <w:moveToRangeEnd w:id="1770"/>
    <w:p w14:paraId="6455D65E" w14:textId="13C8E6BF" w:rsidR="008F0CEE" w:rsidRDefault="008F0CEE" w:rsidP="008F0CEE">
      <w:pPr>
        <w:spacing w:before="120" w:line="276" w:lineRule="auto"/>
        <w:jc w:val="both"/>
        <w:rPr>
          <w:rFonts w:ascii="Calibri" w:hAnsi="Calibri" w:cs="Calibri"/>
          <w:b/>
          <w:sz w:val="22"/>
          <w:szCs w:val="22"/>
        </w:rPr>
      </w:pPr>
      <w:del w:id="1915" w:author="Caitlin Page Casar" w:date="2019-05-24T21:38:00Z">
        <w:r w:rsidDel="0060697A">
          <w:rPr>
            <w:rFonts w:ascii="Calibri" w:hAnsi="Calibri" w:cs="Calibri"/>
            <w:b/>
            <w:noProof/>
            <w:sz w:val="22"/>
            <w:szCs w:val="22"/>
          </w:rPr>
          <w:lastRenderedPageBreak/>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1916" w:author="Caitlin Page Casar" w:date="2019-05-24T21:38:00Z"/>
          <w:rFonts w:ascii="TimesNewRomanPSMT" w:hAnsi="TimesNewRomanPSMT"/>
          <w:color w:val="7F7F7F" w:themeColor="text1" w:themeTint="80"/>
          <w:sz w:val="18"/>
          <w:szCs w:val="18"/>
        </w:rPr>
      </w:pPr>
      <w:moveFromRangeStart w:id="1917" w:author="Caitlin Page Casar" w:date="2019-05-24T21:38:00Z" w:name="move9626355"/>
      <w:moveFrom w:id="1918"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1917"/>
    <w:p w14:paraId="7BD6581B" w14:textId="44EC3616" w:rsidR="00A807EA" w:rsidRDefault="00A807EA" w:rsidP="008F0CEE">
      <w:pPr>
        <w:spacing w:before="120" w:line="276" w:lineRule="auto"/>
        <w:jc w:val="both"/>
        <w:rPr>
          <w:ins w:id="1919" w:author="Caitlin Page Casar" w:date="2019-05-22T15:33:00Z"/>
          <w:rFonts w:ascii="TimesNewRomanPSMT" w:hAnsi="TimesNewRomanPSMT"/>
          <w:color w:val="7F7F7F" w:themeColor="text1" w:themeTint="80"/>
          <w:sz w:val="18"/>
          <w:szCs w:val="18"/>
        </w:rPr>
      </w:pPr>
    </w:p>
    <w:p w14:paraId="34E3CAE0" w14:textId="60F2DBB6" w:rsidR="007C4806" w:rsidRDefault="00084767" w:rsidP="008F0CEE">
      <w:pPr>
        <w:spacing w:before="120" w:line="276" w:lineRule="auto"/>
        <w:jc w:val="both"/>
        <w:rPr>
          <w:ins w:id="1920" w:author="Caitlin Page Casar" w:date="2019-05-24T21:38:00Z"/>
          <w:rFonts w:ascii="TimesNewRomanPSMT" w:hAnsi="TimesNewRomanPSMT"/>
          <w:color w:val="7F7F7F" w:themeColor="text1" w:themeTint="80"/>
          <w:sz w:val="18"/>
          <w:szCs w:val="18"/>
        </w:rPr>
      </w:pPr>
      <w:ins w:id="1921" w:author="Caitlin Page Casar" w:date="2019-07-05T15:17:00Z">
        <w:r>
          <w:rPr>
            <w:rFonts w:ascii="TimesNewRomanPSMT" w:hAnsi="TimesNewRomanPSMT"/>
            <w:noProof/>
            <w:color w:val="7F7F7F" w:themeColor="text1" w:themeTint="80"/>
            <w:sz w:val="18"/>
            <w:szCs w:val="18"/>
          </w:rPr>
          <w:drawing>
            <wp:inline distT="0" distB="0" distL="0" distR="0" wp14:anchorId="5FE3C2F6" wp14:editId="3F7B573D">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ha_div_noD3rock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7D5A18C6" w14:textId="77777777" w:rsidR="0060697A" w:rsidRDefault="0060697A" w:rsidP="0060697A">
      <w:pPr>
        <w:spacing w:before="120" w:line="276" w:lineRule="auto"/>
        <w:jc w:val="both"/>
        <w:rPr>
          <w:moveTo w:id="1922" w:author="Caitlin Page Casar" w:date="2019-05-24T21:38:00Z"/>
          <w:rFonts w:ascii="TimesNewRomanPSMT" w:hAnsi="TimesNewRomanPSMT"/>
          <w:color w:val="7F7F7F" w:themeColor="text1" w:themeTint="80"/>
          <w:sz w:val="18"/>
          <w:szCs w:val="18"/>
        </w:rPr>
      </w:pPr>
      <w:moveToRangeStart w:id="1923" w:author="Caitlin Page Casar" w:date="2019-05-24T21:38:00Z" w:name="move9626355"/>
      <w:moveTo w:id="1924" w:author="Caitlin Page Casar" w:date="2019-05-24T21:38: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To>
    </w:p>
    <w:moveToRangeEnd w:id="1923"/>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1925" w:author="Caitlin Page Casar" w:date="2019-06-03T15:31:00Z"/>
          <w:rFonts w:ascii="TimesNewRomanPSMT" w:hAnsi="TimesNewRomanPSMT"/>
          <w:color w:val="7F7F7F" w:themeColor="text1" w:themeTint="80"/>
          <w:sz w:val="18"/>
          <w:szCs w:val="18"/>
        </w:rPr>
      </w:pPr>
      <w:del w:id="1926"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1927" w:author="Caitlin Page Casar" w:date="2019-06-03T15:31:00Z"/>
          <w:rFonts w:ascii="TimesNewRomanPSMT" w:hAnsi="TimesNewRomanPSMT"/>
          <w:color w:val="7F7F7F" w:themeColor="text1" w:themeTint="80"/>
          <w:sz w:val="18"/>
          <w:szCs w:val="18"/>
        </w:rPr>
      </w:pPr>
      <w:del w:id="1928"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1929" w:author="Caitlin Page Casar" w:date="2019-06-03T15:31:00Z"/>
          <w:rFonts w:ascii="Calibri" w:hAnsi="Calibri" w:cs="Calibri"/>
          <w:b/>
        </w:rPr>
      </w:pPr>
      <w:del w:id="1930"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1931" w:author="Caitlin Page Casar" w:date="2019-06-03T15:31:00Z"/>
          <w:rFonts w:ascii="TimesNewRomanPSMT" w:hAnsi="TimesNewRomanPSMT"/>
          <w:color w:val="7F7F7F" w:themeColor="text1" w:themeTint="80"/>
          <w:sz w:val="18"/>
          <w:szCs w:val="18"/>
        </w:rPr>
      </w:pPr>
      <w:del w:id="1932"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1933"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1934" w:author="Caitlin Page Casar" w:date="2019-06-03T15:31:00Z"/>
          <w:rFonts w:ascii="TimesNewRomanPSMT" w:hAnsi="TimesNewRomanPSMT"/>
          <w:color w:val="7F7F7F" w:themeColor="text1" w:themeTint="80"/>
          <w:sz w:val="18"/>
          <w:szCs w:val="18"/>
        </w:rPr>
      </w:pPr>
      <w:moveToRangeStart w:id="1935" w:author="Caitlin Page Casar" w:date="2019-06-03T15:31:00Z" w:name="move9435466"/>
      <w:moveTo w:id="1936" w:author="Caitlin Page Casar" w:date="2019-06-03T15:31:00Z">
        <w:r>
          <w:rPr>
            <w:rFonts w:ascii="TimesNewRomanPSMT" w:hAnsi="TimesNewRomanPSMT"/>
            <w:noProof/>
            <w:color w:val="7F7F7F" w:themeColor="text1" w:themeTint="80"/>
            <w:sz w:val="18"/>
            <w:szCs w:val="18"/>
          </w:rPr>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1937" w:author="Caitlin Page Casar" w:date="2019-06-04T22:07:00Z"/>
          <w:rFonts w:ascii="TimesNewRomanPSMT" w:hAnsi="TimesNewRomanPSMT"/>
          <w:color w:val="7F7F7F" w:themeColor="text1" w:themeTint="80"/>
          <w:sz w:val="18"/>
          <w:szCs w:val="18"/>
        </w:rPr>
      </w:pPr>
      <w:moveTo w:id="1938"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1939"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1940" w:author="Caitlin Page Casar" w:date="2019-06-04T22:07:00Z"/>
          <w:rFonts w:ascii="TimesNewRomanPSMT" w:hAnsi="TimesNewRomanPSMT"/>
          <w:color w:val="7F7F7F" w:themeColor="text1" w:themeTint="80"/>
          <w:sz w:val="18"/>
          <w:szCs w:val="18"/>
        </w:rPr>
      </w:pPr>
      <w:ins w:id="1941"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1942"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1943" w:author="Caitlin Page Casar" w:date="2019-06-03T15:31:00Z"/>
          <w:rFonts w:ascii="TimesNewRomanPSMT" w:hAnsi="TimesNewRomanPSMT"/>
          <w:color w:val="7F7F7F" w:themeColor="text1" w:themeTint="80"/>
          <w:sz w:val="18"/>
          <w:szCs w:val="18"/>
        </w:rPr>
      </w:pPr>
      <w:ins w:id="1944" w:author="Caitlin Page Casar" w:date="2019-06-04T22:07:00Z">
        <w:r>
          <w:rPr>
            <w:rFonts w:ascii="TimesNewRomanPSMT" w:hAnsi="TimesNewRomanPSMT"/>
            <w:color w:val="7F7F7F" w:themeColor="text1" w:themeTint="80"/>
            <w:sz w:val="18"/>
            <w:szCs w:val="18"/>
          </w:rPr>
          <w:lastRenderedPageBreak/>
          <w:t xml:space="preserve">Figure X. bar plot with </w:t>
        </w:r>
        <w:proofErr w:type="spellStart"/>
        <w:r>
          <w:rPr>
            <w:rFonts w:ascii="TimesNewRomanPSMT" w:hAnsi="TimesNewRomanPSMT"/>
            <w:color w:val="7F7F7F" w:themeColor="text1" w:themeTint="80"/>
            <w:sz w:val="18"/>
            <w:szCs w:val="18"/>
          </w:rPr>
          <w:t>dendogram</w:t>
        </w:r>
        <w:proofErr w:type="spellEnd"/>
        <w:r>
          <w:rPr>
            <w:rFonts w:ascii="TimesNewRomanPSMT" w:hAnsi="TimesNewRomanPSMT"/>
            <w:color w:val="7F7F7F" w:themeColor="text1" w:themeTint="80"/>
            <w:sz w:val="18"/>
            <w:szCs w:val="18"/>
          </w:rPr>
          <w:t xml:space="preserve"> for all communities </w:t>
        </w:r>
      </w:ins>
    </w:p>
    <w:moveToRangeEnd w:id="1935"/>
    <w:p w14:paraId="21B38C2A" w14:textId="13C33588" w:rsidR="0060697A" w:rsidRDefault="0060697A" w:rsidP="00CB0C22">
      <w:pPr>
        <w:rPr>
          <w:ins w:id="1945" w:author="Caitlin Page Casar" w:date="2019-06-05T16:31:00Z"/>
          <w:rFonts w:ascii="Calibri" w:hAnsi="Calibri" w:cs="Calibri"/>
        </w:rPr>
      </w:pPr>
    </w:p>
    <w:p w14:paraId="3F313D08" w14:textId="1F924662" w:rsidR="000C3BF1" w:rsidRDefault="000C3BF1" w:rsidP="00CB0C22">
      <w:pPr>
        <w:rPr>
          <w:ins w:id="1946" w:author="Caitlin Page Casar" w:date="2019-06-05T16:33:00Z"/>
          <w:rFonts w:ascii="Calibri" w:hAnsi="Calibri" w:cs="Calibri"/>
        </w:rPr>
      </w:pPr>
      <w:ins w:id="1947" w:author="Caitlin Page Casar" w:date="2019-06-05T16:33:00Z">
        <w:r>
          <w:rPr>
            <w:rFonts w:ascii="Calibri" w:hAnsi="Calibri" w:cs="Calibri"/>
            <w:noProof/>
          </w:rPr>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1948" w:author="Caitlin Page Casar" w:date="2019-06-05T16:33:00Z"/>
          <w:rFonts w:ascii="TimesNewRomanPSMT" w:hAnsi="TimesNewRomanPSMT"/>
          <w:color w:val="7F7F7F" w:themeColor="text1" w:themeTint="80"/>
          <w:sz w:val="18"/>
          <w:szCs w:val="18"/>
        </w:rPr>
      </w:pPr>
      <w:ins w:id="1949"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1950" w:author="Caitlin Page Casar" w:date="2019-06-05T16:34:00Z">
        <w:r>
          <w:rPr>
            <w:rFonts w:ascii="TimesNewRomanPSMT" w:hAnsi="TimesNewRomanPSMT"/>
            <w:color w:val="7F7F7F" w:themeColor="text1" w:themeTint="80"/>
            <w:sz w:val="18"/>
            <w:szCs w:val="18"/>
          </w:rPr>
          <w:t>Cell densities vs. duration of each experiment</w:t>
        </w:r>
      </w:ins>
      <w:ins w:id="1951"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1952" w:author="Caitlin Page Casar" w:date="2019-06-05T16:33:00Z"/>
          <w:rFonts w:ascii="Calibri" w:hAnsi="Calibri" w:cs="Calibri"/>
        </w:rPr>
      </w:pPr>
    </w:p>
    <w:p w14:paraId="42E9562F" w14:textId="3A03CF37" w:rsidR="00AE7BB5" w:rsidRDefault="00AE7BB5" w:rsidP="00CB0C22">
      <w:pPr>
        <w:rPr>
          <w:ins w:id="1953" w:author="Caitlin Page Casar" w:date="2019-06-05T16:33:00Z"/>
          <w:rFonts w:ascii="Calibri" w:hAnsi="Calibri" w:cs="Calibri"/>
        </w:rPr>
      </w:pPr>
      <w:commentRangeStart w:id="1954"/>
      <w:ins w:id="1955" w:author="Caitlin Page Casar" w:date="2019-06-05T16:32:00Z">
        <w:r>
          <w:rPr>
            <w:rFonts w:ascii="Calibri" w:hAnsi="Calibri" w:cs="Calibri"/>
            <w:noProof/>
          </w:rPr>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1954"/>
      <w:ins w:id="1956" w:author="Caitlin Page Casar" w:date="2019-06-05T19:36:00Z">
        <w:r w:rsidR="00C50E0C">
          <w:rPr>
            <w:rStyle w:val="CommentReference"/>
          </w:rPr>
          <w:commentReference w:id="1954"/>
        </w:r>
      </w:ins>
    </w:p>
    <w:p w14:paraId="25354C88" w14:textId="1292AC7D" w:rsidR="000C3BF1" w:rsidRDefault="000C3BF1" w:rsidP="000C3BF1">
      <w:pPr>
        <w:pStyle w:val="NormalWeb"/>
        <w:spacing w:before="120" w:beforeAutospacing="0" w:after="0" w:afterAutospacing="0"/>
        <w:jc w:val="both"/>
        <w:rPr>
          <w:ins w:id="1957" w:author="Caitlin Page Casar" w:date="2019-06-05T16:34:00Z"/>
          <w:rFonts w:ascii="TimesNewRomanPSMT" w:hAnsi="TimesNewRomanPSMT"/>
          <w:color w:val="7F7F7F" w:themeColor="text1" w:themeTint="80"/>
          <w:sz w:val="18"/>
          <w:szCs w:val="18"/>
        </w:rPr>
      </w:pPr>
      <w:ins w:id="1958"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ins>
    </w:p>
    <w:p w14:paraId="066E9C0F" w14:textId="77777777" w:rsidR="000C3BF1" w:rsidRPr="00CB0C22" w:rsidRDefault="000C3BF1" w:rsidP="00CB0C22">
      <w:pPr>
        <w:rPr>
          <w:rFonts w:ascii="Calibri" w:hAnsi="Calibri" w:cs="Calibri"/>
        </w:rPr>
      </w:pPr>
    </w:p>
    <w:sectPr w:rsidR="000C3BF1"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B533FA" w:rsidRDefault="00B533FA">
      <w:pPr>
        <w:pStyle w:val="CommentText"/>
      </w:pPr>
      <w:r>
        <w:rPr>
          <w:rStyle w:val="CommentReference"/>
        </w:rPr>
        <w:annotationRef/>
      </w:r>
      <w:r>
        <w:t>Still working on this section, will come back to it after I write up the results/discussion</w:t>
      </w:r>
    </w:p>
  </w:comment>
  <w:comment w:id="97" w:author="Maggie Osburn" w:date="2019-05-17T13:43:00Z" w:initials="MOU">
    <w:p w14:paraId="0933A18F" w14:textId="77777777" w:rsidR="00B533FA" w:rsidRDefault="00B533FA" w:rsidP="00E46C8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98" w:author="Caitlin Page Casar" w:date="2019-07-26T15:31:00Z" w:initials="CPC">
    <w:p w14:paraId="705F95B8" w14:textId="31DB0023" w:rsidR="008638CB" w:rsidRDefault="008638CB" w:rsidP="008638CB">
      <w:r>
        <w:rPr>
          <w:rStyle w:val="CommentReference"/>
        </w:rPr>
        <w:annotationRef/>
      </w:r>
      <w:r>
        <w:t xml:space="preserve">I found papers talking about microbes as deep as 1.5km in </w:t>
      </w:r>
      <w:proofErr w:type="spellStart"/>
      <w:r w:rsidRPr="008638CB">
        <w:rPr>
          <w:bCs/>
          <w:color w:val="222222"/>
          <w:shd w:val="clear" w:color="auto" w:fill="FFFFFF"/>
        </w:rPr>
        <w:t>Fennoscandian</w:t>
      </w:r>
      <w:proofErr w:type="spellEnd"/>
      <w:r>
        <w:rPr>
          <w:bCs/>
          <w:color w:val="222222"/>
          <w:shd w:val="clear" w:color="auto" w:fill="FFFFFF"/>
        </w:rPr>
        <w:t xml:space="preserve"> Shield</w:t>
      </w:r>
      <w:r w:rsidR="00551745">
        <w:rPr>
          <w:bCs/>
          <w:color w:val="222222"/>
          <w:shd w:val="clear" w:color="auto" w:fill="FFFFFF"/>
        </w:rPr>
        <w:t>, nothing deeper than South African mine</w:t>
      </w:r>
    </w:p>
    <w:p w14:paraId="5AD9EC1C" w14:textId="6572DDDB" w:rsidR="008638CB" w:rsidRDefault="008638CB" w:rsidP="008638CB"/>
    <w:p w14:paraId="13495D41" w14:textId="1500089D" w:rsidR="008638CB" w:rsidRDefault="008638CB">
      <w:pPr>
        <w:pStyle w:val="CommentText"/>
      </w:pPr>
    </w:p>
  </w:comment>
  <w:comment w:id="102" w:author="Maggie Osburn" w:date="2019-07-17T09:39:00Z" w:initials="MOU">
    <w:p w14:paraId="1CC9AC97" w14:textId="77777777" w:rsidR="00B533FA" w:rsidRDefault="00B533FA" w:rsidP="00E46C8B">
      <w:pPr>
        <w:pStyle w:val="CommentText"/>
      </w:pPr>
      <w:r>
        <w:rPr>
          <w:rStyle w:val="CommentReference"/>
        </w:rPr>
        <w:annotationRef/>
      </w:r>
      <w:r>
        <w:t xml:space="preserve">Cite </w:t>
      </w:r>
      <w:proofErr w:type="spellStart"/>
      <w:r>
        <w:t>Lollar</w:t>
      </w:r>
      <w:proofErr w:type="spellEnd"/>
      <w:r>
        <w:t xml:space="preserve"> et al. my new paper in press</w:t>
      </w:r>
    </w:p>
  </w:comment>
  <w:comment w:id="103" w:author="Caitlin Page Casar" w:date="2019-07-17T11:28:00Z" w:initials="CPC">
    <w:p w14:paraId="0C338AE4" w14:textId="55B36907" w:rsidR="00CE26BC" w:rsidRDefault="00CE26BC">
      <w:pPr>
        <w:pStyle w:val="CommentText"/>
      </w:pPr>
      <w:r>
        <w:rPr>
          <w:rStyle w:val="CommentReference"/>
        </w:rPr>
        <w:annotationRef/>
      </w:r>
      <w:r w:rsidR="00882125">
        <w:t xml:space="preserve">The depth in this study was 2.4km, </w:t>
      </w:r>
      <w:proofErr w:type="spellStart"/>
      <w:r w:rsidR="00882125">
        <w:t>Chivian</w:t>
      </w:r>
      <w:proofErr w:type="spellEnd"/>
      <w:r w:rsidR="00882125">
        <w:t xml:space="preserve"> study was deepest </w:t>
      </w:r>
      <w:r>
        <w:t xml:space="preserve"> </w:t>
      </w:r>
    </w:p>
  </w:comment>
  <w:comment w:id="435" w:author="Caitlin Page Casar" w:date="2019-07-17T14:18:00Z" w:initials="CPC">
    <w:p w14:paraId="346093FC" w14:textId="61A417D8" w:rsidR="00ED518D" w:rsidRDefault="00ED518D">
      <w:pPr>
        <w:pStyle w:val="CommentText"/>
      </w:pPr>
      <w:r>
        <w:rPr>
          <w:rStyle w:val="CommentReference"/>
        </w:rPr>
        <w:annotationRef/>
      </w:r>
      <w:r>
        <w:rPr>
          <w:rStyle w:val="CommentReference"/>
        </w:rPr>
        <w:annotationRef/>
      </w:r>
      <w:r>
        <w:t xml:space="preserve">I’m saying </w:t>
      </w:r>
      <w:r w:rsidR="00551745">
        <w:t xml:space="preserve">relationship is </w:t>
      </w:r>
      <w:r>
        <w:t xml:space="preserve">unexplored here because the 2014 paper did not include 16s from biofilms in anaerobic fractures </w:t>
      </w:r>
    </w:p>
  </w:comment>
  <w:comment w:id="491" w:author="Maggie Osburn" w:date="2019-07-17T10:18:00Z" w:initials="MOU">
    <w:p w14:paraId="2560AD38" w14:textId="4A9D1286" w:rsidR="00B533FA" w:rsidRDefault="00B533FA">
      <w:pPr>
        <w:pStyle w:val="CommentText"/>
      </w:pPr>
      <w:r>
        <w:rPr>
          <w:rStyle w:val="CommentReference"/>
        </w:rPr>
        <w:annotationRef/>
      </w:r>
      <w:r>
        <w:t xml:space="preserve">Well </w:t>
      </w:r>
      <w:proofErr w:type="spellStart"/>
      <w:r>
        <w:t>thats</w:t>
      </w:r>
      <w:proofErr w:type="spellEnd"/>
      <w:r>
        <w:t xml:space="preserve"> pretty</w:t>
      </w:r>
    </w:p>
  </w:comment>
  <w:comment w:id="492" w:author="Caitlin Page Casar" w:date="2019-07-17T14:23:00Z" w:initials="CPC">
    <w:p w14:paraId="227C11F0" w14:textId="59A1D035" w:rsidR="00315766" w:rsidRDefault="00315766">
      <w:pPr>
        <w:pStyle w:val="CommentText"/>
      </w:pPr>
      <w:r>
        <w:rPr>
          <w:rStyle w:val="CommentReference"/>
        </w:rPr>
        <w:annotationRef/>
      </w:r>
      <w:r>
        <w:t>gracias</w:t>
      </w:r>
    </w:p>
  </w:comment>
  <w:comment w:id="566" w:author="Caitlin Page Casar" w:date="2019-05-01T18:12:00Z" w:initials="CPC">
    <w:p w14:paraId="649938EC" w14:textId="77777777" w:rsidR="00B533FA" w:rsidRDefault="00B533FA" w:rsidP="00186671">
      <w:pPr>
        <w:pStyle w:val="CommentText"/>
      </w:pPr>
      <w:r>
        <w:rPr>
          <w:rStyle w:val="CommentReference"/>
        </w:rPr>
        <w:annotationRef/>
      </w:r>
      <w:r>
        <w:t>Double check this time frame – I think these were put out in September and collected in December 2016</w:t>
      </w:r>
    </w:p>
  </w:comment>
  <w:comment w:id="591" w:author="Maggie Osburn" w:date="2019-07-17T10:27:00Z" w:initials="MOU">
    <w:p w14:paraId="1E8A38B6" w14:textId="3EFC3817" w:rsidR="00B533FA" w:rsidRDefault="00B533FA">
      <w:pPr>
        <w:pStyle w:val="CommentText"/>
      </w:pPr>
      <w:r>
        <w:rPr>
          <w:rStyle w:val="CommentReference"/>
        </w:rPr>
        <w:annotationRef/>
      </w:r>
      <w:r>
        <w:t>We will see what reviewers think of this. It is a little cartoony, but I think informative. On suggestion is to make your cartridges a little longer and show the glass and mineral chips in there as well.</w:t>
      </w:r>
    </w:p>
  </w:comment>
  <w:comment w:id="733" w:author="Maggie Osburn" w:date="2019-07-17T10:30:00Z" w:initials="MOU">
    <w:p w14:paraId="0EB8DBD4" w14:textId="72F05F1D" w:rsidR="00B533FA" w:rsidRDefault="00B533FA">
      <w:pPr>
        <w:pStyle w:val="CommentText"/>
      </w:pPr>
      <w:r>
        <w:rPr>
          <w:rStyle w:val="CommentReference"/>
        </w:rPr>
        <w:annotationRef/>
      </w:r>
      <w:r>
        <w:t>This is reading more like a text book instead of methods. You want to provide enough detail so that someone can redo your experiment, but you don’t have into include this much narrative on why. I think rarefaction curves are pretty well accepted and don’t need additional justification</w:t>
      </w:r>
    </w:p>
  </w:comment>
  <w:comment w:id="734" w:author="Caitlin Page Casar" w:date="2019-07-17T14:31:00Z" w:initials="CPC">
    <w:p w14:paraId="0AF7C39E" w14:textId="2BEBCE0D" w:rsidR="001F643F" w:rsidRDefault="001F643F">
      <w:pPr>
        <w:pStyle w:val="CommentText"/>
      </w:pPr>
      <w:r>
        <w:rPr>
          <w:rStyle w:val="CommentReference"/>
        </w:rPr>
        <w:annotationRef/>
      </w:r>
      <w:r>
        <w:t xml:space="preserve">I would argue that the depth or normalization can be chosen for a variety of reasons, not always because of the plateau in the curves. i.e. I could have selected a rarefaction depth based on </w:t>
      </w:r>
      <w:r w:rsidR="001F1DAB">
        <w:t xml:space="preserve">a depth that included all of the samples, sort of like how the depth was chosen for the microbiome paper. I think it’s important to justify why the depth was chosen. </w:t>
      </w:r>
    </w:p>
  </w:comment>
  <w:comment w:id="743" w:author="Caitlin Page Casar" w:date="2019-06-29T12:24:00Z" w:initials="CPC">
    <w:p w14:paraId="0742BB33" w14:textId="700AE4F2" w:rsidR="00B533FA" w:rsidRDefault="00B533FA">
      <w:pPr>
        <w:pStyle w:val="CommentText"/>
      </w:pPr>
      <w:r>
        <w:rPr>
          <w:rStyle w:val="CommentReference"/>
        </w:rPr>
        <w:annotationRef/>
      </w:r>
      <w:r>
        <w:t>Unassigned were compared to metagenome taxonomies using NCBI/GTDBK, for multiple hits we used best e-value</w:t>
      </w:r>
    </w:p>
  </w:comment>
  <w:comment w:id="955" w:author="Caitlin Page Casar" w:date="2019-05-01T18:04:00Z" w:initials="CPC">
    <w:p w14:paraId="20435284" w14:textId="69F355F6" w:rsidR="00B533FA" w:rsidRDefault="00B533FA">
      <w:pPr>
        <w:pStyle w:val="CommentText"/>
      </w:pPr>
      <w:r>
        <w:rPr>
          <w:rStyle w:val="CommentReference"/>
        </w:rPr>
        <w:annotationRef/>
      </w:r>
      <w:r>
        <w:t xml:space="preserve">May change this to “estimated cell densities and proportion of cell morphologies” if I end up counting morphologies from SEM images </w:t>
      </w:r>
    </w:p>
  </w:comment>
  <w:comment w:id="962" w:author="Maggie Osburn" w:date="2019-07-17T10:33:00Z" w:initials="MOU">
    <w:p w14:paraId="62268960" w14:textId="2227C927" w:rsidR="00B533FA" w:rsidRDefault="00B533FA">
      <w:pPr>
        <w:pStyle w:val="CommentText"/>
      </w:pPr>
      <w:r>
        <w:rPr>
          <w:rStyle w:val="CommentReference"/>
        </w:rPr>
        <w:annotationRef/>
      </w:r>
      <w:r>
        <w:t>Sequentially?</w:t>
      </w:r>
    </w:p>
  </w:comment>
  <w:comment w:id="963" w:author="Caitlin Page Casar" w:date="2019-07-17T14:33:00Z" w:initials="CPC">
    <w:p w14:paraId="27BDF8EE" w14:textId="719121E6" w:rsidR="001F1DAB" w:rsidRDefault="001F1DAB">
      <w:pPr>
        <w:pStyle w:val="CommentText"/>
      </w:pPr>
      <w:r>
        <w:rPr>
          <w:rStyle w:val="CommentReference"/>
        </w:rPr>
        <w:annotationRef/>
      </w:r>
      <w:r>
        <w:t xml:space="preserve">“gradual dehydration” is the language used to describe the method, it’s standard </w:t>
      </w:r>
    </w:p>
  </w:comment>
  <w:comment w:id="973" w:author="Maggie Osburn" w:date="2019-07-17T10:34:00Z" w:initials="MOU">
    <w:p w14:paraId="26DB6DE4" w14:textId="1E41E0D2" w:rsidR="00B533FA" w:rsidRDefault="00B533FA">
      <w:pPr>
        <w:pStyle w:val="CommentText"/>
      </w:pPr>
      <w:r>
        <w:rPr>
          <w:rStyle w:val="CommentReference"/>
        </w:rPr>
        <w:annotationRef/>
      </w:r>
      <w:r>
        <w:t>Just making these two sentences match</w:t>
      </w:r>
    </w:p>
  </w:comment>
  <w:comment w:id="974" w:author="Caitlin Page Casar" w:date="2019-07-17T14:35:00Z" w:initials="CPC">
    <w:p w14:paraId="4268830E" w14:textId="725CFD18" w:rsidR="001F1DAB" w:rsidRDefault="001F1DAB">
      <w:pPr>
        <w:pStyle w:val="CommentText"/>
      </w:pPr>
      <w:r>
        <w:rPr>
          <w:rStyle w:val="CommentReference"/>
        </w:rPr>
        <w:annotationRef/>
      </w:r>
      <w:r>
        <w:t xml:space="preserve">“10 images” is correct – if we hit a threshold of 300 cells after counting 10 images, we stopped and did not count the remaining 10 images. If we did not count at least 300 cells in 10 images, then we did count cells in all 20 images to make sure we adequately sampled the surface for cell counts. </w:t>
      </w:r>
    </w:p>
  </w:comment>
  <w:comment w:id="1025" w:author="Maggie Osburn" w:date="2019-07-17T10:39:00Z" w:initials="MOU">
    <w:p w14:paraId="7C2B0A8C" w14:textId="063737BC" w:rsidR="00B533FA" w:rsidRDefault="00B533FA">
      <w:pPr>
        <w:pStyle w:val="CommentText"/>
      </w:pPr>
      <w:r>
        <w:rPr>
          <w:rStyle w:val="CommentReference"/>
        </w:rPr>
        <w:annotationRef/>
      </w:r>
      <w:r>
        <w:t xml:space="preserve">Harsh. Some of hematite and magnetite cultures do ok. </w:t>
      </w:r>
    </w:p>
  </w:comment>
  <w:comment w:id="1026" w:author="Caitlin Page Casar" w:date="2019-07-17T14:38:00Z" w:initials="CPC">
    <w:p w14:paraId="63C5DF46" w14:textId="69FB842F" w:rsidR="001F1DAB" w:rsidRDefault="001F1DAB">
      <w:pPr>
        <w:pStyle w:val="CommentText"/>
      </w:pPr>
      <w:r>
        <w:rPr>
          <w:rStyle w:val="CommentReference"/>
        </w:rPr>
        <w:annotationRef/>
      </w:r>
      <w:r>
        <w:t xml:space="preserve">But the </w:t>
      </w:r>
      <w:proofErr w:type="spellStart"/>
      <w:r>
        <w:t>gibbs</w:t>
      </w:r>
      <w:proofErr w:type="spellEnd"/>
      <w:r>
        <w:t xml:space="preserve"> free energy required for ATP synthesis is greater than these reactions, which is why I consider</w:t>
      </w:r>
      <w:r w:rsidR="000F63F5">
        <w:t>ed</w:t>
      </w:r>
      <w:r>
        <w:t xml:space="preserve"> them low energy yield. </w:t>
      </w:r>
      <w:proofErr w:type="gramStart"/>
      <w:r>
        <w:t>Also</w:t>
      </w:r>
      <w:proofErr w:type="gramEnd"/>
      <w:r>
        <w:t xml:space="preserve"> Tori </w:t>
      </w:r>
      <w:proofErr w:type="spellStart"/>
      <w:r>
        <w:t>Hoehler</w:t>
      </w:r>
      <w:proofErr w:type="spellEnd"/>
      <w:r>
        <w:t xml:space="preserve"> says biological energy requirement for starving populations is </w:t>
      </w:r>
      <w:r w:rsidR="00F058E9">
        <w:t xml:space="preserve">-12 to -15 </w:t>
      </w:r>
      <w:proofErr w:type="spellStart"/>
      <w:r w:rsidR="00F058E9">
        <w:t>kj</w:t>
      </w:r>
      <w:proofErr w:type="spellEnd"/>
      <w:r w:rsidR="00F058E9">
        <w:t>/</w:t>
      </w:r>
      <w:proofErr w:type="spellStart"/>
      <w:r w:rsidR="00F058E9">
        <w:t>mol</w:t>
      </w:r>
      <w:proofErr w:type="spellEnd"/>
      <w:r w:rsidR="00F058E9">
        <w:t xml:space="preserve"> and those reactions are right at or below that threshold.</w:t>
      </w:r>
    </w:p>
  </w:comment>
  <w:comment w:id="1042" w:author="Caitlin Page Casar" w:date="2019-06-04T18:15:00Z" w:initials="CPC">
    <w:p w14:paraId="661281D0" w14:textId="538EDB1A" w:rsidR="00B533FA" w:rsidRDefault="00B533FA">
      <w:pPr>
        <w:pStyle w:val="CommentText"/>
      </w:pPr>
      <w:r>
        <w:rPr>
          <w:rStyle w:val="CommentReference"/>
        </w:rPr>
        <w:annotationRef/>
      </w:r>
      <w:r>
        <w:t>Recolor left plot to match mineral colors in fig. 8</w:t>
      </w:r>
    </w:p>
  </w:comment>
  <w:comment w:id="1063" w:author="Caitlin Page Casar" w:date="2019-06-05T19:37:00Z" w:initials="CPC">
    <w:p w14:paraId="5C035E6E" w14:textId="56D0A3D3" w:rsidR="00B533FA" w:rsidRDefault="00B533FA">
      <w:pPr>
        <w:pStyle w:val="CommentText"/>
      </w:pPr>
      <w:r>
        <w:rPr>
          <w:rStyle w:val="CommentReference"/>
        </w:rPr>
        <w:annotationRef/>
      </w:r>
      <w:r>
        <w:t xml:space="preserve">Redo fig after removing D3 rock samples </w:t>
      </w:r>
    </w:p>
  </w:comment>
  <w:comment w:id="1070" w:author="Maggie Osburn" w:date="2019-07-17T10:40:00Z" w:initials="MOU">
    <w:p w14:paraId="05ED4E81" w14:textId="0DBE7B20" w:rsidR="00B533FA" w:rsidRDefault="00B533FA">
      <w:pPr>
        <w:pStyle w:val="CommentText"/>
      </w:pPr>
      <w:r>
        <w:rPr>
          <w:rStyle w:val="CommentReference"/>
        </w:rPr>
        <w:annotationRef/>
      </w:r>
      <w:r>
        <w:t>It is worth addition some other indices to this figure to support the previous paragraph</w:t>
      </w:r>
    </w:p>
  </w:comment>
  <w:comment w:id="1071" w:author="Caitlin Page Casar" w:date="2019-07-17T14:49:00Z" w:initials="CPC">
    <w:p w14:paraId="01006D1B" w14:textId="0E250050" w:rsidR="000F63F5" w:rsidRDefault="000F63F5">
      <w:pPr>
        <w:pStyle w:val="CommentText"/>
      </w:pPr>
      <w:r>
        <w:rPr>
          <w:rStyle w:val="CommentReference"/>
        </w:rPr>
        <w:annotationRef/>
      </w:r>
      <w:r>
        <w:t>The axes are mislabeled because this fig is under edit – should say OUT richness vs. phylogenetic div.</w:t>
      </w:r>
    </w:p>
  </w:comment>
  <w:comment w:id="1216" w:author="Caitlin Page Casar" w:date="2019-07-31T19:18:00Z" w:initials="CPC">
    <w:p w14:paraId="5ABA4730" w14:textId="77777777" w:rsidR="005B085D" w:rsidRDefault="005B085D" w:rsidP="005B085D">
      <w:pPr>
        <w:spacing w:line="276" w:lineRule="auto"/>
        <w:jc w:val="both"/>
        <w:rPr>
          <w:sz w:val="22"/>
          <w:szCs w:val="22"/>
        </w:rPr>
      </w:pPr>
      <w:r>
        <w:rPr>
          <w:rStyle w:val="CommentReference"/>
        </w:rPr>
        <w:annotationRef/>
      </w:r>
      <w:r>
        <w:rPr>
          <w:sz w:val="22"/>
          <w:szCs w:val="22"/>
        </w:rPr>
        <w:t xml:space="preserve">D1: </w:t>
      </w:r>
      <w:r>
        <w:rPr>
          <w:rStyle w:val="CommentReference"/>
        </w:rPr>
        <w:annotationRef/>
      </w:r>
    </w:p>
    <w:p w14:paraId="3749E33D"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Sand – dominated by 0.2μm rods, filaments, and vibrio, local cocci, eps, and </w:t>
      </w:r>
      <w:proofErr w:type="spellStart"/>
      <w:r>
        <w:rPr>
          <w:sz w:val="22"/>
          <w:szCs w:val="22"/>
        </w:rPr>
        <w:t>gallionella</w:t>
      </w:r>
      <w:proofErr w:type="spellEnd"/>
    </w:p>
    <w:p w14:paraId="289F7D18"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Pyrolusite – dominated by rods coccobacillus and filaments, abundant </w:t>
      </w:r>
      <w:proofErr w:type="spellStart"/>
      <w:r>
        <w:rPr>
          <w:sz w:val="22"/>
          <w:szCs w:val="22"/>
        </w:rPr>
        <w:t>gallionella</w:t>
      </w:r>
      <w:proofErr w:type="spellEnd"/>
      <w:r>
        <w:rPr>
          <w:sz w:val="22"/>
          <w:szCs w:val="22"/>
        </w:rPr>
        <w:t xml:space="preserve">, local spirillum, cocci, and eps. Internal control looks similar to glass slide in sand experiment – dominated by rods and filaments, local cocci, eps, abundant </w:t>
      </w:r>
      <w:proofErr w:type="spellStart"/>
      <w:r>
        <w:rPr>
          <w:sz w:val="22"/>
          <w:szCs w:val="22"/>
        </w:rPr>
        <w:t>gallionella</w:t>
      </w:r>
      <w:proofErr w:type="spellEnd"/>
    </w:p>
    <w:p w14:paraId="098EC4B5"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Magnetite – dominated by rods, local vibrio, filaments, and </w:t>
      </w:r>
      <w:proofErr w:type="spellStart"/>
      <w:r>
        <w:rPr>
          <w:sz w:val="22"/>
          <w:szCs w:val="22"/>
        </w:rPr>
        <w:t>gallionella</w:t>
      </w:r>
      <w:proofErr w:type="spellEnd"/>
      <w:r>
        <w:rPr>
          <w:sz w:val="22"/>
          <w:szCs w:val="22"/>
        </w:rPr>
        <w:t xml:space="preserve">. Internal control looks similar to glass slide in sand experiment – dominated by rods and filaments, local cocci, eps, abundant </w:t>
      </w:r>
      <w:proofErr w:type="spellStart"/>
      <w:r>
        <w:rPr>
          <w:sz w:val="22"/>
          <w:szCs w:val="22"/>
        </w:rPr>
        <w:t>gallionella</w:t>
      </w:r>
      <w:proofErr w:type="spellEnd"/>
    </w:p>
    <w:p w14:paraId="451D1611"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Hematite - Looks similar to glass slide in sand experiment – dominated by rods and filaments, local cocci and </w:t>
      </w:r>
      <w:proofErr w:type="spellStart"/>
      <w:r>
        <w:rPr>
          <w:sz w:val="22"/>
          <w:szCs w:val="22"/>
        </w:rPr>
        <w:t>gallionella</w:t>
      </w:r>
      <w:proofErr w:type="spellEnd"/>
      <w:r>
        <w:rPr>
          <w:sz w:val="22"/>
          <w:szCs w:val="22"/>
        </w:rPr>
        <w:t xml:space="preserve">. Internal control looks the same, no </w:t>
      </w:r>
      <w:proofErr w:type="spellStart"/>
      <w:r>
        <w:rPr>
          <w:sz w:val="22"/>
          <w:szCs w:val="22"/>
        </w:rPr>
        <w:t>gallionella</w:t>
      </w:r>
      <w:proofErr w:type="spellEnd"/>
      <w:r>
        <w:rPr>
          <w:sz w:val="22"/>
          <w:szCs w:val="22"/>
        </w:rPr>
        <w:t xml:space="preserve">. </w:t>
      </w:r>
    </w:p>
    <w:p w14:paraId="07E45A81"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Pyrite – dominated by rods and filaments. Internal control </w:t>
      </w:r>
      <w:proofErr w:type="gramStart"/>
      <w:r>
        <w:rPr>
          <w:sz w:val="22"/>
          <w:szCs w:val="22"/>
        </w:rPr>
        <w:t>dominate</w:t>
      </w:r>
      <w:proofErr w:type="gramEnd"/>
      <w:r>
        <w:rPr>
          <w:sz w:val="22"/>
          <w:szCs w:val="22"/>
        </w:rPr>
        <w:t xml:space="preserve"> by rods and filaments, local coccobacillus and </w:t>
      </w:r>
      <w:proofErr w:type="spellStart"/>
      <w:r>
        <w:rPr>
          <w:sz w:val="22"/>
          <w:szCs w:val="22"/>
        </w:rPr>
        <w:t>gallionella</w:t>
      </w:r>
      <w:proofErr w:type="spellEnd"/>
      <w:r>
        <w:rPr>
          <w:sz w:val="22"/>
          <w:szCs w:val="22"/>
        </w:rPr>
        <w:t>.</w:t>
      </w:r>
    </w:p>
    <w:p w14:paraId="5E70AF8C"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Siderite – dominated by rods and filaments, local cocci, vibrio, coccobacillus, </w:t>
      </w:r>
      <w:proofErr w:type="spellStart"/>
      <w:r>
        <w:rPr>
          <w:sz w:val="22"/>
          <w:szCs w:val="22"/>
        </w:rPr>
        <w:t>gallionella</w:t>
      </w:r>
      <w:proofErr w:type="spellEnd"/>
      <w:r>
        <w:rPr>
          <w:sz w:val="22"/>
          <w:szCs w:val="22"/>
        </w:rPr>
        <w:t>. Internal control looks similar to glass slide in sand experiment – dominated by rods and filaments, local cocci.</w:t>
      </w:r>
    </w:p>
    <w:p w14:paraId="240B7FE7"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Muscovite – dominated by rods and filaments, local coccobacillus, eps. Internal control dominated by rods, local filaments and coccobacillus. </w:t>
      </w:r>
    </w:p>
    <w:p w14:paraId="683685ED" w14:textId="77777777" w:rsidR="005B085D" w:rsidRPr="005A6FC8" w:rsidRDefault="005B085D" w:rsidP="005B085D">
      <w:pPr>
        <w:pStyle w:val="ListParagraph"/>
        <w:numPr>
          <w:ilvl w:val="0"/>
          <w:numId w:val="9"/>
        </w:numPr>
        <w:spacing w:line="276" w:lineRule="auto"/>
        <w:jc w:val="both"/>
        <w:rPr>
          <w:sz w:val="22"/>
          <w:szCs w:val="22"/>
        </w:rPr>
      </w:pPr>
      <w:r>
        <w:rPr>
          <w:sz w:val="22"/>
          <w:szCs w:val="22"/>
        </w:rPr>
        <w:t xml:space="preserve">Calcite – dominated by 0.2μm rods, local filaments and coccobacillus, local </w:t>
      </w:r>
      <w:proofErr w:type="spellStart"/>
      <w:r>
        <w:rPr>
          <w:sz w:val="22"/>
          <w:szCs w:val="22"/>
        </w:rPr>
        <w:t>gallionella</w:t>
      </w:r>
      <w:proofErr w:type="spellEnd"/>
      <w:r>
        <w:rPr>
          <w:sz w:val="22"/>
          <w:szCs w:val="22"/>
        </w:rPr>
        <w:t xml:space="preserve">. Internal control dominated by rods, local cocci and </w:t>
      </w:r>
      <w:proofErr w:type="spellStart"/>
      <w:r>
        <w:rPr>
          <w:sz w:val="22"/>
          <w:szCs w:val="22"/>
        </w:rPr>
        <w:t>gallionella</w:t>
      </w:r>
      <w:proofErr w:type="spellEnd"/>
      <w:r>
        <w:rPr>
          <w:sz w:val="22"/>
          <w:szCs w:val="22"/>
        </w:rPr>
        <w:t xml:space="preserve">. </w:t>
      </w:r>
    </w:p>
    <w:p w14:paraId="0EBCBA1B" w14:textId="77777777" w:rsidR="005B085D" w:rsidRDefault="005B085D" w:rsidP="005B085D">
      <w:pPr>
        <w:spacing w:line="276" w:lineRule="auto"/>
        <w:jc w:val="both"/>
        <w:rPr>
          <w:sz w:val="22"/>
          <w:szCs w:val="22"/>
        </w:rPr>
      </w:pPr>
      <w:r>
        <w:rPr>
          <w:sz w:val="22"/>
          <w:szCs w:val="22"/>
        </w:rPr>
        <w:t>D3:</w:t>
      </w:r>
    </w:p>
    <w:p w14:paraId="793C4B96"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Sand – dominated by 0.2μm rods, local 0.2 vibrio and 0.2μm spirochetes. </w:t>
      </w:r>
    </w:p>
    <w:p w14:paraId="192CB906" w14:textId="77777777" w:rsidR="005B085D" w:rsidRDefault="005B085D" w:rsidP="005B085D">
      <w:pPr>
        <w:pStyle w:val="ListParagraph"/>
        <w:numPr>
          <w:ilvl w:val="0"/>
          <w:numId w:val="9"/>
        </w:numPr>
        <w:spacing w:line="276" w:lineRule="auto"/>
        <w:jc w:val="both"/>
        <w:rPr>
          <w:sz w:val="22"/>
          <w:szCs w:val="22"/>
        </w:rPr>
      </w:pPr>
      <w:r>
        <w:rPr>
          <w:sz w:val="22"/>
          <w:szCs w:val="22"/>
        </w:rPr>
        <w:t>Pyrolusite – dominated by 3um coccobacillus and 0.5-1um rods, tapered stalks with hollow centers that sometimes bifurcate, and wire-like structures connecting cells and tapered stalks. Internal control dominated by 0.5um vibrio.</w:t>
      </w:r>
    </w:p>
    <w:p w14:paraId="63C2D4A6"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Magnetite – dominated by 2um rods forming aggregates with local wire-like structures. Aggregates sometimes randomly oriented cells, sometimes forming unidirectional chains. Internal control dominated by 0.5um rods, local 0.5um </w:t>
      </w:r>
      <w:proofErr w:type="spellStart"/>
      <w:r>
        <w:rPr>
          <w:sz w:val="22"/>
          <w:szCs w:val="22"/>
        </w:rPr>
        <w:t>spirocheates</w:t>
      </w:r>
      <w:proofErr w:type="spellEnd"/>
      <w:r>
        <w:rPr>
          <w:sz w:val="22"/>
          <w:szCs w:val="22"/>
        </w:rPr>
        <w:t xml:space="preserve"> and vibrio.</w:t>
      </w:r>
    </w:p>
    <w:p w14:paraId="4464CA5B" w14:textId="77777777" w:rsidR="005B085D" w:rsidRDefault="005B085D" w:rsidP="005B085D">
      <w:pPr>
        <w:pStyle w:val="ListParagraph"/>
        <w:numPr>
          <w:ilvl w:val="0"/>
          <w:numId w:val="9"/>
        </w:numPr>
        <w:spacing w:line="276" w:lineRule="auto"/>
        <w:jc w:val="both"/>
        <w:rPr>
          <w:sz w:val="22"/>
          <w:szCs w:val="22"/>
        </w:rPr>
      </w:pPr>
      <w:r>
        <w:rPr>
          <w:sz w:val="22"/>
          <w:szCs w:val="22"/>
        </w:rPr>
        <w:t xml:space="preserve">Hematite – dominated by 0.5-1um rods, 1um filaments, 1um vibrio. Internal controls dominated by 0.5um rods and vibrio. </w:t>
      </w:r>
    </w:p>
    <w:p w14:paraId="69B3EE08" w14:textId="77777777" w:rsidR="005B085D" w:rsidRDefault="005B085D" w:rsidP="005B085D">
      <w:pPr>
        <w:pStyle w:val="ListParagraph"/>
        <w:numPr>
          <w:ilvl w:val="0"/>
          <w:numId w:val="9"/>
        </w:numPr>
        <w:spacing w:line="276" w:lineRule="auto"/>
        <w:jc w:val="both"/>
        <w:rPr>
          <w:sz w:val="22"/>
          <w:szCs w:val="22"/>
        </w:rPr>
      </w:pPr>
      <w:r>
        <w:rPr>
          <w:sz w:val="22"/>
          <w:szCs w:val="22"/>
        </w:rPr>
        <w:t>Pyrite</w:t>
      </w:r>
    </w:p>
    <w:p w14:paraId="36BF951B" w14:textId="77777777" w:rsidR="005B085D" w:rsidRDefault="005B085D" w:rsidP="005B085D">
      <w:pPr>
        <w:pStyle w:val="ListParagraph"/>
        <w:numPr>
          <w:ilvl w:val="0"/>
          <w:numId w:val="9"/>
        </w:numPr>
        <w:spacing w:line="276" w:lineRule="auto"/>
        <w:jc w:val="both"/>
        <w:rPr>
          <w:sz w:val="22"/>
          <w:szCs w:val="22"/>
        </w:rPr>
      </w:pPr>
      <w:r>
        <w:rPr>
          <w:sz w:val="22"/>
          <w:szCs w:val="22"/>
        </w:rPr>
        <w:t>Siderite</w:t>
      </w:r>
    </w:p>
    <w:p w14:paraId="6EC7EB5F" w14:textId="77777777" w:rsidR="005B085D" w:rsidRDefault="005B085D" w:rsidP="005B085D">
      <w:pPr>
        <w:pStyle w:val="ListParagraph"/>
        <w:numPr>
          <w:ilvl w:val="0"/>
          <w:numId w:val="9"/>
        </w:numPr>
        <w:spacing w:line="276" w:lineRule="auto"/>
        <w:jc w:val="both"/>
        <w:rPr>
          <w:sz w:val="22"/>
          <w:szCs w:val="22"/>
        </w:rPr>
      </w:pPr>
      <w:r>
        <w:rPr>
          <w:sz w:val="22"/>
          <w:szCs w:val="22"/>
        </w:rPr>
        <w:t>Muscovite</w:t>
      </w:r>
    </w:p>
    <w:p w14:paraId="069D8F0E" w14:textId="77777777" w:rsidR="005B085D" w:rsidRPr="005A6FC8" w:rsidRDefault="005B085D" w:rsidP="005B085D">
      <w:pPr>
        <w:pStyle w:val="ListParagraph"/>
        <w:numPr>
          <w:ilvl w:val="0"/>
          <w:numId w:val="9"/>
        </w:numPr>
        <w:spacing w:line="276" w:lineRule="auto"/>
        <w:jc w:val="both"/>
        <w:rPr>
          <w:sz w:val="22"/>
          <w:szCs w:val="22"/>
        </w:rPr>
      </w:pPr>
      <w:r>
        <w:rPr>
          <w:sz w:val="22"/>
          <w:szCs w:val="22"/>
        </w:rPr>
        <w:t>Calcite – Dominated by 0.2-0.5μm rods, local 0.5μm cocci. Internal control dominated by 0.2μm vibrio, local 0.2 rods and 0.2 cocci</w:t>
      </w:r>
    </w:p>
    <w:p w14:paraId="6585C328" w14:textId="77777777" w:rsidR="005B085D" w:rsidRDefault="005B085D" w:rsidP="005B085D">
      <w:pPr>
        <w:spacing w:line="276" w:lineRule="auto"/>
        <w:jc w:val="both"/>
        <w:rPr>
          <w:sz w:val="22"/>
          <w:szCs w:val="22"/>
        </w:rPr>
      </w:pPr>
      <w:r>
        <w:rPr>
          <w:sz w:val="22"/>
          <w:szCs w:val="22"/>
        </w:rPr>
        <w:t>D6:</w:t>
      </w:r>
    </w:p>
    <w:p w14:paraId="579CC2C7" w14:textId="77777777" w:rsidR="005B085D" w:rsidRDefault="005B085D" w:rsidP="005B085D">
      <w:pPr>
        <w:pStyle w:val="ListParagraph"/>
        <w:numPr>
          <w:ilvl w:val="0"/>
          <w:numId w:val="9"/>
        </w:numPr>
        <w:spacing w:line="276" w:lineRule="auto"/>
        <w:jc w:val="both"/>
        <w:rPr>
          <w:sz w:val="22"/>
          <w:szCs w:val="22"/>
        </w:rPr>
      </w:pPr>
      <w:r>
        <w:rPr>
          <w:sz w:val="22"/>
          <w:szCs w:val="22"/>
        </w:rPr>
        <w:t>Sand</w:t>
      </w:r>
    </w:p>
    <w:p w14:paraId="33E91FB0" w14:textId="77777777" w:rsidR="005B085D" w:rsidRDefault="005B085D" w:rsidP="005B085D">
      <w:pPr>
        <w:pStyle w:val="ListParagraph"/>
        <w:numPr>
          <w:ilvl w:val="0"/>
          <w:numId w:val="9"/>
        </w:numPr>
        <w:spacing w:line="276" w:lineRule="auto"/>
        <w:jc w:val="both"/>
        <w:rPr>
          <w:sz w:val="22"/>
          <w:szCs w:val="22"/>
        </w:rPr>
      </w:pPr>
      <w:r>
        <w:rPr>
          <w:sz w:val="22"/>
          <w:szCs w:val="22"/>
        </w:rPr>
        <w:t>Pyrolusite</w:t>
      </w:r>
    </w:p>
    <w:p w14:paraId="11718326" w14:textId="77777777" w:rsidR="005B085D" w:rsidRDefault="005B085D" w:rsidP="005B085D">
      <w:pPr>
        <w:pStyle w:val="ListParagraph"/>
        <w:numPr>
          <w:ilvl w:val="0"/>
          <w:numId w:val="9"/>
        </w:numPr>
        <w:spacing w:line="276" w:lineRule="auto"/>
        <w:jc w:val="both"/>
        <w:rPr>
          <w:sz w:val="22"/>
          <w:szCs w:val="22"/>
        </w:rPr>
      </w:pPr>
      <w:r>
        <w:rPr>
          <w:sz w:val="22"/>
          <w:szCs w:val="22"/>
        </w:rPr>
        <w:t>Magnetite</w:t>
      </w:r>
    </w:p>
    <w:p w14:paraId="4AC104F9" w14:textId="77777777" w:rsidR="005B085D" w:rsidRDefault="005B085D" w:rsidP="005B085D">
      <w:pPr>
        <w:pStyle w:val="ListParagraph"/>
        <w:numPr>
          <w:ilvl w:val="0"/>
          <w:numId w:val="9"/>
        </w:numPr>
        <w:spacing w:line="276" w:lineRule="auto"/>
        <w:jc w:val="both"/>
        <w:rPr>
          <w:sz w:val="22"/>
          <w:szCs w:val="22"/>
        </w:rPr>
      </w:pPr>
      <w:r>
        <w:rPr>
          <w:sz w:val="22"/>
          <w:szCs w:val="22"/>
        </w:rPr>
        <w:t>Hematite</w:t>
      </w:r>
    </w:p>
    <w:p w14:paraId="69E898D3" w14:textId="77777777" w:rsidR="005B085D" w:rsidRDefault="005B085D" w:rsidP="005B085D">
      <w:pPr>
        <w:pStyle w:val="ListParagraph"/>
        <w:numPr>
          <w:ilvl w:val="0"/>
          <w:numId w:val="9"/>
        </w:numPr>
        <w:spacing w:line="276" w:lineRule="auto"/>
        <w:jc w:val="both"/>
        <w:rPr>
          <w:sz w:val="22"/>
          <w:szCs w:val="22"/>
        </w:rPr>
      </w:pPr>
      <w:r>
        <w:rPr>
          <w:sz w:val="22"/>
          <w:szCs w:val="22"/>
        </w:rPr>
        <w:t>Pyrite</w:t>
      </w:r>
    </w:p>
    <w:p w14:paraId="1B3BC4B9" w14:textId="77777777" w:rsidR="005B085D" w:rsidRDefault="005B085D" w:rsidP="005B085D">
      <w:pPr>
        <w:pStyle w:val="ListParagraph"/>
        <w:numPr>
          <w:ilvl w:val="0"/>
          <w:numId w:val="9"/>
        </w:numPr>
        <w:spacing w:line="276" w:lineRule="auto"/>
        <w:jc w:val="both"/>
        <w:rPr>
          <w:sz w:val="22"/>
          <w:szCs w:val="22"/>
        </w:rPr>
      </w:pPr>
      <w:r>
        <w:rPr>
          <w:sz w:val="22"/>
          <w:szCs w:val="22"/>
        </w:rPr>
        <w:t>Siderite</w:t>
      </w:r>
    </w:p>
    <w:p w14:paraId="5EF6C087" w14:textId="77777777" w:rsidR="005B085D" w:rsidRDefault="005B085D" w:rsidP="005B085D">
      <w:pPr>
        <w:pStyle w:val="ListParagraph"/>
        <w:numPr>
          <w:ilvl w:val="0"/>
          <w:numId w:val="9"/>
        </w:numPr>
        <w:spacing w:line="276" w:lineRule="auto"/>
        <w:jc w:val="both"/>
        <w:rPr>
          <w:sz w:val="22"/>
          <w:szCs w:val="22"/>
        </w:rPr>
      </w:pPr>
      <w:r>
        <w:rPr>
          <w:sz w:val="22"/>
          <w:szCs w:val="22"/>
        </w:rPr>
        <w:t>Muscovite</w:t>
      </w:r>
    </w:p>
    <w:p w14:paraId="3B44D448" w14:textId="77777777" w:rsidR="005B085D" w:rsidRPr="00830140" w:rsidRDefault="005B085D" w:rsidP="005B085D">
      <w:pPr>
        <w:pStyle w:val="ListParagraph"/>
        <w:numPr>
          <w:ilvl w:val="0"/>
          <w:numId w:val="9"/>
        </w:numPr>
        <w:spacing w:line="276" w:lineRule="auto"/>
        <w:jc w:val="both"/>
        <w:rPr>
          <w:sz w:val="22"/>
          <w:szCs w:val="22"/>
        </w:rPr>
      </w:pPr>
      <w:r>
        <w:rPr>
          <w:sz w:val="22"/>
          <w:szCs w:val="22"/>
        </w:rPr>
        <w:t>Calcite</w:t>
      </w:r>
    </w:p>
    <w:p w14:paraId="16B7C9A2" w14:textId="23BF19A1" w:rsidR="005B085D" w:rsidRDefault="005B085D">
      <w:pPr>
        <w:pStyle w:val="CommentText"/>
      </w:pPr>
    </w:p>
  </w:comment>
  <w:comment w:id="1325" w:author="Maggie Osburn" w:date="2019-07-17T10:50:00Z" w:initials="MOU">
    <w:p w14:paraId="75DD5F78" w14:textId="134F8363" w:rsidR="00B533FA" w:rsidRDefault="00B533FA">
      <w:pPr>
        <w:pStyle w:val="CommentText"/>
      </w:pPr>
      <w:r>
        <w:rPr>
          <w:rStyle w:val="CommentReference"/>
        </w:rPr>
        <w:annotationRef/>
      </w:r>
      <w:r>
        <w:t>I would pull the mineral labels out the left margin and site labels on top so as to not obscure the pictures and fight with differential brightness</w:t>
      </w:r>
    </w:p>
  </w:comment>
  <w:comment w:id="1341" w:author="Caitlin Page Casar" w:date="2019-06-05T10:28:00Z" w:initials="CPC">
    <w:p w14:paraId="0CE40B38" w14:textId="0256510B" w:rsidR="00B533FA" w:rsidRDefault="00B533FA">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1512" w:author="Caitlin Page Casar" w:date="2019-07-16T23:17:00Z" w:initials="CPC">
    <w:p w14:paraId="5DC45CE0" w14:textId="75EDA1B2" w:rsidR="00B533FA" w:rsidRDefault="00B533FA">
      <w:pPr>
        <w:pStyle w:val="CommentText"/>
      </w:pPr>
      <w:r>
        <w:rPr>
          <w:rStyle w:val="CommentReference"/>
        </w:rPr>
        <w:annotationRef/>
      </w:r>
      <w:r>
        <w:t xml:space="preserve">Relate back to </w:t>
      </w:r>
      <w:proofErr w:type="spellStart"/>
      <w:r>
        <w:t>thermo</w:t>
      </w:r>
      <w:proofErr w:type="spellEnd"/>
      <w:r>
        <w:t xml:space="preserve"> models, discuss relevance of pyrolusite to subsurface i.e. mechanisms by which it could be available in fractures (dendritic deposits?) acknowledge that this probably isn’t the most abundant mineral available, discuss other minerals like pyrite that are super abundant </w:t>
      </w:r>
    </w:p>
  </w:comment>
  <w:comment w:id="1516" w:author="Caitlin Page Casar" w:date="2019-06-05T13:23:00Z" w:initials="CPC">
    <w:p w14:paraId="4471853C" w14:textId="1DD927ED" w:rsidR="00B533FA" w:rsidRDefault="00B533FA">
      <w:pPr>
        <w:pStyle w:val="CommentText"/>
      </w:pPr>
      <w:r>
        <w:rPr>
          <w:rStyle w:val="CommentReference"/>
        </w:rPr>
        <w:annotationRef/>
      </w:r>
      <w:r>
        <w:t>Could add a more detailed photo in a new fig here, or put in supp.</w:t>
      </w:r>
    </w:p>
  </w:comment>
  <w:comment w:id="1570" w:author="Caitlin Page Casar" w:date="2019-06-05T19:35:00Z" w:initials="CPC">
    <w:p w14:paraId="0C4B91F9" w14:textId="77777777" w:rsidR="000130C8" w:rsidRDefault="000130C8" w:rsidP="000130C8">
      <w:pPr>
        <w:pStyle w:val="CommentText"/>
      </w:pPr>
      <w:r>
        <w:rPr>
          <w:rStyle w:val="CommentReference"/>
        </w:rPr>
        <w:annotationRef/>
      </w:r>
      <w:r>
        <w:t xml:space="preserve">Remove rock samples from D3 + replot </w:t>
      </w:r>
    </w:p>
  </w:comment>
  <w:comment w:id="1572" w:author="Caitlin Page Casar" w:date="2019-05-22T15:55:00Z" w:initials="CPC">
    <w:p w14:paraId="4A2BAD90" w14:textId="77777777" w:rsidR="000130C8" w:rsidRDefault="000130C8" w:rsidP="000130C8">
      <w:pPr>
        <w:pStyle w:val="CommentText"/>
      </w:pPr>
      <w:r>
        <w:rPr>
          <w:rStyle w:val="CommentReference"/>
        </w:rPr>
        <w:annotationRef/>
      </w:r>
      <w:r>
        <w:t xml:space="preserve"> re-run NMDS at OTU level </w:t>
      </w:r>
    </w:p>
  </w:comment>
  <w:comment w:id="1580" w:author="Caitlin Page Casar" w:date="2019-06-04T22:05:00Z" w:initials="CPC">
    <w:p w14:paraId="5F6F6889" w14:textId="3070F7BD" w:rsidR="00B533FA" w:rsidRPr="00AB6B5C" w:rsidRDefault="00B533FA"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B533FA" w:rsidRDefault="00B533FA">
      <w:pPr>
        <w:pStyle w:val="CommentText"/>
      </w:pPr>
    </w:p>
  </w:comment>
  <w:comment w:id="1606" w:author="Maggie Osburn" w:date="2019-07-17T10:59:00Z" w:initials="MOU">
    <w:p w14:paraId="64524E5E" w14:textId="77777777" w:rsidR="00205862" w:rsidRDefault="00205862" w:rsidP="00205862">
      <w:pPr>
        <w:pStyle w:val="CommentText"/>
      </w:pPr>
      <w:r>
        <w:rPr>
          <w:rStyle w:val="CommentReference"/>
        </w:rPr>
        <w:annotationRef/>
      </w:r>
      <w:r>
        <w:t xml:space="preserve">I think there is a lot of discussion on this topic above as well, move it down </w:t>
      </w:r>
      <w:proofErr w:type="spellStart"/>
      <w:r>
        <w:t>finsh</w:t>
      </w:r>
      <w:proofErr w:type="spellEnd"/>
      <w:r>
        <w:t xml:space="preserve"> with this paragraph followed be one expanding these sorts of estimates more broadly. For </w:t>
      </w:r>
      <w:proofErr w:type="gramStart"/>
      <w:r>
        <w:t>instance</w:t>
      </w:r>
      <w:proofErr w:type="gramEnd"/>
      <w:r>
        <w:t xml:space="preserve"> how do these estimates compare to the under underlying the calculations in </w:t>
      </w:r>
      <w:proofErr w:type="spellStart"/>
      <w:r>
        <w:t>Flemming</w:t>
      </w:r>
      <w:proofErr w:type="spellEnd"/>
      <w:r>
        <w:t xml:space="preserve">, </w:t>
      </w:r>
      <w:proofErr w:type="spellStart"/>
      <w:r>
        <w:t>Magnbusco</w:t>
      </w:r>
      <w:proofErr w:type="spellEnd"/>
      <w:r>
        <w:t>, and Bar On papers? Would use of these numbers make for a bigger or smaller planktonic and attached continental biosphere?</w:t>
      </w:r>
    </w:p>
  </w:comment>
  <w:comment w:id="1607" w:author="Caitlin Page Casar" w:date="2019-07-17T15:34:00Z" w:initials="CPC">
    <w:p w14:paraId="449550ED" w14:textId="70002FC3" w:rsidR="00205862" w:rsidRDefault="00205862" w:rsidP="00205862">
      <w:pPr>
        <w:pStyle w:val="CommentText"/>
      </w:pPr>
      <w:r>
        <w:rPr>
          <w:rStyle w:val="CommentReference"/>
        </w:rPr>
        <w:annotationRef/>
      </w:r>
      <w:r>
        <w:t xml:space="preserve">I mention this as a result above but don’t discuss it anywhere but here. I can’t compare my numbers directly to those in </w:t>
      </w:r>
      <w:proofErr w:type="spellStart"/>
      <w:r>
        <w:t>Flemming</w:t>
      </w:r>
      <w:proofErr w:type="spellEnd"/>
      <w:r>
        <w:t xml:space="preserve">, </w:t>
      </w:r>
      <w:proofErr w:type="spellStart"/>
      <w:r>
        <w:t>Magnabasco</w:t>
      </w:r>
      <w:proofErr w:type="spellEnd"/>
      <w:r>
        <w:t xml:space="preserve">, or Baron or extrapolate these numbers to the deep continental biosphere because I used single crystal minerals and not native rock. </w:t>
      </w:r>
      <w:r w:rsidR="0013611E">
        <w:t>The goal of this paper is to explore minerals as a control on biofilm diversity/biomass but not to produce estimates for the deep biosphere as a whole.</w:t>
      </w:r>
    </w:p>
  </w:comment>
  <w:comment w:id="1636" w:author="Caitlin Page Casar" w:date="2019-07-17T15:57:00Z" w:initials="CPC">
    <w:p w14:paraId="57A103C1" w14:textId="77777777" w:rsidR="00D968EC" w:rsidRDefault="00D968EC" w:rsidP="00D968EC">
      <w:pPr>
        <w:pStyle w:val="CommentText"/>
      </w:pPr>
      <w:r>
        <w:rPr>
          <w:rStyle w:val="CommentReference"/>
        </w:rPr>
        <w:annotationRef/>
      </w:r>
      <w:r>
        <w:rPr>
          <w:rFonts w:ascii="TimesNewRomanPSMT" w:hAnsi="TimesNewRomanPSMT"/>
          <w:sz w:val="22"/>
          <w:szCs w:val="22"/>
        </w:rPr>
        <w:t>B</w:t>
      </w:r>
      <w:r w:rsidRPr="00FF273C">
        <w:rPr>
          <w:rFonts w:ascii="TimesNewRomanPSMT" w:hAnsi="TimesNewRomanPSMT"/>
          <w:sz w:val="22"/>
          <w:szCs w:val="22"/>
        </w:rPr>
        <w:t>iofilms shared the same cell morphologies, suggesting that glass promoted the colonization of a common taxa across these experiments</w:t>
      </w:r>
      <w:r>
        <w:rPr>
          <w:rStyle w:val="CommentReference"/>
        </w:rPr>
        <w:annotationRef/>
      </w:r>
      <w:r w:rsidRPr="00FF273C">
        <w:rPr>
          <w:rFonts w:ascii="TimesNewRomanPSMT" w:hAnsi="TimesNewRomanPSMT"/>
          <w:sz w:val="22"/>
          <w:szCs w:val="22"/>
        </w:rPr>
        <w:t>.</w:t>
      </w:r>
    </w:p>
  </w:comment>
  <w:comment w:id="1736" w:author="Caitlin Page Casar" w:date="2019-06-05T10:50:00Z" w:initials="CPC">
    <w:p w14:paraId="76CE00B9" w14:textId="37A49DDC" w:rsidR="00B533FA" w:rsidRDefault="00B533FA">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w:t>
      </w:r>
      <w:proofErr w:type="gramStart"/>
      <w:r>
        <w:rPr>
          <w:rFonts w:ascii="TimesNewRomanPSMT" w:hAnsi="TimesNewRomanPSMT"/>
          <w:sz w:val="22"/>
          <w:szCs w:val="22"/>
        </w:rPr>
        <w:t>” ?</w:t>
      </w:r>
      <w:proofErr w:type="gramEnd"/>
    </w:p>
  </w:comment>
  <w:comment w:id="1740" w:author="Caitlin Page Casar" w:date="2019-04-15T11:15:00Z" w:initials="CPC">
    <w:p w14:paraId="1D8FCB05" w14:textId="77777777" w:rsidR="00B533FA" w:rsidRDefault="00B533FA" w:rsidP="00532490">
      <w:pPr>
        <w:pStyle w:val="CommentText"/>
      </w:pPr>
      <w:r>
        <w:rPr>
          <w:rStyle w:val="CommentReference"/>
        </w:rPr>
        <w:annotationRef/>
      </w:r>
      <w:r>
        <w:t>What grant number to list here? NASA guidelines for the NESSF say to specify the grand ID</w:t>
      </w:r>
    </w:p>
  </w:comment>
  <w:comment w:id="1745" w:author="Caitlin Page Casar" w:date="2019-06-03T15:34:00Z" w:initials="CPC">
    <w:p w14:paraId="1E6105B6" w14:textId="582FD316" w:rsidR="00B533FA" w:rsidRDefault="00B533FA">
      <w:pPr>
        <w:pStyle w:val="CommentText"/>
      </w:pPr>
      <w:r>
        <w:rPr>
          <w:rStyle w:val="CommentReference"/>
        </w:rPr>
        <w:annotationRef/>
      </w:r>
      <w:r>
        <w:t>Include PI and people who helped in field here?</w:t>
      </w:r>
    </w:p>
  </w:comment>
  <w:comment w:id="1766" w:author="Caitlin Page Casar" w:date="2019-05-02T18:27:00Z" w:initials="CPC">
    <w:p w14:paraId="3D3A371C" w14:textId="438B60D6" w:rsidR="00B533FA" w:rsidRDefault="00B533FA">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 w:id="1954" w:author="Caitlin Page Casar" w:date="2019-06-05T19:36:00Z" w:initials="CPC">
    <w:p w14:paraId="1306D480" w14:textId="00746805" w:rsidR="00B533FA" w:rsidRDefault="00B533FA">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0933A18F" w15:done="0"/>
  <w15:commentEx w15:paraId="13495D41" w15:paraIdParent="0933A18F" w15:done="0"/>
  <w15:commentEx w15:paraId="1CC9AC97" w15:done="0"/>
  <w15:commentEx w15:paraId="0C338AE4" w15:paraIdParent="1CC9AC97" w15:done="0"/>
  <w15:commentEx w15:paraId="346093FC" w15:done="0"/>
  <w15:commentEx w15:paraId="2560AD38" w15:done="0"/>
  <w15:commentEx w15:paraId="227C11F0" w15:paraIdParent="2560AD38" w15:done="0"/>
  <w15:commentEx w15:paraId="649938EC" w15:done="0"/>
  <w15:commentEx w15:paraId="1E8A38B6" w15:done="0"/>
  <w15:commentEx w15:paraId="0EB8DBD4" w15:done="0"/>
  <w15:commentEx w15:paraId="0AF7C39E" w15:paraIdParent="0EB8DBD4" w15:done="0"/>
  <w15:commentEx w15:paraId="0742BB33" w15:done="0"/>
  <w15:commentEx w15:paraId="20435284" w15:done="0"/>
  <w15:commentEx w15:paraId="62268960" w15:done="0"/>
  <w15:commentEx w15:paraId="27BDF8EE" w15:paraIdParent="62268960" w15:done="0"/>
  <w15:commentEx w15:paraId="26DB6DE4" w15:done="0"/>
  <w15:commentEx w15:paraId="4268830E" w15:paraIdParent="26DB6DE4" w15:done="0"/>
  <w15:commentEx w15:paraId="7C2B0A8C" w15:done="0"/>
  <w15:commentEx w15:paraId="63C5DF46" w15:paraIdParent="7C2B0A8C" w15:done="0"/>
  <w15:commentEx w15:paraId="661281D0" w15:done="0"/>
  <w15:commentEx w15:paraId="5C035E6E" w15:done="0"/>
  <w15:commentEx w15:paraId="05ED4E81" w15:done="0"/>
  <w15:commentEx w15:paraId="01006D1B" w15:paraIdParent="05ED4E81" w15:done="0"/>
  <w15:commentEx w15:paraId="16B7C9A2" w15:done="0"/>
  <w15:commentEx w15:paraId="75DD5F78" w15:done="0"/>
  <w15:commentEx w15:paraId="0CE40B38" w15:done="0"/>
  <w15:commentEx w15:paraId="5DC45CE0" w15:done="0"/>
  <w15:commentEx w15:paraId="4471853C" w15:done="0"/>
  <w15:commentEx w15:paraId="0C4B91F9" w15:done="0"/>
  <w15:commentEx w15:paraId="4A2BAD90" w15:done="0"/>
  <w15:commentEx w15:paraId="3E61640A" w15:done="0"/>
  <w15:commentEx w15:paraId="64524E5E" w15:done="0"/>
  <w15:commentEx w15:paraId="449550ED" w15:paraIdParent="64524E5E" w15:done="0"/>
  <w15:commentEx w15:paraId="57A103C1" w15:done="0"/>
  <w15:commentEx w15:paraId="76CE00B9" w15:done="0"/>
  <w15:commentEx w15:paraId="1D8FCB05" w15:done="0"/>
  <w15:commentEx w15:paraId="1E6105B6" w15:done="0"/>
  <w15:commentEx w15:paraId="3D3A371C"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0933A18F" w16cid:durableId="208938F6"/>
  <w16cid:commentId w16cid:paraId="13495D41" w16cid:durableId="20E59B69"/>
  <w16cid:commentId w16cid:paraId="1CC9AC97" w16cid:durableId="20D96B61"/>
  <w16cid:commentId w16cid:paraId="0C338AE4" w16cid:durableId="20D984DA"/>
  <w16cid:commentId w16cid:paraId="346093FC" w16cid:durableId="20D9ACB7"/>
  <w16cid:commentId w16cid:paraId="2560AD38" w16cid:durableId="20D97479"/>
  <w16cid:commentId w16cid:paraId="227C11F0" w16cid:durableId="20D9ADEB"/>
  <w16cid:commentId w16cid:paraId="649938EC" w16cid:durableId="20746014"/>
  <w16cid:commentId w16cid:paraId="1E8A38B6" w16cid:durableId="20D97682"/>
  <w16cid:commentId w16cid:paraId="0EB8DBD4" w16cid:durableId="20D97743"/>
  <w16cid:commentId w16cid:paraId="0AF7C39E" w16cid:durableId="20D9AFBF"/>
  <w16cid:commentId w16cid:paraId="0742BB33" w16cid:durableId="20C1D6F5"/>
  <w16cid:commentId w16cid:paraId="20435284" w16cid:durableId="20745E1D"/>
  <w16cid:commentId w16cid:paraId="62268960" w16cid:durableId="20D977F2"/>
  <w16cid:commentId w16cid:paraId="27BDF8EE" w16cid:durableId="20D9B052"/>
  <w16cid:commentId w16cid:paraId="26DB6DE4" w16cid:durableId="20D9783D"/>
  <w16cid:commentId w16cid:paraId="4268830E" w16cid:durableId="20D9B096"/>
  <w16cid:commentId w16cid:paraId="7C2B0A8C" w16cid:durableId="20D97950"/>
  <w16cid:commentId w16cid:paraId="63C5DF46" w16cid:durableId="20D9B170"/>
  <w16cid:commentId w16cid:paraId="661281D0" w16cid:durableId="20A133C5"/>
  <w16cid:commentId w16cid:paraId="5C035E6E" w16cid:durableId="20D9801D"/>
  <w16cid:commentId w16cid:paraId="05ED4E81" w16cid:durableId="20D979A4"/>
  <w16cid:commentId w16cid:paraId="01006D1B" w16cid:durableId="20D9B3ED"/>
  <w16cid:commentId w16cid:paraId="16B7C9A2" w16cid:durableId="20EC67EA"/>
  <w16cid:commentId w16cid:paraId="75DD5F78" w16cid:durableId="20D97C04"/>
  <w16cid:commentId w16cid:paraId="0CE40B38" w16cid:durableId="20A217BB"/>
  <w16cid:commentId w16cid:paraId="5DC45CE0" w16cid:durableId="20D8D97E"/>
  <w16cid:commentId w16cid:paraId="4471853C" w16cid:durableId="20A240D9"/>
  <w16cid:commentId w16cid:paraId="0C4B91F9" w16cid:durableId="20A297F2"/>
  <w16cid:commentId w16cid:paraId="3E61640A" w16cid:durableId="20A16994"/>
  <w16cid:commentId w16cid:paraId="64524E5E" w16cid:durableId="20D97E23"/>
  <w16cid:commentId w16cid:paraId="449550ED" w16cid:durableId="20D9BEA1"/>
  <w16cid:commentId w16cid:paraId="57A103C1" w16cid:durableId="20D9C3EF"/>
  <w16cid:commentId w16cid:paraId="76CE00B9" w16cid:durableId="20A21CF2"/>
  <w16cid:commentId w16cid:paraId="1D8FCB05" w16cid:durableId="205EE646"/>
  <w16cid:commentId w16cid:paraId="1E6105B6" w16cid:durableId="209FBC6F"/>
  <w16cid:commentId w16cid:paraId="3D3A371C" w16cid:durableId="2075B4FE"/>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285796"/>
    <w:multiLevelType w:val="multilevel"/>
    <w:tmpl w:val="B790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130C8"/>
    <w:rsid w:val="00022492"/>
    <w:rsid w:val="000254A5"/>
    <w:rsid w:val="000254B3"/>
    <w:rsid w:val="0003644B"/>
    <w:rsid w:val="00044222"/>
    <w:rsid w:val="000457B7"/>
    <w:rsid w:val="00062F50"/>
    <w:rsid w:val="000648D0"/>
    <w:rsid w:val="00065C94"/>
    <w:rsid w:val="00067A57"/>
    <w:rsid w:val="0007180E"/>
    <w:rsid w:val="000740DB"/>
    <w:rsid w:val="00081EE2"/>
    <w:rsid w:val="00084767"/>
    <w:rsid w:val="000879B2"/>
    <w:rsid w:val="00091706"/>
    <w:rsid w:val="00093A45"/>
    <w:rsid w:val="00094887"/>
    <w:rsid w:val="000A6736"/>
    <w:rsid w:val="000C3BF1"/>
    <w:rsid w:val="000C6F29"/>
    <w:rsid w:val="000E08F7"/>
    <w:rsid w:val="000E7619"/>
    <w:rsid w:val="000F1E4C"/>
    <w:rsid w:val="000F2ED3"/>
    <w:rsid w:val="000F63F5"/>
    <w:rsid w:val="000F7BB1"/>
    <w:rsid w:val="001019BB"/>
    <w:rsid w:val="00102861"/>
    <w:rsid w:val="001072B5"/>
    <w:rsid w:val="00115705"/>
    <w:rsid w:val="00116BC5"/>
    <w:rsid w:val="00120F3A"/>
    <w:rsid w:val="00122010"/>
    <w:rsid w:val="0012509C"/>
    <w:rsid w:val="001329ED"/>
    <w:rsid w:val="0013611E"/>
    <w:rsid w:val="00145776"/>
    <w:rsid w:val="00147DB2"/>
    <w:rsid w:val="00150C07"/>
    <w:rsid w:val="001552D5"/>
    <w:rsid w:val="001556B8"/>
    <w:rsid w:val="0016674F"/>
    <w:rsid w:val="00167055"/>
    <w:rsid w:val="001775F4"/>
    <w:rsid w:val="001830D9"/>
    <w:rsid w:val="00185973"/>
    <w:rsid w:val="00186671"/>
    <w:rsid w:val="001904D5"/>
    <w:rsid w:val="001A03B8"/>
    <w:rsid w:val="001A3928"/>
    <w:rsid w:val="001A4018"/>
    <w:rsid w:val="001A4109"/>
    <w:rsid w:val="001B6B4A"/>
    <w:rsid w:val="001C02EB"/>
    <w:rsid w:val="001D1AA9"/>
    <w:rsid w:val="001E6D08"/>
    <w:rsid w:val="001F1DAB"/>
    <w:rsid w:val="001F643F"/>
    <w:rsid w:val="00205862"/>
    <w:rsid w:val="00210353"/>
    <w:rsid w:val="00213B9C"/>
    <w:rsid w:val="00215AA4"/>
    <w:rsid w:val="0022025A"/>
    <w:rsid w:val="00224DC6"/>
    <w:rsid w:val="002429B8"/>
    <w:rsid w:val="00246AB9"/>
    <w:rsid w:val="002477AD"/>
    <w:rsid w:val="0025517C"/>
    <w:rsid w:val="00255598"/>
    <w:rsid w:val="00261B10"/>
    <w:rsid w:val="00264574"/>
    <w:rsid w:val="00267F9B"/>
    <w:rsid w:val="00276178"/>
    <w:rsid w:val="002822B5"/>
    <w:rsid w:val="0028384A"/>
    <w:rsid w:val="00283FCD"/>
    <w:rsid w:val="00286797"/>
    <w:rsid w:val="00293F46"/>
    <w:rsid w:val="00295018"/>
    <w:rsid w:val="002964CC"/>
    <w:rsid w:val="002A0394"/>
    <w:rsid w:val="002B008D"/>
    <w:rsid w:val="002B47D1"/>
    <w:rsid w:val="002C0450"/>
    <w:rsid w:val="002C4989"/>
    <w:rsid w:val="002D0AAA"/>
    <w:rsid w:val="002E3B94"/>
    <w:rsid w:val="002F0263"/>
    <w:rsid w:val="002F1961"/>
    <w:rsid w:val="002F72C5"/>
    <w:rsid w:val="00312BDD"/>
    <w:rsid w:val="00315766"/>
    <w:rsid w:val="00325131"/>
    <w:rsid w:val="00332BB1"/>
    <w:rsid w:val="00334371"/>
    <w:rsid w:val="003457D9"/>
    <w:rsid w:val="003549FC"/>
    <w:rsid w:val="00367278"/>
    <w:rsid w:val="00374BD0"/>
    <w:rsid w:val="00382EA3"/>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06A7"/>
    <w:rsid w:val="00474FD3"/>
    <w:rsid w:val="00475EBC"/>
    <w:rsid w:val="00486B31"/>
    <w:rsid w:val="00492DDC"/>
    <w:rsid w:val="004A3FBB"/>
    <w:rsid w:val="004B2614"/>
    <w:rsid w:val="004C5AFF"/>
    <w:rsid w:val="004D7902"/>
    <w:rsid w:val="004E2355"/>
    <w:rsid w:val="004E2542"/>
    <w:rsid w:val="004F333A"/>
    <w:rsid w:val="004F5348"/>
    <w:rsid w:val="004F63A3"/>
    <w:rsid w:val="004F705E"/>
    <w:rsid w:val="00500B7C"/>
    <w:rsid w:val="00504CA5"/>
    <w:rsid w:val="00523ED7"/>
    <w:rsid w:val="005250A3"/>
    <w:rsid w:val="00531C0C"/>
    <w:rsid w:val="00532490"/>
    <w:rsid w:val="00534D32"/>
    <w:rsid w:val="00536474"/>
    <w:rsid w:val="00540926"/>
    <w:rsid w:val="00547F4C"/>
    <w:rsid w:val="00551745"/>
    <w:rsid w:val="00553AED"/>
    <w:rsid w:val="00554144"/>
    <w:rsid w:val="00564C79"/>
    <w:rsid w:val="00573E40"/>
    <w:rsid w:val="00584B6F"/>
    <w:rsid w:val="00593203"/>
    <w:rsid w:val="005941F1"/>
    <w:rsid w:val="00594D49"/>
    <w:rsid w:val="005A21B9"/>
    <w:rsid w:val="005B085D"/>
    <w:rsid w:val="005B1577"/>
    <w:rsid w:val="005B7C5B"/>
    <w:rsid w:val="005C26C4"/>
    <w:rsid w:val="005D3E0A"/>
    <w:rsid w:val="005D4A51"/>
    <w:rsid w:val="005F2448"/>
    <w:rsid w:val="005F5F43"/>
    <w:rsid w:val="005F78EC"/>
    <w:rsid w:val="005F7BE3"/>
    <w:rsid w:val="00604D9E"/>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4D1A"/>
    <w:rsid w:val="006756F1"/>
    <w:rsid w:val="006817CD"/>
    <w:rsid w:val="0069189E"/>
    <w:rsid w:val="00695E0A"/>
    <w:rsid w:val="006A32D3"/>
    <w:rsid w:val="006A4F97"/>
    <w:rsid w:val="006A5542"/>
    <w:rsid w:val="006B4718"/>
    <w:rsid w:val="006B5131"/>
    <w:rsid w:val="006B69A9"/>
    <w:rsid w:val="006C1DB9"/>
    <w:rsid w:val="006C6431"/>
    <w:rsid w:val="006D38EB"/>
    <w:rsid w:val="006D6043"/>
    <w:rsid w:val="006E52F4"/>
    <w:rsid w:val="006F1A50"/>
    <w:rsid w:val="007007C0"/>
    <w:rsid w:val="007020A1"/>
    <w:rsid w:val="0070230B"/>
    <w:rsid w:val="00702B27"/>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D38DC"/>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638CB"/>
    <w:rsid w:val="00882125"/>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055BB"/>
    <w:rsid w:val="0091133E"/>
    <w:rsid w:val="0091594B"/>
    <w:rsid w:val="0091651C"/>
    <w:rsid w:val="00917DF5"/>
    <w:rsid w:val="0092076B"/>
    <w:rsid w:val="009323C2"/>
    <w:rsid w:val="009355AA"/>
    <w:rsid w:val="00936E62"/>
    <w:rsid w:val="00940E29"/>
    <w:rsid w:val="00943BE4"/>
    <w:rsid w:val="00947322"/>
    <w:rsid w:val="00952228"/>
    <w:rsid w:val="009760E9"/>
    <w:rsid w:val="009803A2"/>
    <w:rsid w:val="00987828"/>
    <w:rsid w:val="00994B18"/>
    <w:rsid w:val="0099649D"/>
    <w:rsid w:val="0099771D"/>
    <w:rsid w:val="009A0119"/>
    <w:rsid w:val="009B73BF"/>
    <w:rsid w:val="009C7667"/>
    <w:rsid w:val="009D196C"/>
    <w:rsid w:val="009D5322"/>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B6FC8"/>
    <w:rsid w:val="00AC608C"/>
    <w:rsid w:val="00AD47AD"/>
    <w:rsid w:val="00AE0201"/>
    <w:rsid w:val="00AE5B90"/>
    <w:rsid w:val="00AE7BB5"/>
    <w:rsid w:val="00AF0729"/>
    <w:rsid w:val="00AF4C01"/>
    <w:rsid w:val="00B11ADD"/>
    <w:rsid w:val="00B125C8"/>
    <w:rsid w:val="00B14948"/>
    <w:rsid w:val="00B266AA"/>
    <w:rsid w:val="00B42F02"/>
    <w:rsid w:val="00B50F16"/>
    <w:rsid w:val="00B52196"/>
    <w:rsid w:val="00B533FA"/>
    <w:rsid w:val="00B60E43"/>
    <w:rsid w:val="00B645B1"/>
    <w:rsid w:val="00B65986"/>
    <w:rsid w:val="00B7135D"/>
    <w:rsid w:val="00B775B6"/>
    <w:rsid w:val="00B850C0"/>
    <w:rsid w:val="00B913A6"/>
    <w:rsid w:val="00B93E58"/>
    <w:rsid w:val="00BA0859"/>
    <w:rsid w:val="00BA5F61"/>
    <w:rsid w:val="00BB3BAE"/>
    <w:rsid w:val="00BB4183"/>
    <w:rsid w:val="00BB620B"/>
    <w:rsid w:val="00BB6990"/>
    <w:rsid w:val="00BB74C8"/>
    <w:rsid w:val="00BC493C"/>
    <w:rsid w:val="00BD0609"/>
    <w:rsid w:val="00BD1A78"/>
    <w:rsid w:val="00BD39D9"/>
    <w:rsid w:val="00BE1C0D"/>
    <w:rsid w:val="00BE24D6"/>
    <w:rsid w:val="00BE3030"/>
    <w:rsid w:val="00BE5D73"/>
    <w:rsid w:val="00BF3695"/>
    <w:rsid w:val="00BF4CE9"/>
    <w:rsid w:val="00C04C8D"/>
    <w:rsid w:val="00C10C24"/>
    <w:rsid w:val="00C13555"/>
    <w:rsid w:val="00C14CBF"/>
    <w:rsid w:val="00C30D72"/>
    <w:rsid w:val="00C33EDE"/>
    <w:rsid w:val="00C37F9F"/>
    <w:rsid w:val="00C425E8"/>
    <w:rsid w:val="00C45D35"/>
    <w:rsid w:val="00C46231"/>
    <w:rsid w:val="00C50E0C"/>
    <w:rsid w:val="00C62309"/>
    <w:rsid w:val="00C6233A"/>
    <w:rsid w:val="00C64E6E"/>
    <w:rsid w:val="00C70110"/>
    <w:rsid w:val="00C70A24"/>
    <w:rsid w:val="00C71D64"/>
    <w:rsid w:val="00C8597F"/>
    <w:rsid w:val="00C86848"/>
    <w:rsid w:val="00C944C9"/>
    <w:rsid w:val="00C94607"/>
    <w:rsid w:val="00C97791"/>
    <w:rsid w:val="00CA617D"/>
    <w:rsid w:val="00CB0C22"/>
    <w:rsid w:val="00CB30EB"/>
    <w:rsid w:val="00CB3AED"/>
    <w:rsid w:val="00CB5229"/>
    <w:rsid w:val="00CC1CD4"/>
    <w:rsid w:val="00CC75F1"/>
    <w:rsid w:val="00CD204A"/>
    <w:rsid w:val="00CD794A"/>
    <w:rsid w:val="00CE07B7"/>
    <w:rsid w:val="00CE26BC"/>
    <w:rsid w:val="00CE48EC"/>
    <w:rsid w:val="00D20053"/>
    <w:rsid w:val="00D2028E"/>
    <w:rsid w:val="00D22775"/>
    <w:rsid w:val="00D2401D"/>
    <w:rsid w:val="00D251B7"/>
    <w:rsid w:val="00D31FB0"/>
    <w:rsid w:val="00D36476"/>
    <w:rsid w:val="00D42359"/>
    <w:rsid w:val="00D42448"/>
    <w:rsid w:val="00D42958"/>
    <w:rsid w:val="00D4431C"/>
    <w:rsid w:val="00D67D59"/>
    <w:rsid w:val="00D67EBE"/>
    <w:rsid w:val="00D705A0"/>
    <w:rsid w:val="00D7347F"/>
    <w:rsid w:val="00D94A4E"/>
    <w:rsid w:val="00D968EC"/>
    <w:rsid w:val="00D978F8"/>
    <w:rsid w:val="00DA2A38"/>
    <w:rsid w:val="00DA56E5"/>
    <w:rsid w:val="00DA6211"/>
    <w:rsid w:val="00DB5DC5"/>
    <w:rsid w:val="00DC0856"/>
    <w:rsid w:val="00DC4FF3"/>
    <w:rsid w:val="00DD28BC"/>
    <w:rsid w:val="00DD3B6B"/>
    <w:rsid w:val="00DF1F75"/>
    <w:rsid w:val="00DF39A0"/>
    <w:rsid w:val="00DF60AE"/>
    <w:rsid w:val="00E00233"/>
    <w:rsid w:val="00E00ADD"/>
    <w:rsid w:val="00E036CB"/>
    <w:rsid w:val="00E03A71"/>
    <w:rsid w:val="00E058AC"/>
    <w:rsid w:val="00E16B79"/>
    <w:rsid w:val="00E20D07"/>
    <w:rsid w:val="00E23E77"/>
    <w:rsid w:val="00E3056B"/>
    <w:rsid w:val="00E46C8B"/>
    <w:rsid w:val="00E578B5"/>
    <w:rsid w:val="00E57FDF"/>
    <w:rsid w:val="00E62A6A"/>
    <w:rsid w:val="00E93E86"/>
    <w:rsid w:val="00EA4DDC"/>
    <w:rsid w:val="00EB1AB8"/>
    <w:rsid w:val="00EB4044"/>
    <w:rsid w:val="00EC0C59"/>
    <w:rsid w:val="00EC78AF"/>
    <w:rsid w:val="00ED1607"/>
    <w:rsid w:val="00ED3AD1"/>
    <w:rsid w:val="00ED518D"/>
    <w:rsid w:val="00ED7B22"/>
    <w:rsid w:val="00EE3EF6"/>
    <w:rsid w:val="00EE5F7D"/>
    <w:rsid w:val="00EF53D4"/>
    <w:rsid w:val="00EF7120"/>
    <w:rsid w:val="00F058E9"/>
    <w:rsid w:val="00F2333E"/>
    <w:rsid w:val="00F238D7"/>
    <w:rsid w:val="00F23C91"/>
    <w:rsid w:val="00F316BD"/>
    <w:rsid w:val="00F400C3"/>
    <w:rsid w:val="00F41C4B"/>
    <w:rsid w:val="00F4701E"/>
    <w:rsid w:val="00F47987"/>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6EF7"/>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C7536503-9546-9543-9C01-C303693F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5B9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370888722">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22207398">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5189729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38873678">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011253479">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g"/><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CRAN.R-project.org/package=vegan" TargetMode="External"/><Relationship Id="rId30" Type="http://schemas.openxmlformats.org/officeDocument/2006/relationships/image" Target="media/image21.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51244-5255-7F45-B16E-89B7AEAF3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18</Pages>
  <Words>33871</Words>
  <Characters>193070</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21</cp:revision>
  <dcterms:created xsi:type="dcterms:W3CDTF">2019-07-17T17:20:00Z</dcterms:created>
  <dcterms:modified xsi:type="dcterms:W3CDTF">2019-08-01T00:51:00Z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zotero-version="5.0.70"&gt;&lt;session id="i5AUg2hW"/&gt;&lt;style id="http://www.zotero.org/styles/geobiology" hasBibliography="1" bibliographyStyleHasBeenSet="0"/&gt;&lt;prefs&gt;&lt;pref name="fieldType" value="Field"/&gt;&lt;/prefs&gt;&lt;/data&gt;</vt:lpwstr>
  </property>
</Properties>
</file>