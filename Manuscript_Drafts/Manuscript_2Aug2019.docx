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BD27D9" w14:textId="5DD46507" w:rsidR="008F3C6D" w:rsidRPr="00794D54" w:rsidRDefault="00067A57" w:rsidP="00794D54">
      <w:pPr>
        <w:spacing w:after="120"/>
        <w:rPr>
          <w:rFonts w:ascii="Calibri" w:hAnsi="Calibri" w:cs="Calibri"/>
          <w:b/>
        </w:rPr>
      </w:pPr>
      <w:r w:rsidRPr="00773B25">
        <w:rPr>
          <w:rFonts w:ascii="Calibri" w:hAnsi="Calibri" w:cs="Calibri"/>
          <w:b/>
        </w:rPr>
        <w:t xml:space="preserve">Mineral-hosted biofilm communities </w:t>
      </w:r>
      <w:r w:rsidR="008E171D">
        <w:rPr>
          <w:rFonts w:ascii="Calibri" w:hAnsi="Calibri" w:cs="Calibri"/>
          <w:b/>
        </w:rPr>
        <w:t xml:space="preserve">in the continental deep subsurface, </w:t>
      </w:r>
      <w:r w:rsidRPr="00773B25">
        <w:rPr>
          <w:rFonts w:ascii="Calibri" w:hAnsi="Calibri" w:cs="Calibri"/>
          <w:b/>
        </w:rPr>
        <w:t>Deep Mine Microbial Observatory, SD, USA</w:t>
      </w:r>
    </w:p>
    <w:p w14:paraId="0430B8D3" w14:textId="07C78050" w:rsidR="008F3C6D" w:rsidRPr="00D74FA9" w:rsidRDefault="008F3C6D" w:rsidP="00794D54">
      <w:pPr>
        <w:spacing w:after="120"/>
        <w:rPr>
          <w:rFonts w:ascii="Calibri" w:hAnsi="Calibri" w:cs="Calibri"/>
          <w:sz w:val="16"/>
          <w:szCs w:val="16"/>
          <w:vertAlign w:val="superscript"/>
          <w:rPrChange w:id="0" w:author="Caitlin Page Casar" w:date="2019-08-02T16:47:00Z">
            <w:rPr>
              <w:rFonts w:ascii="Calibri" w:hAnsi="Calibri" w:cs="Calibri"/>
              <w:sz w:val="16"/>
              <w:szCs w:val="16"/>
            </w:rPr>
          </w:rPrChange>
        </w:rPr>
      </w:pPr>
      <w:r w:rsidRPr="00794D54">
        <w:rPr>
          <w:rFonts w:ascii="Calibri" w:hAnsi="Calibri" w:cs="Calibri"/>
          <w:sz w:val="16"/>
          <w:szCs w:val="16"/>
        </w:rPr>
        <w:t>Caitlin P. Casar</w:t>
      </w:r>
      <w:r w:rsidRPr="00794D54">
        <w:rPr>
          <w:rFonts w:ascii="Calibri" w:hAnsi="Calibri" w:cs="Calibri"/>
          <w:sz w:val="16"/>
          <w:szCs w:val="16"/>
          <w:vertAlign w:val="superscript"/>
        </w:rPr>
        <w:t>1</w:t>
      </w:r>
      <w:r w:rsidRPr="00794D54">
        <w:rPr>
          <w:rFonts w:ascii="Calibri" w:hAnsi="Calibri" w:cs="Calibri"/>
          <w:sz w:val="16"/>
          <w:szCs w:val="16"/>
        </w:rPr>
        <w:t>, Brittany R. Kruger</w:t>
      </w:r>
      <w:r w:rsidRPr="00794D54">
        <w:rPr>
          <w:rFonts w:ascii="Calibri" w:hAnsi="Calibri" w:cs="Calibri"/>
          <w:sz w:val="16"/>
          <w:szCs w:val="16"/>
          <w:vertAlign w:val="superscript"/>
        </w:rPr>
        <w:t>3</w:t>
      </w:r>
      <w:r w:rsidRPr="00794D54">
        <w:rPr>
          <w:rFonts w:ascii="Calibri" w:hAnsi="Calibri" w:cs="Calibri"/>
          <w:sz w:val="16"/>
          <w:szCs w:val="16"/>
        </w:rPr>
        <w:t xml:space="preserve">, </w:t>
      </w:r>
      <w:r w:rsidR="00EC0C59" w:rsidRPr="00794D54">
        <w:rPr>
          <w:rFonts w:ascii="Calibri" w:hAnsi="Calibri" w:cs="Calibri"/>
          <w:sz w:val="16"/>
          <w:szCs w:val="16"/>
        </w:rPr>
        <w:t xml:space="preserve">Theodore M. </w:t>
      </w:r>
      <w:r w:rsidR="00EC0C59" w:rsidRPr="00EC0C59">
        <w:rPr>
          <w:rFonts w:ascii="Calibri" w:hAnsi="Calibri" w:cs="Calibri"/>
          <w:sz w:val="16"/>
          <w:szCs w:val="16"/>
        </w:rPr>
        <w:t>Flynn</w:t>
      </w:r>
      <w:r w:rsidR="00EC0C59" w:rsidRPr="00EC0C59">
        <w:rPr>
          <w:rFonts w:ascii="Calibri" w:hAnsi="Calibri" w:cs="Calibri"/>
          <w:sz w:val="16"/>
          <w:szCs w:val="16"/>
          <w:vertAlign w:val="superscript"/>
        </w:rPr>
        <w:t>2</w:t>
      </w:r>
      <w:r w:rsidR="00EC0C59">
        <w:rPr>
          <w:rFonts w:ascii="Calibri" w:hAnsi="Calibri" w:cs="Calibri"/>
          <w:sz w:val="16"/>
          <w:szCs w:val="16"/>
        </w:rPr>
        <w:t xml:space="preserve">, </w:t>
      </w:r>
      <w:r w:rsidRPr="00EC0C59">
        <w:rPr>
          <w:rFonts w:ascii="Calibri" w:hAnsi="Calibri" w:cs="Calibri"/>
          <w:sz w:val="16"/>
          <w:szCs w:val="16"/>
        </w:rPr>
        <w:t>Andrew</w:t>
      </w:r>
      <w:r w:rsidRPr="00794D54">
        <w:rPr>
          <w:rFonts w:ascii="Calibri" w:hAnsi="Calibri" w:cs="Calibri"/>
          <w:sz w:val="16"/>
          <w:szCs w:val="16"/>
        </w:rPr>
        <w:t xml:space="preserve"> L. Masterson</w:t>
      </w:r>
      <w:r w:rsidRPr="00794D54">
        <w:rPr>
          <w:rFonts w:ascii="Calibri" w:hAnsi="Calibri" w:cs="Calibri"/>
          <w:sz w:val="16"/>
          <w:szCs w:val="16"/>
          <w:vertAlign w:val="superscript"/>
        </w:rPr>
        <w:t>1</w:t>
      </w:r>
      <w:commentRangeStart w:id="1"/>
      <w:r w:rsidR="00EC0C59">
        <w:rPr>
          <w:rFonts w:ascii="Calibri" w:hAnsi="Calibri" w:cs="Calibri"/>
          <w:sz w:val="16"/>
          <w:szCs w:val="16"/>
        </w:rPr>
        <w:t xml:space="preserve">, </w:t>
      </w:r>
      <w:ins w:id="2" w:author="Caitlin Page Casar" w:date="2019-08-02T16:47:00Z">
        <w:r w:rsidR="00D74FA9">
          <w:rPr>
            <w:rFonts w:ascii="Calibri" w:hAnsi="Calibri" w:cs="Calibri"/>
            <w:sz w:val="16"/>
            <w:szCs w:val="16"/>
          </w:rPr>
          <w:t>Lily Momper</w:t>
        </w:r>
        <w:r w:rsidR="00D74FA9">
          <w:rPr>
            <w:rFonts w:ascii="Calibri" w:hAnsi="Calibri" w:cs="Calibri"/>
            <w:sz w:val="16"/>
            <w:szCs w:val="16"/>
            <w:vertAlign w:val="superscript"/>
          </w:rPr>
          <w:t>1</w:t>
        </w:r>
        <w:r w:rsidR="00D74FA9">
          <w:rPr>
            <w:rFonts w:ascii="Calibri" w:hAnsi="Calibri" w:cs="Calibri"/>
            <w:sz w:val="16"/>
            <w:szCs w:val="16"/>
          </w:rPr>
          <w:t xml:space="preserve">, </w:t>
        </w:r>
      </w:ins>
      <w:r w:rsidR="00EC0C59" w:rsidRPr="00794D54">
        <w:rPr>
          <w:rFonts w:ascii="Calibri" w:hAnsi="Calibri" w:cs="Calibri"/>
          <w:sz w:val="16"/>
          <w:szCs w:val="16"/>
        </w:rPr>
        <w:t>Magdalena R. Osburn</w:t>
      </w:r>
      <w:r w:rsidR="00EC0C59" w:rsidRPr="00794D54">
        <w:rPr>
          <w:rFonts w:ascii="Calibri" w:hAnsi="Calibri" w:cs="Calibri"/>
          <w:sz w:val="16"/>
          <w:szCs w:val="16"/>
          <w:vertAlign w:val="superscript"/>
        </w:rPr>
        <w:t>1</w:t>
      </w:r>
      <w:ins w:id="3" w:author="Caitlin Page Casar" w:date="2019-08-02T16:47:00Z">
        <w:r w:rsidR="00D74FA9">
          <w:rPr>
            <w:rFonts w:ascii="Calibri" w:hAnsi="Calibri" w:cs="Calibri"/>
            <w:sz w:val="16"/>
            <w:szCs w:val="16"/>
          </w:rPr>
          <w:t>, Jan Amend</w:t>
        </w:r>
        <w:r w:rsidR="00D74FA9">
          <w:rPr>
            <w:rFonts w:ascii="Calibri" w:hAnsi="Calibri" w:cs="Calibri"/>
            <w:sz w:val="16"/>
            <w:szCs w:val="16"/>
            <w:vertAlign w:val="superscript"/>
          </w:rPr>
          <w:t>4</w:t>
        </w:r>
      </w:ins>
      <w:commentRangeEnd w:id="1"/>
      <w:ins w:id="4" w:author="Caitlin Page Casar" w:date="2019-08-02T16:48:00Z">
        <w:r w:rsidR="00D74FA9">
          <w:rPr>
            <w:rStyle w:val="CommentReference"/>
          </w:rPr>
          <w:commentReference w:id="1"/>
        </w:r>
      </w:ins>
    </w:p>
    <w:p w14:paraId="32201F4B" w14:textId="65C936B8" w:rsidR="008F3C6D" w:rsidRPr="00794D54" w:rsidRDefault="008F3C6D" w:rsidP="00794D54">
      <w:pPr>
        <w:spacing w:after="120"/>
        <w:rPr>
          <w:rFonts w:ascii="Calibri" w:hAnsi="Calibri" w:cs="Calibri"/>
          <w:sz w:val="16"/>
          <w:szCs w:val="16"/>
        </w:rPr>
      </w:pPr>
      <w:r w:rsidRPr="00794D54">
        <w:rPr>
          <w:rFonts w:ascii="Calibri" w:hAnsi="Calibri" w:cs="Calibri"/>
          <w:sz w:val="16"/>
          <w:szCs w:val="16"/>
          <w:vertAlign w:val="superscript"/>
        </w:rPr>
        <w:t>1</w:t>
      </w:r>
      <w:r w:rsidRPr="00794D54">
        <w:rPr>
          <w:rFonts w:ascii="Calibri" w:hAnsi="Calibri" w:cs="Calibri"/>
          <w:sz w:val="16"/>
          <w:szCs w:val="16"/>
        </w:rPr>
        <w:t>Northwestern University, Department of Earth and Planetary Sciences, Evanston IL, 60208</w:t>
      </w:r>
    </w:p>
    <w:p w14:paraId="39C314D7" w14:textId="73451EFC" w:rsidR="008F3C6D" w:rsidRPr="00794D54" w:rsidRDefault="008F3C6D" w:rsidP="00794D54">
      <w:pPr>
        <w:spacing w:after="120"/>
        <w:rPr>
          <w:rFonts w:ascii="Calibri" w:hAnsi="Calibri" w:cs="Calibri"/>
          <w:sz w:val="16"/>
          <w:szCs w:val="16"/>
        </w:rPr>
      </w:pPr>
      <w:r w:rsidRPr="00794D54">
        <w:rPr>
          <w:rFonts w:ascii="Calibri" w:hAnsi="Calibri" w:cs="Calibri"/>
          <w:sz w:val="16"/>
          <w:szCs w:val="16"/>
          <w:vertAlign w:val="superscript"/>
        </w:rPr>
        <w:t>2</w:t>
      </w:r>
      <w:r w:rsidRPr="00794D54">
        <w:rPr>
          <w:rFonts w:ascii="Calibri" w:hAnsi="Calibri" w:cs="Calibri"/>
          <w:sz w:val="16"/>
          <w:szCs w:val="16"/>
        </w:rPr>
        <w:t>Argonne National Laboratory, Argonne IL</w:t>
      </w:r>
    </w:p>
    <w:p w14:paraId="3A41850F" w14:textId="014EDAB1" w:rsidR="008F3C6D" w:rsidRDefault="008F3C6D" w:rsidP="00794D54">
      <w:pPr>
        <w:spacing w:after="120"/>
        <w:rPr>
          <w:ins w:id="5" w:author="Caitlin Page Casar" w:date="2019-08-02T16:47:00Z"/>
          <w:rFonts w:ascii="Calibri" w:hAnsi="Calibri" w:cs="Calibri"/>
          <w:sz w:val="16"/>
          <w:szCs w:val="16"/>
        </w:rPr>
      </w:pPr>
      <w:r w:rsidRPr="00794D54">
        <w:rPr>
          <w:rFonts w:ascii="Calibri" w:hAnsi="Calibri" w:cs="Calibri"/>
          <w:sz w:val="16"/>
          <w:szCs w:val="16"/>
          <w:vertAlign w:val="superscript"/>
        </w:rPr>
        <w:t>3</w:t>
      </w:r>
      <w:r w:rsidRPr="00794D54">
        <w:rPr>
          <w:rFonts w:ascii="Calibri" w:hAnsi="Calibri" w:cs="Calibri"/>
          <w:sz w:val="16"/>
          <w:szCs w:val="16"/>
        </w:rPr>
        <w:t>Desert Research Institute, Division of Hydrologic Sciences, Las Vegas NV, 89113</w:t>
      </w:r>
    </w:p>
    <w:p w14:paraId="49287A16" w14:textId="0C0EFD21" w:rsidR="00D74FA9" w:rsidRPr="00D74FA9" w:rsidRDefault="00D74FA9" w:rsidP="00794D54">
      <w:pPr>
        <w:spacing w:after="120"/>
        <w:rPr>
          <w:rFonts w:ascii="Calibri" w:hAnsi="Calibri" w:cs="Calibri"/>
          <w:sz w:val="16"/>
          <w:szCs w:val="16"/>
        </w:rPr>
      </w:pPr>
      <w:ins w:id="6" w:author="Caitlin Page Casar" w:date="2019-08-02T16:47:00Z">
        <w:r>
          <w:rPr>
            <w:rFonts w:ascii="Calibri" w:hAnsi="Calibri" w:cs="Calibri"/>
            <w:sz w:val="16"/>
            <w:szCs w:val="16"/>
            <w:vertAlign w:val="superscript"/>
          </w:rPr>
          <w:t>4</w:t>
        </w:r>
        <w:r>
          <w:rPr>
            <w:rFonts w:ascii="Calibri" w:hAnsi="Calibri" w:cs="Calibri"/>
            <w:sz w:val="16"/>
            <w:szCs w:val="16"/>
          </w:rPr>
          <w:t xml:space="preserve">University of Southern California, </w:t>
        </w:r>
      </w:ins>
      <w:ins w:id="7" w:author="Caitlin Page Casar" w:date="2019-08-02T16:48:00Z">
        <w:r>
          <w:rPr>
            <w:rFonts w:ascii="Calibri" w:hAnsi="Calibri" w:cs="Calibri"/>
            <w:sz w:val="16"/>
            <w:szCs w:val="16"/>
          </w:rPr>
          <w:t>Los Angeles CA, 90007</w:t>
        </w:r>
      </w:ins>
    </w:p>
    <w:p w14:paraId="486BBE66" w14:textId="77777777" w:rsidR="00794D54" w:rsidRDefault="00794D54" w:rsidP="00067A57">
      <w:pPr>
        <w:rPr>
          <w:rFonts w:ascii="Calibri" w:hAnsi="Calibri" w:cs="Calibri"/>
          <w:b/>
        </w:rPr>
      </w:pPr>
    </w:p>
    <w:p w14:paraId="458DD0D6" w14:textId="7E2930DE" w:rsidR="00CB3AED" w:rsidRDefault="00773B25" w:rsidP="00C70A24">
      <w:pPr>
        <w:rPr>
          <w:rFonts w:ascii="Calibri" w:hAnsi="Calibri" w:cs="Calibri"/>
          <w:b/>
        </w:rPr>
      </w:pPr>
      <w:commentRangeStart w:id="8"/>
      <w:r w:rsidRPr="006B4718">
        <w:rPr>
          <w:rFonts w:ascii="Calibri" w:hAnsi="Calibri" w:cs="Calibri"/>
          <w:b/>
        </w:rPr>
        <w:t>Abstract</w:t>
      </w:r>
      <w:commentRangeEnd w:id="8"/>
      <w:r w:rsidR="00DB5DC5">
        <w:rPr>
          <w:rStyle w:val="CommentReference"/>
        </w:rPr>
        <w:commentReference w:id="8"/>
      </w:r>
    </w:p>
    <w:p w14:paraId="372AB76D" w14:textId="64D78E82" w:rsidR="00EC0C59" w:rsidRPr="007A3AFF" w:rsidRDefault="000A6736" w:rsidP="00C70A24">
      <w:pPr>
        <w:spacing w:before="120" w:line="276" w:lineRule="auto"/>
        <w:jc w:val="both"/>
        <w:rPr>
          <w:sz w:val="22"/>
          <w:szCs w:val="22"/>
        </w:rPr>
      </w:pPr>
      <w:ins w:id="9" w:author="Maggie Osburn" w:date="2019-07-17T09:28:00Z">
        <w:r>
          <w:rPr>
            <w:sz w:val="22"/>
            <w:szCs w:val="22"/>
          </w:rPr>
          <w:t>D</w:t>
        </w:r>
        <w:r w:rsidRPr="007A3AFF">
          <w:rPr>
            <w:sz w:val="22"/>
            <w:szCs w:val="22"/>
          </w:rPr>
          <w:t>eep subsurface biofilms</w:t>
        </w:r>
        <w:r>
          <w:rPr>
            <w:sz w:val="22"/>
            <w:szCs w:val="22"/>
          </w:rPr>
          <w:t xml:space="preserve"> </w:t>
        </w:r>
      </w:ins>
      <w:ins w:id="10" w:author="Maggie Osburn" w:date="2019-07-17T09:29:00Z">
        <w:r>
          <w:rPr>
            <w:sz w:val="22"/>
            <w:szCs w:val="22"/>
          </w:rPr>
          <w:t>are</w:t>
        </w:r>
      </w:ins>
      <w:ins w:id="11" w:author="Maggie Osburn" w:date="2019-07-17T09:30:00Z">
        <w:r>
          <w:rPr>
            <w:sz w:val="22"/>
            <w:szCs w:val="22"/>
          </w:rPr>
          <w:t xml:space="preserve"> estimated to </w:t>
        </w:r>
      </w:ins>
      <w:ins w:id="12" w:author="Maggie Osburn" w:date="2019-07-17T09:28:00Z">
        <w:r>
          <w:rPr>
            <w:sz w:val="22"/>
            <w:szCs w:val="22"/>
          </w:rPr>
          <w:t>host the majority of</w:t>
        </w:r>
      </w:ins>
      <w:del w:id="13" w:author="Maggie Osburn" w:date="2019-07-17T09:28:00Z">
        <w:r w:rsidR="00EC0C59" w:rsidRPr="007A3AFF" w:rsidDel="000A6736">
          <w:rPr>
            <w:bCs/>
            <w:spacing w:val="4"/>
            <w:sz w:val="22"/>
            <w:szCs w:val="22"/>
          </w:rPr>
          <w:delText>A vast</w:delText>
        </w:r>
      </w:del>
      <w:r w:rsidR="00EC0C59" w:rsidRPr="007A3AFF">
        <w:rPr>
          <w:bCs/>
          <w:spacing w:val="4"/>
          <w:sz w:val="22"/>
          <w:szCs w:val="22"/>
        </w:rPr>
        <w:t xml:space="preserve"> </w:t>
      </w:r>
      <w:del w:id="14" w:author="Maggie Osburn" w:date="2019-07-17T09:29:00Z">
        <w:r w:rsidR="00EC0C59" w:rsidRPr="007A3AFF" w:rsidDel="000A6736">
          <w:rPr>
            <w:bCs/>
            <w:spacing w:val="4"/>
            <w:sz w:val="22"/>
            <w:szCs w:val="22"/>
          </w:rPr>
          <w:delText>quantity of</w:delText>
        </w:r>
        <w:r w:rsidR="00EC0C59" w:rsidRPr="007A3AFF" w:rsidDel="000A6736">
          <w:rPr>
            <w:sz w:val="22"/>
            <w:szCs w:val="22"/>
          </w:rPr>
          <w:delText xml:space="preserve"> </w:delText>
        </w:r>
      </w:del>
      <w:r w:rsidR="00EC0C59" w:rsidRPr="007A3AFF">
        <w:rPr>
          <w:sz w:val="22"/>
          <w:szCs w:val="22"/>
        </w:rPr>
        <w:t xml:space="preserve">prokaryotic life on Earth </w:t>
      </w:r>
      <w:del w:id="15" w:author="Maggie Osburn" w:date="2019-07-17T09:29:00Z">
        <w:r w:rsidR="00EC0C59" w:rsidRPr="007A3AFF" w:rsidDel="000A6736">
          <w:rPr>
            <w:sz w:val="22"/>
            <w:szCs w:val="22"/>
          </w:rPr>
          <w:delText>is present in</w:delText>
        </w:r>
      </w:del>
      <w:ins w:id="16" w:author="Maggie Osburn" w:date="2019-07-17T09:29:00Z">
        <w:r>
          <w:rPr>
            <w:sz w:val="22"/>
            <w:szCs w:val="22"/>
          </w:rPr>
          <w:t xml:space="preserve">yet, </w:t>
        </w:r>
      </w:ins>
      <w:ins w:id="17" w:author="Maggie Osburn" w:date="2019-07-17T09:30:00Z">
        <w:r>
          <w:rPr>
            <w:sz w:val="22"/>
            <w:szCs w:val="22"/>
          </w:rPr>
          <w:t xml:space="preserve">fundamental aspects of their </w:t>
        </w:r>
      </w:ins>
      <w:ins w:id="18" w:author="Maggie Osburn" w:date="2019-07-17T09:29:00Z">
        <w:r w:rsidRPr="007A3AFF">
          <w:rPr>
            <w:sz w:val="22"/>
            <w:szCs w:val="22"/>
          </w:rPr>
          <w:t xml:space="preserve">ecology </w:t>
        </w:r>
      </w:ins>
      <w:ins w:id="19" w:author="Maggie Osburn" w:date="2019-07-17T09:30:00Z">
        <w:r>
          <w:rPr>
            <w:sz w:val="22"/>
            <w:szCs w:val="22"/>
          </w:rPr>
          <w:t>remain unknown</w:t>
        </w:r>
      </w:ins>
      <w:r w:rsidR="00EC0C59" w:rsidRPr="007A3AFF">
        <w:rPr>
          <w:sz w:val="22"/>
          <w:szCs w:val="22"/>
        </w:rPr>
        <w:t xml:space="preserve"> </w:t>
      </w:r>
      <w:del w:id="20" w:author="Maggie Osburn" w:date="2019-07-17T09:28:00Z">
        <w:r w:rsidR="00EC0C59" w:rsidRPr="007A3AFF" w:rsidDel="000A6736">
          <w:rPr>
            <w:sz w:val="22"/>
            <w:szCs w:val="22"/>
          </w:rPr>
          <w:delText xml:space="preserve">deep subsurface biofilms </w:delText>
        </w:r>
      </w:del>
      <w:r w:rsidR="00EC0C59" w:rsidRPr="007A3AFF">
        <w:rPr>
          <w:sz w:val="22"/>
          <w:szCs w:val="22"/>
        </w:rPr>
        <w:t>(</w:t>
      </w:r>
      <w:proofErr w:type="spellStart"/>
      <w:r w:rsidR="00EC0C59" w:rsidRPr="007A3AFF">
        <w:rPr>
          <w:sz w:val="22"/>
          <w:szCs w:val="22"/>
        </w:rPr>
        <w:t>Flemming</w:t>
      </w:r>
      <w:proofErr w:type="spellEnd"/>
      <w:r w:rsidR="00EC0C59" w:rsidRPr="007A3AFF">
        <w:rPr>
          <w:sz w:val="22"/>
          <w:szCs w:val="22"/>
        </w:rPr>
        <w:t xml:space="preserve"> and </w:t>
      </w:r>
      <w:proofErr w:type="spellStart"/>
      <w:r w:rsidR="00EC0C59" w:rsidRPr="007A3AFF">
        <w:rPr>
          <w:sz w:val="22"/>
          <w:szCs w:val="22"/>
        </w:rPr>
        <w:t>Wuertz</w:t>
      </w:r>
      <w:proofErr w:type="spellEnd"/>
      <w:r w:rsidR="00EC0C59" w:rsidRPr="007A3AFF">
        <w:rPr>
          <w:sz w:val="22"/>
          <w:szCs w:val="22"/>
        </w:rPr>
        <w:t>, 2019)</w:t>
      </w:r>
      <w:ins w:id="21" w:author="Maggie Osburn" w:date="2019-07-17T09:30:00Z">
        <w:r>
          <w:rPr>
            <w:sz w:val="22"/>
            <w:szCs w:val="22"/>
          </w:rPr>
          <w:t>.</w:t>
        </w:r>
      </w:ins>
      <w:ins w:id="22" w:author="Maggie Osburn" w:date="2019-07-17T09:31:00Z">
        <w:r>
          <w:rPr>
            <w:sz w:val="22"/>
            <w:szCs w:val="22"/>
          </w:rPr>
          <w:t xml:space="preserve"> An inherent difficulty in studying subsurface biofilms that of sampling. W</w:t>
        </w:r>
      </w:ins>
      <w:ins w:id="23" w:author="Maggie Osburn" w:date="2019-07-17T09:32:00Z">
        <w:r>
          <w:rPr>
            <w:sz w:val="22"/>
            <w:szCs w:val="22"/>
          </w:rPr>
          <w:t>hile,</w:t>
        </w:r>
      </w:ins>
      <w:del w:id="24" w:author="Maggie Osburn" w:date="2019-07-17T09:30:00Z">
        <w:r w:rsidR="00EC0C59" w:rsidRPr="007A3AFF" w:rsidDel="000A6736">
          <w:rPr>
            <w:sz w:val="22"/>
            <w:szCs w:val="22"/>
          </w:rPr>
          <w:delText>; however,</w:delText>
        </w:r>
      </w:del>
      <w:ins w:id="25" w:author="Maggie Osburn" w:date="2019-07-17T09:32:00Z">
        <w:r>
          <w:rPr>
            <w:sz w:val="22"/>
            <w:szCs w:val="22"/>
          </w:rPr>
          <w:t xml:space="preserve"> </w:t>
        </w:r>
      </w:ins>
      <w:del w:id="26" w:author="Maggie Osburn" w:date="2019-07-17T09:32:00Z">
        <w:r w:rsidR="00EC0C59" w:rsidRPr="007A3AFF" w:rsidDel="000A6736">
          <w:rPr>
            <w:sz w:val="22"/>
            <w:szCs w:val="22"/>
          </w:rPr>
          <w:delText xml:space="preserve"> </w:delText>
        </w:r>
      </w:del>
      <w:del w:id="27" w:author="Maggie Osburn" w:date="2019-07-17T09:29:00Z">
        <w:r w:rsidR="00EC0C59" w:rsidRPr="007A3AFF" w:rsidDel="000A6736">
          <w:rPr>
            <w:sz w:val="22"/>
            <w:szCs w:val="22"/>
          </w:rPr>
          <w:delText xml:space="preserve">the ecology of these communities in terms of diversity and biomass is not well constrained. </w:delText>
        </w:r>
      </w:del>
      <w:del w:id="28" w:author="Maggie Osburn" w:date="2019-07-17T09:32:00Z">
        <w:r w:rsidR="00EC0C59" w:rsidRPr="007A3AFF" w:rsidDel="000A6736">
          <w:rPr>
            <w:sz w:val="22"/>
            <w:szCs w:val="22"/>
          </w:rPr>
          <w:delText>S</w:delText>
        </w:r>
      </w:del>
      <w:ins w:id="29" w:author="Maggie Osburn" w:date="2019-07-17T09:32:00Z">
        <w:r>
          <w:rPr>
            <w:sz w:val="22"/>
            <w:szCs w:val="22"/>
          </w:rPr>
          <w:t>s</w:t>
        </w:r>
      </w:ins>
      <w:r w:rsidR="00EC0C59" w:rsidRPr="007A3AFF">
        <w:rPr>
          <w:sz w:val="22"/>
          <w:szCs w:val="22"/>
        </w:rPr>
        <w:t xml:space="preserve">amples from marine and terrestrial deep subsurface </w:t>
      </w:r>
      <w:ins w:id="30" w:author="Maggie Osburn" w:date="2019-07-17T09:32:00Z">
        <w:r w:rsidRPr="007A3AFF">
          <w:rPr>
            <w:sz w:val="22"/>
            <w:szCs w:val="22"/>
          </w:rPr>
          <w:t xml:space="preserve">fracture and pore fluids </w:t>
        </w:r>
      </w:ins>
      <w:r w:rsidR="00EC0C59" w:rsidRPr="007A3AFF">
        <w:rPr>
          <w:sz w:val="22"/>
          <w:szCs w:val="22"/>
        </w:rPr>
        <w:t>systems have revealed abundant and diverse microbial life</w:t>
      </w:r>
      <w:ins w:id="31" w:author="Maggie Osburn" w:date="2019-07-17T09:32:00Z">
        <w:r>
          <w:rPr>
            <w:sz w:val="22"/>
            <w:szCs w:val="22"/>
          </w:rPr>
          <w:t>,</w:t>
        </w:r>
      </w:ins>
      <w:ins w:id="32" w:author="Maggie Osburn" w:date="2019-07-17T09:33:00Z">
        <w:r>
          <w:rPr>
            <w:sz w:val="22"/>
            <w:szCs w:val="22"/>
          </w:rPr>
          <w:t xml:space="preserve"> limited recent work has </w:t>
        </w:r>
      </w:ins>
      <w:r w:rsidR="00EC0C59" w:rsidRPr="007A3AFF">
        <w:rPr>
          <w:sz w:val="22"/>
          <w:szCs w:val="22"/>
        </w:rPr>
        <w:t xml:space="preserve"> </w:t>
      </w:r>
      <w:del w:id="33" w:author="Maggie Osburn" w:date="2019-07-17T09:32:00Z">
        <w:r w:rsidR="00EC0C59" w:rsidRPr="007A3AFF" w:rsidDel="000A6736">
          <w:rPr>
            <w:sz w:val="22"/>
            <w:szCs w:val="22"/>
          </w:rPr>
          <w:delText xml:space="preserve">suspended in fluids (i.e. fracture and pore fluids); </w:delText>
        </w:r>
      </w:del>
      <w:del w:id="34" w:author="Maggie Osburn" w:date="2019-07-17T09:33:00Z">
        <w:r w:rsidR="00EC0C59" w:rsidRPr="007A3AFF" w:rsidDel="000A6736">
          <w:rPr>
            <w:sz w:val="22"/>
            <w:szCs w:val="22"/>
          </w:rPr>
          <w:delText xml:space="preserve">however, the same is not well </w:delText>
        </w:r>
      </w:del>
      <w:r w:rsidR="00EC0C59" w:rsidRPr="007A3AFF">
        <w:rPr>
          <w:sz w:val="22"/>
          <w:szCs w:val="22"/>
        </w:rPr>
        <w:t xml:space="preserve">described </w:t>
      </w:r>
      <w:del w:id="35" w:author="Maggie Osburn" w:date="2019-07-17T09:33:00Z">
        <w:r w:rsidR="00EC0C59" w:rsidRPr="007A3AFF" w:rsidDel="000A6736">
          <w:rPr>
            <w:sz w:val="22"/>
            <w:szCs w:val="22"/>
          </w:rPr>
          <w:delText xml:space="preserve">for </w:delText>
        </w:r>
      </w:del>
      <w:ins w:id="36" w:author="Maggie Osburn" w:date="2019-07-17T09:33:00Z">
        <w:r>
          <w:rPr>
            <w:sz w:val="22"/>
            <w:szCs w:val="22"/>
          </w:rPr>
          <w:t xml:space="preserve">the corresponding </w:t>
        </w:r>
      </w:ins>
      <w:del w:id="37" w:author="Maggie Osburn" w:date="2019-07-17T09:33:00Z">
        <w:r w:rsidR="00EC0C59" w:rsidRPr="007A3AFF" w:rsidDel="000A6736">
          <w:rPr>
            <w:sz w:val="22"/>
            <w:szCs w:val="22"/>
          </w:rPr>
          <w:delText xml:space="preserve">microbial life attached to surfaces (i.e. </w:delText>
        </w:r>
      </w:del>
      <w:r w:rsidR="00EC0C59" w:rsidRPr="007A3AFF">
        <w:rPr>
          <w:sz w:val="22"/>
          <w:szCs w:val="22"/>
        </w:rPr>
        <w:t>biofilms on rock fracture and pore space surfaces</w:t>
      </w:r>
      <w:del w:id="38" w:author="Maggie Osburn" w:date="2019-07-17T09:33:00Z">
        <w:r w:rsidR="00EC0C59" w:rsidRPr="007A3AFF" w:rsidDel="000A6736">
          <w:rPr>
            <w:sz w:val="22"/>
            <w:szCs w:val="22"/>
          </w:rPr>
          <w:delText>)</w:delText>
        </w:r>
      </w:del>
      <w:r w:rsidR="00EC0C59" w:rsidRPr="007A3AFF">
        <w:rPr>
          <w:sz w:val="22"/>
          <w:szCs w:val="22"/>
        </w:rPr>
        <w:t>.</w:t>
      </w:r>
      <w:del w:id="39" w:author="Maggie Osburn" w:date="2019-07-17T09:33:00Z">
        <w:r w:rsidR="00EC0C59" w:rsidRPr="007A3AFF" w:rsidDel="000A6736">
          <w:rPr>
            <w:sz w:val="22"/>
            <w:szCs w:val="22"/>
          </w:rPr>
          <w:delText xml:space="preserve"> </w:delText>
        </w:r>
      </w:del>
      <w:r w:rsidR="00EC0C59" w:rsidRPr="007A3AFF">
        <w:rPr>
          <w:sz w:val="22"/>
          <w:szCs w:val="22"/>
        </w:rPr>
        <w:t xml:space="preserve"> The recently established Deep Mine Microbial Observatory is a long-term monitoring station at which we can explore the role of biofilms in fluid-filled fractures to depths of 4,850 ft. …</w:t>
      </w:r>
    </w:p>
    <w:p w14:paraId="3A308497" w14:textId="77777777" w:rsidR="00CB3AED" w:rsidRPr="00467655" w:rsidRDefault="00CB3AED" w:rsidP="00067A57"/>
    <w:p w14:paraId="35CFB593" w14:textId="606AD98F" w:rsidR="00CB3AED" w:rsidDel="00C70A24" w:rsidRDefault="00773B25" w:rsidP="006B4718">
      <w:pPr>
        <w:rPr>
          <w:del w:id="40" w:author="Caitlin Page Casar" w:date="2019-06-04T14:07:00Z"/>
          <w:rFonts w:ascii="Calibri" w:hAnsi="Calibri" w:cs="Calibri"/>
          <w:b/>
        </w:rPr>
      </w:pPr>
      <w:r w:rsidRPr="006B4718">
        <w:rPr>
          <w:rFonts w:ascii="Calibri" w:hAnsi="Calibri" w:cs="Calibri"/>
          <w:b/>
        </w:rPr>
        <w:t>1 | INTRODUCTION</w:t>
      </w:r>
    </w:p>
    <w:p w14:paraId="00DE5655" w14:textId="6CA2BE63" w:rsidR="00EC0C59" w:rsidRDefault="00EC0C59">
      <w:pPr>
        <w:pPrChange w:id="41" w:author="Caitlin Page Casar" w:date="2019-06-04T14:07:00Z">
          <w:pPr>
            <w:pStyle w:val="CommentText"/>
            <w:ind w:left="360"/>
          </w:pPr>
        </w:pPrChange>
      </w:pPr>
    </w:p>
    <w:p w14:paraId="31BC1376" w14:textId="04D3E1BF" w:rsidR="0070230B" w:rsidDel="00C70A24" w:rsidRDefault="0070230B">
      <w:pPr>
        <w:pStyle w:val="CommentText"/>
        <w:spacing w:before="120" w:line="276" w:lineRule="auto"/>
        <w:jc w:val="both"/>
        <w:rPr>
          <w:del w:id="42" w:author="Caitlin Page Casar" w:date="2019-06-04T14:07:00Z"/>
          <w:sz w:val="22"/>
          <w:szCs w:val="22"/>
        </w:rPr>
        <w:pPrChange w:id="43" w:author="Caitlin Page Casar" w:date="2019-06-04T14:07:00Z">
          <w:pPr>
            <w:pStyle w:val="CommentText"/>
            <w:spacing w:line="276" w:lineRule="auto"/>
            <w:jc w:val="both"/>
          </w:pPr>
        </w:pPrChange>
      </w:pPr>
      <w:r w:rsidRPr="007A3AFF">
        <w:rPr>
          <w:sz w:val="22"/>
          <w:szCs w:val="22"/>
        </w:rPr>
        <w:t xml:space="preserve">The </w:t>
      </w:r>
      <w:r>
        <w:rPr>
          <w:sz w:val="22"/>
          <w:szCs w:val="22"/>
        </w:rPr>
        <w:t xml:space="preserve">continental </w:t>
      </w:r>
      <w:r w:rsidRPr="007A3AFF">
        <w:rPr>
          <w:sz w:val="22"/>
          <w:szCs w:val="22"/>
        </w:rPr>
        <w:t xml:space="preserve">deep subsurface biosphere </w:t>
      </w:r>
      <w:del w:id="44" w:author="Maggie Osburn" w:date="2019-07-17T09:35:00Z">
        <w:r w:rsidRPr="007A3AFF" w:rsidDel="000A6736">
          <w:rPr>
            <w:sz w:val="22"/>
            <w:szCs w:val="22"/>
          </w:rPr>
          <w:delText xml:space="preserve">theoretically </w:delText>
        </w:r>
      </w:del>
      <w:r w:rsidRPr="007A3AFF">
        <w:rPr>
          <w:sz w:val="22"/>
          <w:szCs w:val="22"/>
        </w:rPr>
        <w:t xml:space="preserve">extends to </w:t>
      </w:r>
      <w:ins w:id="45" w:author="Maggie Osburn" w:date="2019-07-17T09:37:00Z">
        <w:r w:rsidR="000A6736">
          <w:rPr>
            <w:sz w:val="22"/>
            <w:szCs w:val="22"/>
          </w:rPr>
          <w:t xml:space="preserve">great depths in the Earth’s crust, ending only </w:t>
        </w:r>
      </w:ins>
      <w:ins w:id="46" w:author="Maggie Osburn" w:date="2019-07-17T09:36:00Z">
        <w:r w:rsidR="000A6736">
          <w:rPr>
            <w:sz w:val="22"/>
            <w:szCs w:val="22"/>
          </w:rPr>
          <w:t>where</w:t>
        </w:r>
        <w:r w:rsidR="000A6736" w:rsidRPr="007A3AFF">
          <w:rPr>
            <w:sz w:val="22"/>
            <w:szCs w:val="22"/>
          </w:rPr>
          <w:t xml:space="preserve"> temperature, pressure, water</w:t>
        </w:r>
      </w:ins>
      <w:ins w:id="47" w:author="Maggie Osburn" w:date="2019-07-17T09:37:00Z">
        <w:r w:rsidR="000A6736">
          <w:rPr>
            <w:sz w:val="22"/>
            <w:szCs w:val="22"/>
          </w:rPr>
          <w:t xml:space="preserve"> limitation</w:t>
        </w:r>
      </w:ins>
      <w:ins w:id="48" w:author="Maggie Osburn" w:date="2019-07-17T09:38:00Z">
        <w:r w:rsidR="00E46C8B">
          <w:rPr>
            <w:sz w:val="22"/>
            <w:szCs w:val="22"/>
          </w:rPr>
          <w:t>, or pore size</w:t>
        </w:r>
      </w:ins>
      <w:ins w:id="49" w:author="Maggie Osburn" w:date="2019-07-17T09:37:00Z">
        <w:r w:rsidR="000A6736">
          <w:rPr>
            <w:sz w:val="22"/>
            <w:szCs w:val="22"/>
          </w:rPr>
          <w:t xml:space="preserve"> </w:t>
        </w:r>
      </w:ins>
      <w:ins w:id="50" w:author="Maggie Osburn" w:date="2019-07-17T09:38:00Z">
        <w:r w:rsidR="00E46C8B">
          <w:rPr>
            <w:sz w:val="22"/>
            <w:szCs w:val="22"/>
          </w:rPr>
          <w:t xml:space="preserve">preclude </w:t>
        </w:r>
      </w:ins>
      <w:ins w:id="51" w:author="Maggie Osburn" w:date="2019-07-17T09:37:00Z">
        <w:r w:rsidR="000A6736">
          <w:rPr>
            <w:sz w:val="22"/>
            <w:szCs w:val="22"/>
          </w:rPr>
          <w:t>life</w:t>
        </w:r>
      </w:ins>
      <w:ins w:id="52" w:author="Maggie Osburn" w:date="2019-07-17T09:36:00Z">
        <w:r w:rsidR="000A6736" w:rsidRPr="007A3AFF">
          <w:rPr>
            <w:sz w:val="22"/>
            <w:szCs w:val="22"/>
          </w:rPr>
          <w:t xml:space="preserve"> </w:t>
        </w:r>
      </w:ins>
      <w:commentRangeStart w:id="53"/>
      <w:commentRangeStart w:id="54"/>
      <w:commentRangeStart w:id="55"/>
      <w:commentRangeEnd w:id="53"/>
      <w:commentRangeEnd w:id="54"/>
      <w:commentRangeEnd w:id="55"/>
      <w:del w:id="56" w:author="Maggie Osburn" w:date="2019-07-17T09:37:00Z">
        <w:r w:rsidRPr="007A3AFF" w:rsidDel="000A6736">
          <w:rPr>
            <w:sz w:val="22"/>
            <w:szCs w:val="22"/>
          </w:rPr>
          <w:delText>depths</w:delText>
        </w:r>
      </w:del>
      <w:del w:id="57" w:author="Maggie Osburn" w:date="2019-07-17T09:36:00Z">
        <w:r w:rsidRPr="007A3AFF" w:rsidDel="000A6736">
          <w:rPr>
            <w:sz w:val="22"/>
            <w:szCs w:val="22"/>
          </w:rPr>
          <w:delText xml:space="preserve"> </w:delText>
        </w:r>
      </w:del>
      <w:del w:id="58" w:author="Maggie Osburn" w:date="2019-07-17T09:37:00Z">
        <w:r w:rsidRPr="007A3AFF" w:rsidDel="000A6736">
          <w:rPr>
            <w:sz w:val="22"/>
            <w:szCs w:val="22"/>
          </w:rPr>
          <w:delText>in Earth’s crust at which</w:delText>
        </w:r>
      </w:del>
      <w:del w:id="59" w:author="Maggie Osburn" w:date="2019-07-17T09:38:00Z">
        <w:r w:rsidRPr="007A3AFF" w:rsidDel="00E46C8B">
          <w:rPr>
            <w:sz w:val="22"/>
            <w:szCs w:val="22"/>
          </w:rPr>
          <w:delText xml:space="preserve"> </w:delText>
        </w:r>
      </w:del>
      <w:del w:id="60" w:author="Maggie Osburn" w:date="2019-07-17T09:35:00Z">
        <w:r w:rsidRPr="007A3AFF" w:rsidDel="000A6736">
          <w:rPr>
            <w:sz w:val="22"/>
            <w:szCs w:val="22"/>
          </w:rPr>
          <w:delText>the physicochemical limits of life exist (i.e. temperature, pressure, and presence of water)</w:delText>
        </w:r>
      </w:del>
      <w:del w:id="61" w:author="Caitlin Page Casar" w:date="2019-07-17T14:28:00Z">
        <w:r w:rsidRPr="007A3AFF" w:rsidDel="00315766">
          <w:rPr>
            <w:sz w:val="22"/>
            <w:szCs w:val="22"/>
          </w:rPr>
          <w:delText xml:space="preserve"> </w:delText>
        </w:r>
      </w:del>
      <w:ins w:id="62" w:author="Caitlin Page Casar" w:date="2019-07-17T14:28:00Z">
        <w:r w:rsidR="00315766">
          <w:rPr>
            <w:sz w:val="22"/>
            <w:szCs w:val="22"/>
          </w:rPr>
          <w:fldChar w:fldCharType="begin"/>
        </w:r>
      </w:ins>
      <w:ins w:id="63" w:author="Caitlin Page Casar" w:date="2019-07-17T14:29:00Z">
        <w:r w:rsidR="00315766">
          <w:rPr>
            <w:sz w:val="22"/>
            <w:szCs w:val="22"/>
          </w:rPr>
          <w:instrText xml:space="preserve"> ADDIN ZOTERO_ITEM CSL_CITATION {"citationID":"BVOrlmTQ","properties":{"formattedCitation":"(Rebata-Landa &amp; Santamarina, 2006; Hazael {\\i{}et al.}, 2016)","plainCitation":"(Rebata-Landa &amp; Santamarina, 2006; Hazael et al., 2016)","noteIndex":0},"citationItems":[{"id":486,"uris":["http://zotero.org/users/local/dsI5V9tJ/items/3Y6XAJTB"],"uri":["http://zotero.org/users/local/dsI5V9tJ/items/3Y6XAJTB"],"itemData":{"id":486,"type":"article-journal","title":"Mechanical limits to microbial activity in deep sediments: MICROBES","container-title":"Geochemistry, Geophysics, Geosystems","page":"n/a-n/a","volume":"7","issue":"11","source":"Crossref","DOI":"10.1029/2006GC001355","ISSN":"15252027","title-short":"Mechanical limits to microbial activity in deep sediments","language":"en","author":[{"family":"Rebata-Landa","given":"Verónica"},{"family":"Santamarina","given":"J. Carlos"}],"issued":{"date-parts":[["2006",11]]}}},{"id":420,"uris":["http://zotero.org/users/local/dsI5V9tJ/items/K4W3EGYX"],"uri":["http://zotero.org/users/local/dsI5V9tJ/items/K4W3EGYX"],"itemData":{"id":420,"type":"article-journal","title":"Pressure as a Limiting Factor for Life","container-title":"Life","volume":"6","issue":"3","source":"PubMed Central","abstract":"Facts concerning the stability and functioning of key biomolecular components suggest that cellular life should no longer be viable above a few thousand atmospheres (200–300 MPa). However, organisms are seen to survive in the laboratory to much higher pressures, extending into the GPa or even tens of GPa ranges. This is causing main questions to be posed concerning the survival mechanisms of simple to complex organisms. Understanding the ultimate pressure survival of organisms is critical for food sterilization and agricultural products conservation technologies. On Earth the deep biosphere is limited in its extent by geothermal gradients but if life forms exist in cooler habitats elsewhere then survival to greater depths must be considered. The extent of pressure resistance and survival appears to vary greatly with the timescale of the exposure. For example, shock experiments on nanosecond timescales reveal greatly enhanced survival rates extending to higher pressure. Some organisms could survive bolide impacts thus allowing successful transport between planetary bodies. We summarize some of the main questions raised by recent results and their implications for the survival of life under extreme compression conditions and its possible extent in the laboratory and throughout the universe.","URL":"https://www.ncbi.nlm.nih.gov/pmc/articles/PMC5041010/","DOI":"10.3390/life6030034","ISSN":"2075-1729","note":"PMID: 27548228\nPMCID: PMC5041010","journalAbbreviation":"Life (Basel)","author":[{"family":"Hazael","given":"Rachael"},{"family":"Meersman","given":"Filip"},{"family":"Ono","given":"Fumihisa"},{"family":"McMillan","given":"Paul F."}],"issued":{"date-parts":[["2016",8,17]]},"accessed":{"date-parts":[["2019",4,26]]}}}],"schema":"https://github.com/citation-style-language/schema/raw/master/csl-citation.json"} </w:instrText>
        </w:r>
      </w:ins>
      <w:r w:rsidR="00315766">
        <w:rPr>
          <w:sz w:val="22"/>
          <w:szCs w:val="22"/>
        </w:rPr>
        <w:fldChar w:fldCharType="separate"/>
      </w:r>
      <w:ins w:id="64" w:author="Caitlin Page Casar" w:date="2019-07-17T14:29:00Z">
        <w:r w:rsidR="00315766" w:rsidRPr="00315766">
          <w:rPr>
            <w:sz w:val="22"/>
            <w:rPrChange w:id="65" w:author="Caitlin Page Casar" w:date="2019-07-17T14:29:00Z">
              <w:rPr/>
            </w:rPrChange>
          </w:rPr>
          <w:t>(</w:t>
        </w:r>
        <w:proofErr w:type="spellStart"/>
        <w:r w:rsidR="00315766" w:rsidRPr="00315766">
          <w:rPr>
            <w:sz w:val="22"/>
            <w:rPrChange w:id="66" w:author="Caitlin Page Casar" w:date="2019-07-17T14:29:00Z">
              <w:rPr/>
            </w:rPrChange>
          </w:rPr>
          <w:t>Rebata-Landa</w:t>
        </w:r>
        <w:proofErr w:type="spellEnd"/>
        <w:r w:rsidR="00315766" w:rsidRPr="00315766">
          <w:rPr>
            <w:sz w:val="22"/>
            <w:rPrChange w:id="67" w:author="Caitlin Page Casar" w:date="2019-07-17T14:29:00Z">
              <w:rPr/>
            </w:rPrChange>
          </w:rPr>
          <w:t xml:space="preserve"> &amp; </w:t>
        </w:r>
        <w:proofErr w:type="spellStart"/>
        <w:r w:rsidR="00315766" w:rsidRPr="00315766">
          <w:rPr>
            <w:sz w:val="22"/>
            <w:rPrChange w:id="68" w:author="Caitlin Page Casar" w:date="2019-07-17T14:29:00Z">
              <w:rPr/>
            </w:rPrChange>
          </w:rPr>
          <w:t>Santamarina</w:t>
        </w:r>
        <w:proofErr w:type="spellEnd"/>
        <w:r w:rsidR="00315766" w:rsidRPr="00315766">
          <w:rPr>
            <w:sz w:val="22"/>
            <w:rPrChange w:id="69" w:author="Caitlin Page Casar" w:date="2019-07-17T14:29:00Z">
              <w:rPr/>
            </w:rPrChange>
          </w:rPr>
          <w:t xml:space="preserve">, 2006; </w:t>
        </w:r>
        <w:proofErr w:type="spellStart"/>
        <w:r w:rsidR="00315766" w:rsidRPr="00315766">
          <w:rPr>
            <w:sz w:val="22"/>
            <w:rPrChange w:id="70" w:author="Caitlin Page Casar" w:date="2019-07-17T14:29:00Z">
              <w:rPr/>
            </w:rPrChange>
          </w:rPr>
          <w:t>Hazael</w:t>
        </w:r>
        <w:proofErr w:type="spellEnd"/>
        <w:r w:rsidR="00315766" w:rsidRPr="00315766">
          <w:rPr>
            <w:sz w:val="22"/>
            <w:rPrChange w:id="71" w:author="Caitlin Page Casar" w:date="2019-07-17T14:29:00Z">
              <w:rPr/>
            </w:rPrChange>
          </w:rPr>
          <w:t xml:space="preserve"> </w:t>
        </w:r>
        <w:r w:rsidR="00315766" w:rsidRPr="00315766">
          <w:rPr>
            <w:i/>
            <w:iCs/>
            <w:sz w:val="22"/>
            <w:rPrChange w:id="72" w:author="Caitlin Page Casar" w:date="2019-07-17T14:29:00Z">
              <w:rPr>
                <w:i/>
                <w:iCs/>
              </w:rPr>
            </w:rPrChange>
          </w:rPr>
          <w:t>et al.</w:t>
        </w:r>
        <w:r w:rsidR="00315766" w:rsidRPr="00315766">
          <w:rPr>
            <w:sz w:val="22"/>
            <w:rPrChange w:id="73" w:author="Caitlin Page Casar" w:date="2019-07-17T14:29:00Z">
              <w:rPr/>
            </w:rPrChange>
          </w:rPr>
          <w:t>, 2016)</w:t>
        </w:r>
      </w:ins>
      <w:ins w:id="74" w:author="Caitlin Page Casar" w:date="2019-07-17T14:28:00Z">
        <w:r w:rsidR="00315766">
          <w:rPr>
            <w:sz w:val="22"/>
            <w:szCs w:val="22"/>
          </w:rPr>
          <w:fldChar w:fldCharType="end"/>
        </w:r>
      </w:ins>
      <w:del w:id="75" w:author="Caitlin Page Casar" w:date="2019-07-17T14:28:00Z">
        <w:r w:rsidRPr="007A3AFF" w:rsidDel="00315766">
          <w:rPr>
            <w:sz w:val="22"/>
            <w:szCs w:val="22"/>
          </w:rPr>
          <w:fldChar w:fldCharType="begin"/>
        </w:r>
        <w:r w:rsidRPr="007A3AFF" w:rsidDel="00315766">
          <w:rPr>
            <w:sz w:val="22"/>
            <w:szCs w:val="22"/>
          </w:rPr>
          <w:delInstrText xml:space="preserve"> ADDIN ZOTERO_ITEM CSL_CITATION {"citationID":"wwx6ij0q","properties":{"formattedCitation":"(Hazael {\\i{}et al.}, 2016)","plainCitation":"(Hazael et al., 2016)","noteIndex":0},"citationItems":[{"id":420,"uris":["http://zotero.org/users/local/dsI5V9tJ/items/K4W3EGYX"],"uri":["http://zotero.org/users/local/dsI5V9tJ/items/K4W3EGYX"],"itemData":{"id":420,"type":"article-journal","title":"Pressure as a Limiting Factor for Life","container-title":"Life","volume":"6","issue":"3","source":"PubMed Central","abstract":"Facts concerning the stability and functioning of key biomolecular components suggest that cellular life should no longer be viable above a few thousand atmospheres (200–300 MPa). However, organisms are seen to survive in the laboratory to much higher pressures, extending into the GPa or even tens of GPa ranges. This is causing main questions to be posed concerning the survival mechanisms of simple to complex organisms. Understanding the ultimate pressure survival of organisms is critical for food sterilization and agricultural products conservation technologies. On Earth the deep biosphere is limited in its extent by geothermal gradients but if life forms exist in cooler habitats elsewhere then survival to greater depths must be considered. The extent of pressure resistance and survival appears to vary greatly with the timescale of the exposure. For example, shock experiments on nanosecond timescales reveal greatly enhanced survival rates extending to higher pressure. Some organisms could survive bolide impacts thus allowing successful transport between planetary bodies. We summarize some of the main questions raised by recent results and their implications for the survival of life under extreme compression conditions and its possible extent in the laboratory and throughout the universe.","URL":"https://www.ncbi.nlm.nih.gov/pmc/articles/PMC5041010/","DOI":"10.3390/life6030034","ISSN":"2075-1729","note":"PMID: 27548228\nPMCID: PMC5041010","journalAbbreviation":"Life (Basel)","author":[{"family":"Hazael","given":"Rachael"},{"family":"Meersman","given":"Filip"},{"family":"Ono","given":"Fumihisa"},{"family":"McMillan","given":"Paul F."}],"issued":{"date-parts":[["2016",8,17]]},"accessed":{"date-parts":[["2019",4,26]]}}}],"schema":"https://github.com/citation-style-language/schema/raw/master/csl-citation.json"} </w:delInstrText>
        </w:r>
        <w:r w:rsidRPr="007A3AFF" w:rsidDel="00315766">
          <w:rPr>
            <w:sz w:val="22"/>
            <w:szCs w:val="22"/>
          </w:rPr>
          <w:fldChar w:fldCharType="separate"/>
        </w:r>
        <w:r w:rsidRPr="007A3AFF" w:rsidDel="00315766">
          <w:rPr>
            <w:sz w:val="22"/>
            <w:szCs w:val="22"/>
          </w:rPr>
          <w:delText xml:space="preserve">(Hazael </w:delText>
        </w:r>
        <w:r w:rsidRPr="007A3AFF" w:rsidDel="00315766">
          <w:rPr>
            <w:i/>
            <w:iCs/>
            <w:sz w:val="22"/>
            <w:szCs w:val="22"/>
          </w:rPr>
          <w:delText>et al.</w:delText>
        </w:r>
        <w:r w:rsidRPr="007A3AFF" w:rsidDel="00315766">
          <w:rPr>
            <w:sz w:val="22"/>
            <w:szCs w:val="22"/>
          </w:rPr>
          <w:delText>, 2016)</w:delText>
        </w:r>
        <w:r w:rsidRPr="007A3AFF" w:rsidDel="00315766">
          <w:rPr>
            <w:sz w:val="22"/>
            <w:szCs w:val="22"/>
          </w:rPr>
          <w:fldChar w:fldCharType="end"/>
        </w:r>
      </w:del>
      <w:ins w:id="76" w:author="Maggie Osburn" w:date="2019-07-17T09:40:00Z">
        <w:r w:rsidR="00E46C8B">
          <w:rPr>
            <w:sz w:val="22"/>
            <w:szCs w:val="22"/>
          </w:rPr>
          <w:t>.</w:t>
        </w:r>
      </w:ins>
      <w:ins w:id="77" w:author="Maggie Osburn" w:date="2019-07-17T09:39:00Z">
        <w:r w:rsidR="00E46C8B">
          <w:rPr>
            <w:sz w:val="22"/>
            <w:szCs w:val="22"/>
          </w:rPr>
          <w:t xml:space="preserve"> </w:t>
        </w:r>
      </w:ins>
      <w:del w:id="78" w:author="Maggie Osburn" w:date="2019-07-17T09:39:00Z">
        <w:r w:rsidRPr="007A3AFF" w:rsidDel="00E46C8B">
          <w:rPr>
            <w:sz w:val="22"/>
            <w:szCs w:val="22"/>
          </w:rPr>
          <w:delText xml:space="preserve">, </w:delText>
        </w:r>
      </w:del>
      <w:del w:id="79" w:author="Maggie Osburn" w:date="2019-07-17T09:43:00Z">
        <w:r w:rsidRPr="007A3AFF" w:rsidDel="00E46C8B">
          <w:rPr>
            <w:sz w:val="22"/>
            <w:szCs w:val="22"/>
          </w:rPr>
          <w:delText>and has been directly observed as deep as 2.</w:delText>
        </w:r>
      </w:del>
      <w:del w:id="80" w:author="Maggie Osburn" w:date="2019-07-17T09:39:00Z">
        <w:r w:rsidRPr="007A3AFF" w:rsidDel="00E46C8B">
          <w:rPr>
            <w:sz w:val="22"/>
            <w:szCs w:val="22"/>
          </w:rPr>
          <w:delText xml:space="preserve">8km </w:delText>
        </w:r>
      </w:del>
      <w:del w:id="81" w:author="Maggie Osburn" w:date="2019-07-17T09:43:00Z">
        <w:r w:rsidRPr="007A3AFF" w:rsidDel="00E46C8B">
          <w:rPr>
            <w:sz w:val="22"/>
            <w:szCs w:val="22"/>
          </w:rPr>
          <w:fldChar w:fldCharType="begin"/>
        </w:r>
        <w:r w:rsidRPr="007A3AFF" w:rsidDel="00E46C8B">
          <w:rPr>
            <w:sz w:val="22"/>
            <w:szCs w:val="22"/>
          </w:rPr>
          <w:delInstrText xml:space="preserve"> ADDIN ZOTERO_ITEM CSL_CITATION {"citationID":"95RjGBi8","properties":{"formattedCitation":"(Chivian {\\i{}et al.}, 2008)","plainCitation":"(Chivian et al., 2008)","noteIndex":0},"citationItems":[{"id":21,"uris":["http://zotero.org/users/local/dsI5V9tJ/items/886QEMP2"],"uri":["http://zotero.org/users/local/dsI5V9tJ/items/886QEMP2"],"itemData":{"id":21,"type":"article-journal","title":"Environmental Genomics Reveals a Single-Species Ecosystem Deep Within Earth","container-title":"Science","page":"275-278","volume":"322","issue":"5899","source":"CrossRef","DOI":"10.1126/science.1155495","ISSN":"0036-8075, 1095-9203","language":"en","author":[{"family":"Chivian","given":"D."},{"family":"Brodie","given":"E. L."},{"family":"Alm","given":"E. J."},{"family":"Culley","given":"D. E."},{"family":"Dehal","given":"P. S."},{"family":"DeSantis","given":"T. Z."},{"family":"Gihring","given":"T. M."},{"family":"Lapidus","given":"A."},{"family":"Lin","given":"L.-H."},{"family":"Lowry","given":"S. R."},{"family":"Moser","given":"D. P."},{"family":"Richardson","given":"P. M."},{"family":"Southam","given":"G."},{"family":"Wanger","given":"G."},{"family":"Pratt","given":"L. M."},{"family":"Andersen","given":"G. L."},{"family":"Hazen","given":"T. C."},{"family":"Brockman","given":"F. J."},{"family":"Arkin","given":"A. P."},{"family":"Onstott","given":"T. C."}],"issued":{"date-parts":[["2008",10,10]]}}}],"schema":"https://github.com/citation-style-language/schema/raw/master/csl-citation.json"} </w:delInstrText>
        </w:r>
        <w:r w:rsidRPr="007A3AFF" w:rsidDel="00E46C8B">
          <w:rPr>
            <w:sz w:val="22"/>
            <w:szCs w:val="22"/>
          </w:rPr>
          <w:fldChar w:fldCharType="separate"/>
        </w:r>
        <w:r w:rsidRPr="007A3AFF" w:rsidDel="00E46C8B">
          <w:rPr>
            <w:sz w:val="22"/>
            <w:szCs w:val="22"/>
          </w:rPr>
          <w:delText xml:space="preserve">(Chivian </w:delText>
        </w:r>
        <w:r w:rsidRPr="007A3AFF" w:rsidDel="00E46C8B">
          <w:rPr>
            <w:i/>
            <w:iCs/>
            <w:sz w:val="22"/>
            <w:szCs w:val="22"/>
          </w:rPr>
          <w:delText>et al.</w:delText>
        </w:r>
        <w:r w:rsidRPr="007A3AFF" w:rsidDel="00E46C8B">
          <w:rPr>
            <w:sz w:val="22"/>
            <w:szCs w:val="22"/>
          </w:rPr>
          <w:delText>, 2008)</w:delText>
        </w:r>
        <w:r w:rsidRPr="007A3AFF" w:rsidDel="00E46C8B">
          <w:rPr>
            <w:sz w:val="22"/>
            <w:szCs w:val="22"/>
          </w:rPr>
          <w:fldChar w:fldCharType="end"/>
        </w:r>
        <w:r w:rsidRPr="007A3AFF" w:rsidDel="00E46C8B">
          <w:rPr>
            <w:sz w:val="22"/>
            <w:szCs w:val="22"/>
          </w:rPr>
          <w:delText xml:space="preserve">. </w:delText>
        </w:r>
        <w:r w:rsidDel="00E46C8B">
          <w:rPr>
            <w:sz w:val="22"/>
            <w:szCs w:val="22"/>
          </w:rPr>
          <w:delText>C</w:delText>
        </w:r>
      </w:del>
      <w:ins w:id="82" w:author="Maggie Osburn" w:date="2019-07-17T09:43:00Z">
        <w:r w:rsidR="00E46C8B">
          <w:rPr>
            <w:sz w:val="22"/>
            <w:szCs w:val="22"/>
          </w:rPr>
          <w:t>The c</w:t>
        </w:r>
      </w:ins>
      <w:r w:rsidRPr="007A3AFF">
        <w:rPr>
          <w:sz w:val="22"/>
          <w:szCs w:val="22"/>
        </w:rPr>
        <w:t>onditions</w:t>
      </w:r>
      <w:r>
        <w:rPr>
          <w:sz w:val="22"/>
          <w:szCs w:val="22"/>
        </w:rPr>
        <w:t xml:space="preserve"> found within </w:t>
      </w:r>
      <w:del w:id="83" w:author="Maggie Osburn" w:date="2019-07-17T09:43:00Z">
        <w:r w:rsidDel="00E46C8B">
          <w:rPr>
            <w:sz w:val="22"/>
            <w:szCs w:val="22"/>
          </w:rPr>
          <w:delText>deep subsurface</w:delText>
        </w:r>
      </w:del>
      <w:ins w:id="84" w:author="Maggie Osburn" w:date="2019-07-17T09:43:00Z">
        <w:r w:rsidR="00E46C8B">
          <w:rPr>
            <w:sz w:val="22"/>
            <w:szCs w:val="22"/>
          </w:rPr>
          <w:t>these deep</w:t>
        </w:r>
      </w:ins>
      <w:r>
        <w:rPr>
          <w:sz w:val="22"/>
          <w:szCs w:val="22"/>
        </w:rPr>
        <w:t xml:space="preserve"> environments</w:t>
      </w:r>
      <w:r w:rsidRPr="007A3AFF">
        <w:rPr>
          <w:sz w:val="22"/>
          <w:szCs w:val="22"/>
        </w:rPr>
        <w:t xml:space="preserve"> pose </w:t>
      </w:r>
      <w:r>
        <w:rPr>
          <w:sz w:val="22"/>
          <w:szCs w:val="22"/>
        </w:rPr>
        <w:t xml:space="preserve">distinct biological </w:t>
      </w:r>
      <w:r w:rsidRPr="007A3AFF">
        <w:rPr>
          <w:sz w:val="22"/>
          <w:szCs w:val="22"/>
        </w:rPr>
        <w:t>challenges</w:t>
      </w:r>
      <w:ins w:id="85" w:author="Maggie Osburn" w:date="2019-07-17T09:44:00Z">
        <w:r w:rsidR="00E46C8B">
          <w:rPr>
            <w:sz w:val="22"/>
            <w:szCs w:val="22"/>
          </w:rPr>
          <w:t xml:space="preserve">, </w:t>
        </w:r>
      </w:ins>
      <w:del w:id="86" w:author="Maggie Osburn" w:date="2019-07-17T09:44:00Z">
        <w:r w:rsidDel="00E46C8B">
          <w:rPr>
            <w:sz w:val="22"/>
            <w:szCs w:val="22"/>
          </w:rPr>
          <w:delText xml:space="preserve">; for </w:delText>
        </w:r>
        <w:r w:rsidR="000F7BB1" w:rsidDel="00E46C8B">
          <w:rPr>
            <w:sz w:val="22"/>
            <w:szCs w:val="22"/>
          </w:rPr>
          <w:delText>instance,</w:delText>
        </w:r>
      </w:del>
      <w:ins w:id="87" w:author="Maggie Osburn" w:date="2019-07-17T09:44:00Z">
        <w:r w:rsidR="00E46C8B">
          <w:rPr>
            <w:sz w:val="22"/>
            <w:szCs w:val="22"/>
          </w:rPr>
          <w:t>particularly</w:t>
        </w:r>
      </w:ins>
      <w:r w:rsidRPr="007A3AFF">
        <w:rPr>
          <w:sz w:val="22"/>
          <w:szCs w:val="22"/>
        </w:rPr>
        <w:t xml:space="preserve"> </w:t>
      </w:r>
      <w:del w:id="88" w:author="Maggie Osburn" w:date="2019-07-17T09:44:00Z">
        <w:r w:rsidDel="00E46C8B">
          <w:rPr>
            <w:sz w:val="22"/>
            <w:szCs w:val="22"/>
          </w:rPr>
          <w:delText xml:space="preserve">the </w:delText>
        </w:r>
      </w:del>
      <w:ins w:id="89" w:author="Maggie Osburn" w:date="2019-07-17T09:44:00Z">
        <w:r w:rsidR="00E46C8B">
          <w:rPr>
            <w:sz w:val="22"/>
            <w:szCs w:val="22"/>
          </w:rPr>
          <w:t xml:space="preserve">a </w:t>
        </w:r>
      </w:ins>
      <w:r>
        <w:rPr>
          <w:sz w:val="22"/>
          <w:szCs w:val="22"/>
        </w:rPr>
        <w:t xml:space="preserve">lack of </w:t>
      </w:r>
      <w:del w:id="90" w:author="Maggie Osburn" w:date="2019-07-17T09:44:00Z">
        <w:r w:rsidRPr="007A3AFF" w:rsidDel="00E46C8B">
          <w:rPr>
            <w:sz w:val="22"/>
            <w:szCs w:val="22"/>
          </w:rPr>
          <w:delText>direct energy</w:delText>
        </w:r>
        <w:r w:rsidDel="00E46C8B">
          <w:rPr>
            <w:sz w:val="22"/>
            <w:szCs w:val="22"/>
          </w:rPr>
          <w:delText xml:space="preserve"> </w:delText>
        </w:r>
        <w:r w:rsidRPr="007A3AFF" w:rsidDel="00E46C8B">
          <w:rPr>
            <w:sz w:val="22"/>
            <w:szCs w:val="22"/>
          </w:rPr>
          <w:delText>from sunlight</w:delText>
        </w:r>
      </w:del>
      <w:ins w:id="91" w:author="Maggie Osburn" w:date="2019-07-17T09:44:00Z">
        <w:r w:rsidR="00E46C8B">
          <w:rPr>
            <w:sz w:val="22"/>
            <w:szCs w:val="22"/>
          </w:rPr>
          <w:t>photosynthetic energy</w:t>
        </w:r>
      </w:ins>
      <w:del w:id="92" w:author="Maggie Osburn" w:date="2019-07-17T09:44:00Z">
        <w:r w:rsidDel="00E46C8B">
          <w:rPr>
            <w:sz w:val="22"/>
            <w:szCs w:val="22"/>
          </w:rPr>
          <w:delText>,</w:delText>
        </w:r>
      </w:del>
      <w:ins w:id="93" w:author="Maggie Osburn" w:date="2019-07-17T09:44:00Z">
        <w:r w:rsidR="00E46C8B">
          <w:rPr>
            <w:sz w:val="22"/>
            <w:szCs w:val="22"/>
          </w:rPr>
          <w:t xml:space="preserve"> and</w:t>
        </w:r>
      </w:ins>
      <w:r w:rsidRPr="007A3AFF">
        <w:rPr>
          <w:sz w:val="22"/>
          <w:szCs w:val="22"/>
        </w:rPr>
        <w:t xml:space="preserve"> limited organic carbon</w:t>
      </w:r>
      <w:del w:id="94" w:author="Caitlin Page Casar" w:date="2019-07-31T12:55:00Z">
        <w:r w:rsidRPr="007A3AFF" w:rsidDel="005F5F43">
          <w:rPr>
            <w:sz w:val="22"/>
            <w:szCs w:val="22"/>
          </w:rPr>
          <w:delText xml:space="preserve"> and oxygen</w:delText>
        </w:r>
      </w:del>
      <w:ins w:id="95" w:author="Maggie Osburn" w:date="2019-07-17T09:44:00Z">
        <w:del w:id="96" w:author="Caitlin Page Casar" w:date="2019-07-31T12:55:00Z">
          <w:r w:rsidR="00E46C8B" w:rsidDel="005F5F43">
            <w:rPr>
              <w:sz w:val="22"/>
              <w:szCs w:val="22"/>
            </w:rPr>
            <w:delText>oxidants</w:delText>
          </w:r>
        </w:del>
      </w:ins>
      <w:r>
        <w:rPr>
          <w:sz w:val="22"/>
          <w:szCs w:val="22"/>
        </w:rPr>
        <w:t xml:space="preserve">. </w:t>
      </w:r>
      <w:ins w:id="97" w:author="Maggie Osburn" w:date="2019-07-17T09:43:00Z">
        <w:r w:rsidR="00E46C8B">
          <w:rPr>
            <w:sz w:val="22"/>
            <w:szCs w:val="22"/>
          </w:rPr>
          <w:t>D</w:t>
        </w:r>
      </w:ins>
      <w:ins w:id="98" w:author="Maggie Osburn" w:date="2019-07-17T09:45:00Z">
        <w:r w:rsidR="00E46C8B">
          <w:rPr>
            <w:sz w:val="22"/>
            <w:szCs w:val="22"/>
          </w:rPr>
          <w:t xml:space="preserve">espite these challenges, </w:t>
        </w:r>
        <w:del w:id="99" w:author="Caitlin Page Casar" w:date="2019-07-31T12:46:00Z">
          <w:r w:rsidR="00E46C8B" w:rsidDel="00882125">
            <w:rPr>
              <w:sz w:val="22"/>
              <w:szCs w:val="22"/>
            </w:rPr>
            <w:delText>d</w:delText>
          </w:r>
        </w:del>
      </w:ins>
      <w:ins w:id="100" w:author="Maggie Osburn" w:date="2019-07-17T09:43:00Z">
        <w:del w:id="101" w:author="Caitlin Page Casar" w:date="2019-07-31T12:46:00Z">
          <w:r w:rsidR="00E46C8B" w:rsidDel="00882125">
            <w:rPr>
              <w:sz w:val="22"/>
              <w:szCs w:val="22"/>
            </w:rPr>
            <w:delText xml:space="preserve">eep </w:delText>
          </w:r>
        </w:del>
        <w:r w:rsidR="00E46C8B">
          <w:rPr>
            <w:sz w:val="22"/>
            <w:szCs w:val="22"/>
          </w:rPr>
          <w:t xml:space="preserve">microbial life has been </w:t>
        </w:r>
        <w:r w:rsidR="00E46C8B" w:rsidRPr="007A3AFF">
          <w:rPr>
            <w:sz w:val="22"/>
            <w:szCs w:val="22"/>
          </w:rPr>
          <w:t xml:space="preserve">and has been </w:t>
        </w:r>
        <w:del w:id="102" w:author="Caitlin Page Casar" w:date="2019-07-31T12:46:00Z">
          <w:r w:rsidR="00E46C8B" w:rsidRPr="007A3AFF" w:rsidDel="00882125">
            <w:rPr>
              <w:sz w:val="22"/>
              <w:szCs w:val="22"/>
            </w:rPr>
            <w:delText>directly observed</w:delText>
          </w:r>
        </w:del>
      </w:ins>
      <w:ins w:id="103" w:author="Caitlin Page Casar" w:date="2019-07-31T12:46:00Z">
        <w:r w:rsidR="00882125">
          <w:rPr>
            <w:sz w:val="22"/>
            <w:szCs w:val="22"/>
          </w:rPr>
          <w:t>detected</w:t>
        </w:r>
      </w:ins>
      <w:ins w:id="104" w:author="Maggie Osburn" w:date="2019-07-17T09:43:00Z">
        <w:r w:rsidR="00E46C8B" w:rsidRPr="007A3AFF">
          <w:rPr>
            <w:sz w:val="22"/>
            <w:szCs w:val="22"/>
          </w:rPr>
          <w:t xml:space="preserve"> as deep as </w:t>
        </w:r>
        <w:commentRangeStart w:id="105"/>
        <w:commentRangeStart w:id="106"/>
        <w:r w:rsidR="00E46C8B" w:rsidRPr="007A3AFF">
          <w:rPr>
            <w:sz w:val="22"/>
            <w:szCs w:val="22"/>
          </w:rPr>
          <w:t>2.</w:t>
        </w:r>
        <w:commentRangeEnd w:id="105"/>
        <w:commentRangeEnd w:id="106"/>
        <w:del w:id="107" w:author="Caitlin Page Casar" w:date="2019-07-31T12:47:00Z">
          <w:r w:rsidR="00E46C8B" w:rsidDel="00882125">
            <w:rPr>
              <w:sz w:val="22"/>
              <w:szCs w:val="22"/>
            </w:rPr>
            <w:delText>9</w:delText>
          </w:r>
        </w:del>
      </w:ins>
      <w:ins w:id="108" w:author="Caitlin Page Casar" w:date="2019-07-31T12:47:00Z">
        <w:r w:rsidR="00882125">
          <w:rPr>
            <w:sz w:val="22"/>
            <w:szCs w:val="22"/>
          </w:rPr>
          <w:t>8</w:t>
        </w:r>
      </w:ins>
      <w:ins w:id="109" w:author="Maggie Osburn" w:date="2019-07-17T09:43:00Z">
        <w:r w:rsidR="00E46C8B" w:rsidRPr="007A3AFF">
          <w:rPr>
            <w:sz w:val="22"/>
            <w:szCs w:val="22"/>
          </w:rPr>
          <w:t xml:space="preserve">km </w:t>
        </w:r>
        <w:r w:rsidR="00E46C8B">
          <w:rPr>
            <w:rStyle w:val="CommentReference"/>
          </w:rPr>
          <w:commentReference w:id="105"/>
        </w:r>
      </w:ins>
      <w:r w:rsidR="008638CB">
        <w:rPr>
          <w:rStyle w:val="CommentReference"/>
        </w:rPr>
        <w:commentReference w:id="106"/>
      </w:r>
      <w:commentRangeStart w:id="110"/>
      <w:commentRangeStart w:id="111"/>
      <w:ins w:id="112" w:author="Maggie Osburn" w:date="2019-07-17T09:43:00Z">
        <w:r w:rsidR="00E46C8B" w:rsidRPr="007A3AFF">
          <w:rPr>
            <w:sz w:val="22"/>
            <w:szCs w:val="22"/>
          </w:rPr>
          <w:fldChar w:fldCharType="begin"/>
        </w:r>
        <w:r w:rsidR="00E46C8B" w:rsidRPr="007A3AFF">
          <w:rPr>
            <w:sz w:val="22"/>
            <w:szCs w:val="22"/>
          </w:rPr>
          <w:instrText xml:space="preserve"> ADDIN ZOTERO_ITEM CSL_CITATION {"citationID":"95RjGBi8","properties":{"formattedCitation":"(Chivian {\\i{}et al.}, 2008)","plainCitation":"(Chivian et al., 2008)","noteIndex":0},"citationItems":[{"id":21,"uris":["http://zotero.org/users/local/dsI5V9tJ/items/886QEMP2"],"uri":["http://zotero.org/users/local/dsI5V9tJ/items/886QEMP2"],"itemData":{"id":21,"type":"article-journal","title":"Environmental Genomics Reveals a Single-Species Ecosystem Deep Within Earth","container-title":"Science","page":"275-278","volume":"322","issue":"5899","source":"CrossRef","DOI":"10.1126/science.1155495","ISSN":"0036-8075, 1095-9203","language":"en","author":[{"family":"Chivian","given":"D."},{"family":"Brodie","given":"E. L."},{"family":"Alm","given":"E. J."},{"family":"Culley","given":"D. E."},{"family":"Dehal","given":"P. S."},{"family":"DeSantis","given":"T. Z."},{"family":"Gihring","given":"T. M."},{"family":"Lapidus","given":"A."},{"family":"Lin","given":"L.-H."},{"family":"Lowry","given":"S. R."},{"family":"Moser","given":"D. P."},{"family":"Richardson","given":"P. M."},{"family":"Southam","given":"G."},{"family":"Wanger","given":"G."},{"family":"Pratt","given":"L. M."},{"family":"Andersen","given":"G. L."},{"family":"Hazen","given":"T. C."},{"family":"Brockman","given":"F. J."},{"family":"Arkin","given":"A. P."},{"family":"Onstott","given":"T. C."}],"issued":{"date-parts":[["2008",10,10]]}}}],"schema":"https://github.com/citation-style-language/schema/raw/master/csl-citation.json"} </w:instrText>
        </w:r>
        <w:r w:rsidR="00E46C8B" w:rsidRPr="007A3AFF">
          <w:rPr>
            <w:sz w:val="22"/>
            <w:szCs w:val="22"/>
          </w:rPr>
          <w:fldChar w:fldCharType="separate"/>
        </w:r>
        <w:r w:rsidR="00E46C8B" w:rsidRPr="007A3AFF">
          <w:rPr>
            <w:sz w:val="22"/>
            <w:szCs w:val="22"/>
          </w:rPr>
          <w:t xml:space="preserve">(Chivian </w:t>
        </w:r>
        <w:r w:rsidR="00E46C8B" w:rsidRPr="007A3AFF">
          <w:rPr>
            <w:i/>
            <w:iCs/>
            <w:sz w:val="22"/>
            <w:szCs w:val="22"/>
          </w:rPr>
          <w:t>et al.</w:t>
        </w:r>
        <w:r w:rsidR="00E46C8B" w:rsidRPr="007A3AFF">
          <w:rPr>
            <w:sz w:val="22"/>
            <w:szCs w:val="22"/>
          </w:rPr>
          <w:t>, 2008)</w:t>
        </w:r>
        <w:r w:rsidR="00E46C8B" w:rsidRPr="007A3AFF">
          <w:rPr>
            <w:sz w:val="22"/>
            <w:szCs w:val="22"/>
          </w:rPr>
          <w:fldChar w:fldCharType="end"/>
        </w:r>
        <w:commentRangeEnd w:id="110"/>
        <w:r w:rsidR="00E46C8B">
          <w:rPr>
            <w:rStyle w:val="CommentReference"/>
          </w:rPr>
          <w:commentReference w:id="110"/>
        </w:r>
      </w:ins>
      <w:commentRangeEnd w:id="111"/>
      <w:r w:rsidR="00CE26BC">
        <w:rPr>
          <w:rStyle w:val="CommentReference"/>
        </w:rPr>
        <w:commentReference w:id="111"/>
      </w:r>
      <w:ins w:id="113" w:author="Maggie Osburn" w:date="2019-07-17T09:48:00Z">
        <w:r w:rsidR="00E46C8B">
          <w:rPr>
            <w:sz w:val="22"/>
            <w:szCs w:val="22"/>
          </w:rPr>
          <w:t xml:space="preserve"> and is </w:t>
        </w:r>
        <w:r w:rsidR="00E46C8B" w:rsidRPr="007A3AFF">
          <w:rPr>
            <w:sz w:val="22"/>
            <w:szCs w:val="22"/>
          </w:rPr>
          <w:t>comprised of</w:t>
        </w:r>
        <w:r w:rsidR="00E46C8B">
          <w:rPr>
            <w:sz w:val="22"/>
            <w:szCs w:val="22"/>
          </w:rPr>
          <w:t xml:space="preserve"> as many as 3</w:t>
        </w:r>
        <w:r w:rsidR="00E46C8B" w:rsidRPr="007A3AFF">
          <w:rPr>
            <w:sz w:val="22"/>
            <w:szCs w:val="22"/>
          </w:rPr>
          <w:t xml:space="preserve"> x 10</w:t>
        </w:r>
        <w:r w:rsidR="00E46C8B" w:rsidRPr="007A3AFF">
          <w:rPr>
            <w:sz w:val="22"/>
            <w:szCs w:val="22"/>
            <w:vertAlign w:val="superscript"/>
          </w:rPr>
          <w:t>29</w:t>
        </w:r>
        <w:r w:rsidR="00E46C8B" w:rsidRPr="007A3AFF">
          <w:rPr>
            <w:sz w:val="22"/>
            <w:szCs w:val="22"/>
          </w:rPr>
          <w:t xml:space="preserve"> cells</w:t>
        </w:r>
        <w:r w:rsidR="00E46C8B">
          <w:rPr>
            <w:sz w:val="22"/>
            <w:szCs w:val="22"/>
          </w:rPr>
          <w:t xml:space="preserve">, or 30% of global prokaryotic biomass </w:t>
        </w:r>
        <w:r w:rsidR="00E46C8B">
          <w:rPr>
            <w:sz w:val="22"/>
            <w:szCs w:val="22"/>
          </w:rPr>
          <w:fldChar w:fldCharType="begin"/>
        </w:r>
        <w:r w:rsidR="00E46C8B">
          <w:rPr>
            <w:sz w:val="22"/>
            <w:szCs w:val="22"/>
          </w:rPr>
          <w:instrText xml:space="preserve"> ADDIN ZOTERO_ITEM CSL_CITATION {"citationID":"Khow2OHN","properties":{"formattedCitation":"(Magnabosco {\\i{}et al.}, 2018; Flemming &amp; Wuertz, 2019)","plainCitation":"(Magnabosco et al., 2018; Flemming &amp; Wuertz, 2019)","noteIndex":0},"citationItems":[{"id":426,"uris":["http://zotero.org/users/local/dsI5V9tJ/items/VDX9I4N6"],"uri":["http://zotero.org/users/local/dsI5V9tJ/items/VDX9I4N6"],"itemData":{"id":426,"type":"article-journal","title":"The biomass and biodiversity of the continental subsurface","container-title":"Nature Geoscience","page":"707-717","volume":"11","issue":"10","source":"Crossref","DOI":"10.1038/s41561-018-0221-6","ISSN":"1752-0894, 1752-0908","language":"en","author":[{"family":"Magnabosco","given":"C."},{"family":"Lin","given":"L.-H."},{"family":"Dong","given":"H."},{"family":"Bomberg","given":"M."},{"family":"Ghiorse","given":"W."},{"family":"Stan-Lotter","given":"H."},{"family":"Pedersen","given":"K."},{"family":"Kieft","given":"T. L."},{"family":"Heerden","given":"E.","non-dropping-particle":"van"},{"family":"Onstott","given":"T. C."}],"issued":{"date-parts":[["2018",10]]}}},{"id":424,"uris":["http://zotero.org/users/local/dsI5V9tJ/items/K8LPDDEB"],"uri":["http://zotero.org/users/local/dsI5V9tJ/items/K8LPDDEB"],"itemData":{"id":424,"type":"article-journal","title":"Bacteria and archaea on Earth and their abundance in biofilms","container-title":"Nature Reviews Microbiology","page":"247-260","volume":"17","issue":"4","source":"Crossref","abstract":"Biofilms are a form of collective life with emergent properties that confer many advantages on their inhabitants, and they represent a much higher level of organization than single cells do. However, to date, no global analysis on biofilm abundance exists. We offer a critical discussion of the definition of biofilms and compile current estimates of global cell numbers in major microbial habitats, mindful of the associated uncertainty. Most bacteria and archaea on Earth (1.2 × 1030 cells) exist in the ‘big five’ habitats: deep oceanic subsurface (4 × 1029), upper oceanic sediment (5 × 1028), deep continental subsurface (3 × 1029), soil (3 × 1029) and oceans (1 × 1029). The remaining habitats, including groundwater, the atmosphere, the ocean surface microlayer, humans, animals and the phyllosphere, account for fewer cells by orders of magnitude. Biofilms dominate in all habitats on the surface of the Earth, except in the oceans, accounting for ~80% of bacterial and archaeal cells. In the deep subsurface, however, they cannot always be distinguished from single sessile cells; we estimate that 20–80% of cells in the subsurface exist as biofilms. Hence, overall, 40–80% of cells on Earth reside in biofilms. We conclude that biofilms drive all biogeochemical processes and represent the main way of active bacterial and archaeal life.","DOI":"10.1038/s41579-019-0158-9","ISSN":"1740-1526, 1740-1534","language":"en","author":[{"family":"Flemming","given":"Hans-Curt"},{"family":"Wuertz","given":"Stefan"}],"issued":{"date-parts":[["2019",4]]}}}],"schema":"https://github.com/citation-style-language/schema/raw/master/csl-citation.json"} </w:instrText>
        </w:r>
        <w:r w:rsidR="00E46C8B">
          <w:rPr>
            <w:sz w:val="22"/>
            <w:szCs w:val="22"/>
          </w:rPr>
          <w:fldChar w:fldCharType="separate"/>
        </w:r>
        <w:r w:rsidR="00E46C8B" w:rsidRPr="001F4923">
          <w:rPr>
            <w:sz w:val="22"/>
          </w:rPr>
          <w:t xml:space="preserve">(Magnabosco </w:t>
        </w:r>
        <w:r w:rsidR="00E46C8B" w:rsidRPr="001F4923">
          <w:rPr>
            <w:i/>
            <w:iCs/>
            <w:sz w:val="22"/>
          </w:rPr>
          <w:t>et al.</w:t>
        </w:r>
        <w:r w:rsidR="00E46C8B" w:rsidRPr="001F4923">
          <w:rPr>
            <w:sz w:val="22"/>
          </w:rPr>
          <w:t>, 2018; Flemming &amp; Wuertz, 2019)</w:t>
        </w:r>
        <w:r w:rsidR="00E46C8B">
          <w:rPr>
            <w:sz w:val="22"/>
            <w:szCs w:val="22"/>
          </w:rPr>
          <w:fldChar w:fldCharType="end"/>
        </w:r>
        <w:r w:rsidR="00E46C8B">
          <w:rPr>
            <w:sz w:val="22"/>
            <w:szCs w:val="22"/>
          </w:rPr>
          <w:t>.</w:t>
        </w:r>
      </w:ins>
      <w:ins w:id="114" w:author="Maggie Osburn" w:date="2019-07-17T09:45:00Z">
        <w:r w:rsidR="00E46C8B">
          <w:rPr>
            <w:sz w:val="22"/>
            <w:szCs w:val="22"/>
          </w:rPr>
          <w:t xml:space="preserve"> </w:t>
        </w:r>
      </w:ins>
      <w:del w:id="115" w:author="Maggie Osburn" w:date="2019-07-17T09:45:00Z">
        <w:r w:rsidDel="00E46C8B">
          <w:rPr>
            <w:sz w:val="22"/>
            <w:szCs w:val="22"/>
          </w:rPr>
          <w:delText>However, f</w:delText>
        </w:r>
      </w:del>
      <w:ins w:id="116" w:author="Maggie Osburn" w:date="2019-07-17T09:45:00Z">
        <w:r w:rsidR="00E46C8B">
          <w:rPr>
            <w:sz w:val="22"/>
            <w:szCs w:val="22"/>
          </w:rPr>
          <w:t>F</w:t>
        </w:r>
      </w:ins>
      <w:r w:rsidRPr="007A3AFF">
        <w:rPr>
          <w:sz w:val="22"/>
          <w:szCs w:val="22"/>
        </w:rPr>
        <w:t xml:space="preserve">luid-filled fractures </w:t>
      </w:r>
      <w:del w:id="117" w:author="Maggie Osburn" w:date="2019-07-17T09:45:00Z">
        <w:r w:rsidDel="00E46C8B">
          <w:rPr>
            <w:sz w:val="22"/>
            <w:szCs w:val="22"/>
          </w:rPr>
          <w:delText xml:space="preserve">can </w:delText>
        </w:r>
      </w:del>
      <w:r>
        <w:rPr>
          <w:sz w:val="22"/>
          <w:szCs w:val="22"/>
        </w:rPr>
        <w:t>serve as</w:t>
      </w:r>
      <w:r w:rsidRPr="007A3AFF">
        <w:rPr>
          <w:sz w:val="22"/>
          <w:szCs w:val="22"/>
        </w:rPr>
        <w:t xml:space="preserve"> oases for microbial</w:t>
      </w:r>
      <w:r>
        <w:rPr>
          <w:sz w:val="22"/>
          <w:szCs w:val="22"/>
        </w:rPr>
        <w:t xml:space="preserve"> </w:t>
      </w:r>
      <w:r w:rsidRPr="007A3AFF">
        <w:rPr>
          <w:sz w:val="22"/>
          <w:szCs w:val="22"/>
        </w:rPr>
        <w:t>life</w:t>
      </w:r>
      <w:del w:id="118" w:author="Maggie Osburn" w:date="2019-07-17T09:45:00Z">
        <w:r w:rsidRPr="007A3AFF" w:rsidDel="00E46C8B">
          <w:rPr>
            <w:sz w:val="22"/>
            <w:szCs w:val="22"/>
          </w:rPr>
          <w:delText>. Here,</w:delText>
        </w:r>
      </w:del>
      <w:ins w:id="119" w:author="Maggie Osburn" w:date="2019-07-17T09:45:00Z">
        <w:r w:rsidR="00E46C8B">
          <w:rPr>
            <w:sz w:val="22"/>
            <w:szCs w:val="22"/>
          </w:rPr>
          <w:t xml:space="preserve"> where</w:t>
        </w:r>
      </w:ins>
      <w:r w:rsidRPr="007A3AFF">
        <w:rPr>
          <w:sz w:val="22"/>
          <w:szCs w:val="22"/>
        </w:rPr>
        <w:t xml:space="preserve"> interactions</w:t>
      </w:r>
      <w:r>
        <w:rPr>
          <w:sz w:val="22"/>
          <w:szCs w:val="22"/>
        </w:rPr>
        <w:t xml:space="preserve"> between the host rock and fracture fluids provide abundant</w:t>
      </w:r>
      <w:r w:rsidRPr="007A3AFF">
        <w:rPr>
          <w:sz w:val="22"/>
          <w:szCs w:val="22"/>
        </w:rPr>
        <w:t xml:space="preserve"> insoluble and dissolved</w:t>
      </w:r>
      <w:r>
        <w:rPr>
          <w:sz w:val="22"/>
          <w:szCs w:val="22"/>
        </w:rPr>
        <w:t xml:space="preserve"> </w:t>
      </w:r>
      <w:r w:rsidRPr="007A3AFF">
        <w:rPr>
          <w:sz w:val="22"/>
          <w:szCs w:val="22"/>
        </w:rPr>
        <w:t xml:space="preserve">electron donors and acceptors, </w:t>
      </w:r>
      <w:r>
        <w:rPr>
          <w:sz w:val="22"/>
          <w:szCs w:val="22"/>
        </w:rPr>
        <w:t>establishing</w:t>
      </w:r>
      <w:r w:rsidRPr="007A3AFF">
        <w:rPr>
          <w:sz w:val="22"/>
          <w:szCs w:val="22"/>
        </w:rPr>
        <w:t xml:space="preserve"> chemical disequilibrium that can support </w:t>
      </w:r>
      <w:del w:id="120" w:author="Maggie Osburn" w:date="2019-07-17T09:46:00Z">
        <w:r w:rsidRPr="007A3AFF" w:rsidDel="00E46C8B">
          <w:rPr>
            <w:sz w:val="22"/>
            <w:szCs w:val="22"/>
          </w:rPr>
          <w:delText xml:space="preserve">a variety of </w:delText>
        </w:r>
      </w:del>
      <w:proofErr w:type="spellStart"/>
      <w:r>
        <w:rPr>
          <w:sz w:val="22"/>
          <w:szCs w:val="22"/>
        </w:rPr>
        <w:t>chemolithotrophic</w:t>
      </w:r>
      <w:proofErr w:type="spellEnd"/>
      <w:r>
        <w:rPr>
          <w:sz w:val="22"/>
          <w:szCs w:val="22"/>
        </w:rPr>
        <w:t xml:space="preserve"> </w:t>
      </w:r>
      <w:r w:rsidRPr="007A3AFF">
        <w:rPr>
          <w:sz w:val="22"/>
          <w:szCs w:val="22"/>
        </w:rPr>
        <w:t xml:space="preserve">microbial metabolisms. </w:t>
      </w:r>
      <w:r w:rsidR="0043334D">
        <w:rPr>
          <w:sz w:val="22"/>
          <w:szCs w:val="22"/>
        </w:rPr>
        <w:t>Although the relative importance of chemolithotrophs specifically is unknown</w:t>
      </w:r>
      <w:r w:rsidRPr="007A3AFF">
        <w:rPr>
          <w:sz w:val="22"/>
          <w:szCs w:val="22"/>
        </w:rPr>
        <w:t xml:space="preserve">, </w:t>
      </w:r>
      <w:del w:id="121" w:author="Maggie Osburn" w:date="2019-07-17T09:50:00Z">
        <w:r w:rsidRPr="007A3AFF" w:rsidDel="00255598">
          <w:rPr>
            <w:sz w:val="22"/>
            <w:szCs w:val="22"/>
          </w:rPr>
          <w:delText xml:space="preserve">the continental subsurface is estimated to host a </w:delText>
        </w:r>
        <w:r w:rsidDel="00255598">
          <w:rPr>
            <w:sz w:val="22"/>
            <w:szCs w:val="22"/>
          </w:rPr>
          <w:delText xml:space="preserve">massive </w:delText>
        </w:r>
        <w:r w:rsidRPr="007A3AFF" w:rsidDel="00255598">
          <w:rPr>
            <w:sz w:val="22"/>
            <w:szCs w:val="22"/>
          </w:rPr>
          <w:delText>biosphere</w:delText>
        </w:r>
      </w:del>
      <w:ins w:id="122" w:author="Maggie Osburn" w:date="2019-07-17T09:50:00Z">
        <w:r w:rsidR="00255598">
          <w:rPr>
            <w:sz w:val="22"/>
            <w:szCs w:val="22"/>
          </w:rPr>
          <w:t xml:space="preserve">they may constitute a large percentage of this vast biosphere given the limited </w:t>
        </w:r>
      </w:ins>
      <w:ins w:id="123" w:author="Maggie Osburn" w:date="2019-07-17T09:51:00Z">
        <w:r w:rsidR="00255598">
          <w:rPr>
            <w:sz w:val="22"/>
            <w:szCs w:val="22"/>
          </w:rPr>
          <w:t>availability</w:t>
        </w:r>
      </w:ins>
      <w:ins w:id="124" w:author="Maggie Osburn" w:date="2019-07-17T09:50:00Z">
        <w:r w:rsidR="00255598">
          <w:rPr>
            <w:sz w:val="22"/>
            <w:szCs w:val="22"/>
          </w:rPr>
          <w:t xml:space="preserve"> of organic carbon.</w:t>
        </w:r>
      </w:ins>
      <w:r w:rsidRPr="007A3AFF">
        <w:rPr>
          <w:sz w:val="22"/>
          <w:szCs w:val="22"/>
        </w:rPr>
        <w:t xml:space="preserve"> </w:t>
      </w:r>
      <w:del w:id="125" w:author="Maggie Osburn" w:date="2019-07-17T09:48:00Z">
        <w:r w:rsidRPr="007A3AFF" w:rsidDel="00E46C8B">
          <w:rPr>
            <w:sz w:val="22"/>
            <w:szCs w:val="22"/>
          </w:rPr>
          <w:delText>comprised of</w:delText>
        </w:r>
        <w:r w:rsidDel="00E46C8B">
          <w:rPr>
            <w:sz w:val="22"/>
            <w:szCs w:val="22"/>
          </w:rPr>
          <w:delText xml:space="preserve"> </w:delText>
        </w:r>
      </w:del>
      <w:ins w:id="126" w:author="Caitlin Page Casar" w:date="2019-05-26T16:39:00Z">
        <w:del w:id="127" w:author="Maggie Osburn" w:date="2019-07-17T09:48:00Z">
          <w:r w:rsidR="00210353" w:rsidDel="00E46C8B">
            <w:rPr>
              <w:sz w:val="22"/>
              <w:szCs w:val="22"/>
            </w:rPr>
            <w:delText xml:space="preserve">as many as </w:delText>
          </w:r>
        </w:del>
      </w:ins>
      <w:del w:id="128" w:author="Maggie Osburn" w:date="2019-07-17T09:48:00Z">
        <w:r w:rsidDel="00E46C8B">
          <w:rPr>
            <w:sz w:val="22"/>
            <w:szCs w:val="22"/>
          </w:rPr>
          <w:delText>as many as</w:delText>
        </w:r>
        <w:r w:rsidRPr="007A3AFF" w:rsidDel="00E46C8B">
          <w:rPr>
            <w:sz w:val="22"/>
            <w:szCs w:val="22"/>
          </w:rPr>
          <w:delText xml:space="preserve"> 6 </w:delText>
        </w:r>
      </w:del>
      <w:ins w:id="129" w:author="Caitlin Page Casar" w:date="2019-05-26T16:45:00Z">
        <w:del w:id="130" w:author="Maggie Osburn" w:date="2019-07-17T09:48:00Z">
          <w:r w:rsidR="009B73BF" w:rsidDel="00E46C8B">
            <w:rPr>
              <w:sz w:val="22"/>
              <w:szCs w:val="22"/>
            </w:rPr>
            <w:delText>3</w:delText>
          </w:r>
        </w:del>
      </w:ins>
      <w:ins w:id="131" w:author="Caitlin Page Casar" w:date="2019-05-26T16:33:00Z">
        <w:del w:id="132" w:author="Maggie Osburn" w:date="2019-07-17T09:48:00Z">
          <w:r w:rsidR="00210353" w:rsidRPr="007A3AFF" w:rsidDel="00E46C8B">
            <w:rPr>
              <w:sz w:val="22"/>
              <w:szCs w:val="22"/>
            </w:rPr>
            <w:delText xml:space="preserve"> </w:delText>
          </w:r>
        </w:del>
      </w:ins>
      <w:del w:id="133" w:author="Maggie Osburn" w:date="2019-07-17T09:48:00Z">
        <w:r w:rsidRPr="007A3AFF" w:rsidDel="00E46C8B">
          <w:rPr>
            <w:sz w:val="22"/>
            <w:szCs w:val="22"/>
          </w:rPr>
          <w:delText>x 10</w:delText>
        </w:r>
        <w:r w:rsidRPr="007A3AFF" w:rsidDel="00E46C8B">
          <w:rPr>
            <w:sz w:val="22"/>
            <w:szCs w:val="22"/>
            <w:vertAlign w:val="superscript"/>
          </w:rPr>
          <w:delText>29</w:delText>
        </w:r>
        <w:r w:rsidRPr="007A3AFF" w:rsidDel="00E46C8B">
          <w:rPr>
            <w:sz w:val="22"/>
            <w:szCs w:val="22"/>
          </w:rPr>
          <w:delText xml:space="preserve"> cells</w:delText>
        </w:r>
        <w:r w:rsidR="004F5348" w:rsidDel="00E46C8B">
          <w:rPr>
            <w:sz w:val="22"/>
            <w:szCs w:val="22"/>
          </w:rPr>
          <w:delText>, or 40-55% of global prokaryotic biomass</w:delText>
        </w:r>
        <w:r w:rsidRPr="007A3AFF" w:rsidDel="00E46C8B">
          <w:rPr>
            <w:sz w:val="22"/>
            <w:szCs w:val="22"/>
          </w:rPr>
          <w:delText xml:space="preserve"> </w:delText>
        </w:r>
      </w:del>
      <w:ins w:id="134" w:author="Caitlin Page Casar" w:date="2019-05-26T16:46:00Z">
        <w:del w:id="135" w:author="Maggie Osburn" w:date="2019-07-17T09:48:00Z">
          <w:r w:rsidR="009B73BF" w:rsidDel="00E46C8B">
            <w:rPr>
              <w:sz w:val="22"/>
              <w:szCs w:val="22"/>
            </w:rPr>
            <w:delText xml:space="preserve">, or 30% of global prokaryotic biomass </w:delText>
          </w:r>
        </w:del>
      </w:ins>
      <w:ins w:id="136" w:author="Caitlin Page Casar" w:date="2019-05-26T16:47:00Z">
        <w:del w:id="137" w:author="Maggie Osburn" w:date="2019-07-17T09:48:00Z">
          <w:r w:rsidR="009B73BF" w:rsidDel="00E46C8B">
            <w:rPr>
              <w:sz w:val="22"/>
              <w:szCs w:val="22"/>
            </w:rPr>
            <w:fldChar w:fldCharType="begin"/>
          </w:r>
          <w:r w:rsidR="009B73BF" w:rsidDel="00E46C8B">
            <w:rPr>
              <w:sz w:val="22"/>
              <w:szCs w:val="22"/>
            </w:rPr>
            <w:delInstrText xml:space="preserve"> ADDIN ZOTERO_ITEM CSL_CITATION {"citationID":"Khow2OHN","properties":{"formattedCitation":"(Magnabosco {\\i{}et al.}, 2018; Flemming &amp; Wuertz, 2019)","plainCitation":"(Magnabosco et al., 2018; Flemming &amp; Wuertz, 2019)","noteIndex":0},"citationItems":[{"id":426,"uris":["http://zotero.org/users/local/dsI5V9tJ/items/VDX9I4N6"],"uri":["http://zotero.org/users/local/dsI5V9tJ/items/VDX9I4N6"],"itemData":{"id":426,"type":"article-journal","title":"The biomass and biodiversity of the continental subsurface","container-title":"Nature Geoscience","page":"707-717","volume":"11","issue":"10","source":"Crossref","DOI":"10.1038/s41561-018-0221-6","ISSN":"1752-0894, 1752-0908","language":"en","author":[{"family":"Magnabosco","given":"C."},{"family":"Lin","given":"L.-H."},{"family":"Dong","given":"H."},{"family":"Bomberg","given":"M."},{"family":"Ghiorse","given":"W."},{"family":"Stan-Lotter","given":"H."},{"family":"Pedersen","given":"K."},{"family":"Kieft","given":"T. L."},{"family":"Heerden","given":"E.","non-dropping-particle":"van"},{"family":"Onstott","given":"T. C."}],"issued":{"date-parts":[["2018",10]]}}},{"id":424,"uris":["http://zotero.org/users/local/dsI5V9tJ/items/K8LPDDEB"],"uri":["http://zotero.org/users/local/dsI5V9tJ/items/K8LPDDEB"],"itemData":{"id":424,"type":"article-journal","title":"Bacteria and archaea on Earth and their abundance in biofilms","container-title":"Nature Reviews Microbiology","page":"247-260","volume":"17","issue":"4","source":"Crossref","abstract":"Biofilms are a form of collective life with emergent properties that confer many advantages on their inhabitants, and they represent a much higher level of organization than single cells do. However, to date, no global analysis on biofilm abundance exists. We offer a critical discussion of the definition of biofilms and compile current estimates of global cell numbers in major microbial habitats, mindful of the associated uncertainty. Most bacteria and archaea on Earth (1.2 × 1030 cells) exist in the ‘big five’ habitats: deep oceanic subsurface (4 × 1029), upper oceanic sediment (5 × 1028), deep continental subsurface (3 × 1029), soil (3 × 1029) and oceans (1 × 1029). The remaining habitats, including groundwater, the atmosphere, the ocean surface microlayer, humans, animals and the phyllosphere, account for fewer cells by orders of magnitude. Biofilms dominate in all habitats on the surface of the Earth, except in the oceans, accounting for ~80% of bacterial and archaeal cells. In the deep subsurface, however, they cannot always be distinguished from single sessile cells; we estimate that 20–80% of cells in the subsurface exist as biofilms. Hence, overall, 40–80% of cells on Earth reside in biofilms. We conclude that biofilms drive all biogeochemical processes and represent the main way of active bacterial and archaeal life.","DOI":"10.1038/s41579-019-0158-9","ISSN":"1740-1526, 1740-1534","language":"en","author":[{"family":"Flemming","given":"Hans-Curt"},{"family":"Wuertz","given":"Stefan"}],"issued":{"date-parts":[["2019",4]]}}}],"schema":"https://github.com/citation-style-language/schema/raw/master/csl-citation.json"} </w:delInstrText>
          </w:r>
        </w:del>
      </w:ins>
      <w:del w:id="138" w:author="Maggie Osburn" w:date="2019-07-17T09:48:00Z">
        <w:r w:rsidR="009B73BF" w:rsidDel="00E46C8B">
          <w:rPr>
            <w:sz w:val="22"/>
            <w:szCs w:val="22"/>
          </w:rPr>
          <w:fldChar w:fldCharType="separate"/>
        </w:r>
      </w:del>
      <w:ins w:id="139" w:author="Caitlin Page Casar" w:date="2019-05-26T16:47:00Z">
        <w:del w:id="140" w:author="Maggie Osburn" w:date="2019-07-17T09:48:00Z">
          <w:r w:rsidR="009B73BF" w:rsidRPr="009B73BF" w:rsidDel="00E46C8B">
            <w:rPr>
              <w:sz w:val="22"/>
              <w:rPrChange w:id="141" w:author="Caitlin Page Casar" w:date="2019-05-26T16:47:00Z">
                <w:rPr/>
              </w:rPrChange>
            </w:rPr>
            <w:delText xml:space="preserve">(Magnabosco </w:delText>
          </w:r>
          <w:r w:rsidR="009B73BF" w:rsidRPr="009B73BF" w:rsidDel="00E46C8B">
            <w:rPr>
              <w:i/>
              <w:iCs/>
              <w:sz w:val="22"/>
              <w:rPrChange w:id="142" w:author="Caitlin Page Casar" w:date="2019-05-26T16:47:00Z">
                <w:rPr>
                  <w:i/>
                  <w:iCs/>
                </w:rPr>
              </w:rPrChange>
            </w:rPr>
            <w:delText>et al.</w:delText>
          </w:r>
          <w:r w:rsidR="009B73BF" w:rsidRPr="009B73BF" w:rsidDel="00E46C8B">
            <w:rPr>
              <w:sz w:val="22"/>
              <w:rPrChange w:id="143" w:author="Caitlin Page Casar" w:date="2019-05-26T16:47:00Z">
                <w:rPr/>
              </w:rPrChange>
            </w:rPr>
            <w:delText>, 2018; Flemming &amp; Wuertz, 2019)</w:delText>
          </w:r>
          <w:r w:rsidR="009B73BF" w:rsidDel="00E46C8B">
            <w:rPr>
              <w:sz w:val="22"/>
              <w:szCs w:val="22"/>
            </w:rPr>
            <w:fldChar w:fldCharType="end"/>
          </w:r>
          <w:r w:rsidR="009B73BF" w:rsidDel="00E46C8B">
            <w:rPr>
              <w:sz w:val="22"/>
              <w:szCs w:val="22"/>
            </w:rPr>
            <w:delText xml:space="preserve">. </w:delText>
          </w:r>
        </w:del>
      </w:ins>
      <w:del w:id="144" w:author="Caitlin Page Casar" w:date="2019-05-26T16:34:00Z">
        <w:r w:rsidRPr="007A3AFF" w:rsidDel="00210353">
          <w:rPr>
            <w:sz w:val="22"/>
            <w:szCs w:val="22"/>
          </w:rPr>
          <w:fldChar w:fldCharType="begin"/>
        </w:r>
        <w:r w:rsidRPr="007A3AFF" w:rsidDel="00210353">
          <w:rPr>
            <w:sz w:val="22"/>
            <w:szCs w:val="22"/>
          </w:rPr>
          <w:delInstrText xml:space="preserve"> ADDIN ZOTERO_ITEM CSL_CITATION {"citationID":"lBJVsciT","properties":{"formattedCitation":"(Magnabosco {\\i{}et al.}, 2018)","plainCitation":"(Magnabosco et al., 2018)","noteIndex":0},"citationItems":[{"id":426,"uris":["http://zotero.org/users/local/dsI5V9tJ/items/VDX9I4N6"],"uri":["http://zotero.org/users/local/dsI5V9tJ/items/VDX9I4N6"],"itemData":{"id":426,"type":"article-journal","title":"The biomass and biodiversity of the continental subsurface","container-title":"Nature Geoscience","page":"707-717","volume":"11","issue":"10","source":"Crossref","DOI":"10.1038/s41561-018-0221-6","ISSN":"1752-0894, 1752-0908","language":"en","author":[{"family":"Magnabosco","given":"C."},{"family":"Lin","given":"L.-H."},{"family":"Dong","given":"H."},{"family":"Bomberg","given":"M."},{"family":"Ghiorse","given":"W."},{"family":"Stan-Lotter","given":"H."},{"family":"Pedersen","given":"K."},{"family":"Kieft","given":"T. L."},{"family":"Heerden","given":"E.","non-dropping-particle":"van"},{"family":"Onstott","given":"T. C."}],"issued":{"date-parts":[["2018",10]]}}}],"schema":"https://github.com/citation-style-language/schema/raw/master/csl-citation.json"} </w:delInstrText>
        </w:r>
        <w:r w:rsidRPr="007A3AFF" w:rsidDel="00210353">
          <w:rPr>
            <w:sz w:val="22"/>
            <w:szCs w:val="22"/>
          </w:rPr>
          <w:fldChar w:fldCharType="separate"/>
        </w:r>
        <w:r w:rsidRPr="007A3AFF" w:rsidDel="00210353">
          <w:rPr>
            <w:sz w:val="22"/>
            <w:szCs w:val="22"/>
          </w:rPr>
          <w:delText xml:space="preserve">(Magnabosco </w:delText>
        </w:r>
        <w:r w:rsidRPr="007A3AFF" w:rsidDel="00210353">
          <w:rPr>
            <w:i/>
            <w:iCs/>
            <w:sz w:val="22"/>
            <w:szCs w:val="22"/>
          </w:rPr>
          <w:delText>et al.</w:delText>
        </w:r>
        <w:r w:rsidRPr="007A3AFF" w:rsidDel="00210353">
          <w:rPr>
            <w:sz w:val="22"/>
            <w:szCs w:val="22"/>
          </w:rPr>
          <w:delText>, 2018)</w:delText>
        </w:r>
        <w:r w:rsidRPr="007A3AFF" w:rsidDel="00210353">
          <w:rPr>
            <w:sz w:val="22"/>
            <w:szCs w:val="22"/>
          </w:rPr>
          <w:fldChar w:fldCharType="end"/>
        </w:r>
      </w:del>
      <w:del w:id="145" w:author="Caitlin Page Casar" w:date="2019-05-26T16:46:00Z">
        <w:r w:rsidRPr="007A3AFF" w:rsidDel="009B73BF">
          <w:rPr>
            <w:sz w:val="22"/>
            <w:szCs w:val="22"/>
          </w:rPr>
          <w:delText>.</w:delText>
        </w:r>
      </w:del>
      <w:del w:id="146" w:author="Caitlin Page Casar" w:date="2019-05-26T16:47:00Z">
        <w:r w:rsidRPr="007A3AFF" w:rsidDel="009B73BF">
          <w:rPr>
            <w:sz w:val="22"/>
            <w:szCs w:val="22"/>
          </w:rPr>
          <w:delText xml:space="preserve"> </w:delText>
        </w:r>
      </w:del>
      <w:del w:id="147" w:author="Maggie Osburn" w:date="2019-07-17T09:51:00Z">
        <w:r w:rsidDel="00255598">
          <w:rPr>
            <w:sz w:val="22"/>
            <w:szCs w:val="22"/>
          </w:rPr>
          <w:delText>Further, g</w:delText>
        </w:r>
      </w:del>
      <w:ins w:id="148" w:author="Maggie Osburn" w:date="2019-07-17T09:51:00Z">
        <w:r w:rsidR="00255598">
          <w:rPr>
            <w:sz w:val="22"/>
            <w:szCs w:val="22"/>
          </w:rPr>
          <w:t>G</w:t>
        </w:r>
      </w:ins>
      <w:r>
        <w:rPr>
          <w:sz w:val="22"/>
          <w:szCs w:val="22"/>
        </w:rPr>
        <w:t>enomic and m</w:t>
      </w:r>
      <w:r w:rsidRPr="007A3AFF">
        <w:rPr>
          <w:sz w:val="22"/>
          <w:szCs w:val="22"/>
        </w:rPr>
        <w:t xml:space="preserve">etagenomic surveys </w:t>
      </w:r>
      <w:ins w:id="149" w:author="Maggie Osburn" w:date="2019-07-17T09:51:00Z">
        <w:r w:rsidR="00255598">
          <w:rPr>
            <w:sz w:val="22"/>
            <w:szCs w:val="22"/>
          </w:rPr>
          <w:t xml:space="preserve">support this assertion, </w:t>
        </w:r>
      </w:ins>
      <w:del w:id="150" w:author="Maggie Osburn" w:date="2019-07-17T09:51:00Z">
        <w:r w:rsidRPr="007A3AFF" w:rsidDel="00255598">
          <w:rPr>
            <w:sz w:val="22"/>
            <w:szCs w:val="22"/>
          </w:rPr>
          <w:delText xml:space="preserve">in continental deep subsurface settings have </w:delText>
        </w:r>
      </w:del>
      <w:r w:rsidRPr="007A3AFF">
        <w:rPr>
          <w:sz w:val="22"/>
          <w:szCs w:val="22"/>
        </w:rPr>
        <w:t>reveal</w:t>
      </w:r>
      <w:del w:id="151" w:author="Maggie Osburn" w:date="2019-07-17T09:51:00Z">
        <w:r w:rsidRPr="007A3AFF" w:rsidDel="00255598">
          <w:rPr>
            <w:sz w:val="22"/>
            <w:szCs w:val="22"/>
          </w:rPr>
          <w:delText>ed</w:delText>
        </w:r>
      </w:del>
      <w:ins w:id="152" w:author="Maggie Osburn" w:date="2019-07-17T09:51:00Z">
        <w:r w:rsidR="00255598">
          <w:rPr>
            <w:sz w:val="22"/>
            <w:szCs w:val="22"/>
          </w:rPr>
          <w:t>ing</w:t>
        </w:r>
      </w:ins>
      <w:r w:rsidRPr="007A3AFF">
        <w:rPr>
          <w:sz w:val="22"/>
          <w:szCs w:val="22"/>
        </w:rPr>
        <w:t xml:space="preserve"> </w:t>
      </w:r>
      <w:del w:id="153" w:author="Maggie Osburn" w:date="2019-07-17T09:51:00Z">
        <w:r w:rsidRPr="007A3AFF" w:rsidDel="00255598">
          <w:rPr>
            <w:sz w:val="22"/>
            <w:szCs w:val="22"/>
          </w:rPr>
          <w:delText xml:space="preserve">that this </w:delText>
        </w:r>
      </w:del>
      <w:ins w:id="154" w:author="Maggie Osburn" w:date="2019-07-17T09:51:00Z">
        <w:r w:rsidR="00255598" w:rsidRPr="007A3AFF">
          <w:rPr>
            <w:sz w:val="22"/>
            <w:szCs w:val="22"/>
          </w:rPr>
          <w:t xml:space="preserve">highly diverse </w:t>
        </w:r>
      </w:ins>
      <w:r w:rsidRPr="007A3AFF">
        <w:rPr>
          <w:sz w:val="22"/>
          <w:szCs w:val="22"/>
        </w:rPr>
        <w:t>biosphere</w:t>
      </w:r>
      <w:del w:id="155" w:author="Maggie Osburn" w:date="2019-07-17T09:51:00Z">
        <w:r w:rsidRPr="007A3AFF" w:rsidDel="00255598">
          <w:rPr>
            <w:sz w:val="22"/>
            <w:szCs w:val="22"/>
          </w:rPr>
          <w:delText xml:space="preserve"> is</w:delText>
        </w:r>
      </w:del>
      <w:ins w:id="156" w:author="Maggie Osburn" w:date="2019-07-17T09:51:00Z">
        <w:r w:rsidR="00255598">
          <w:rPr>
            <w:sz w:val="22"/>
            <w:szCs w:val="22"/>
          </w:rPr>
          <w:t xml:space="preserve">s with strong </w:t>
        </w:r>
        <w:proofErr w:type="spellStart"/>
        <w:r w:rsidR="00255598">
          <w:rPr>
            <w:sz w:val="22"/>
            <w:szCs w:val="22"/>
          </w:rPr>
          <w:t>chemolithotrophic</w:t>
        </w:r>
        <w:proofErr w:type="spellEnd"/>
        <w:r w:rsidR="00255598">
          <w:rPr>
            <w:sz w:val="22"/>
            <w:szCs w:val="22"/>
          </w:rPr>
          <w:t xml:space="preserve"> </w:t>
        </w:r>
      </w:ins>
      <w:ins w:id="157" w:author="Maggie Osburn" w:date="2019-07-17T09:52:00Z">
        <w:r w:rsidR="00255598">
          <w:rPr>
            <w:sz w:val="22"/>
            <w:szCs w:val="22"/>
          </w:rPr>
          <w:t xml:space="preserve">metabolic </w:t>
        </w:r>
      </w:ins>
      <w:ins w:id="158" w:author="Maggie Osburn" w:date="2019-07-17T09:51:00Z">
        <w:r w:rsidR="00255598">
          <w:rPr>
            <w:sz w:val="22"/>
            <w:szCs w:val="22"/>
          </w:rPr>
          <w:t>potential</w:t>
        </w:r>
      </w:ins>
      <w:r w:rsidRPr="007A3AFF">
        <w:rPr>
          <w:sz w:val="22"/>
          <w:szCs w:val="22"/>
        </w:rPr>
        <w:t xml:space="preserve"> </w:t>
      </w:r>
      <w:del w:id="159" w:author="Maggie Osburn" w:date="2019-07-17T09:51:00Z">
        <w:r w:rsidRPr="007A3AFF" w:rsidDel="00255598">
          <w:rPr>
            <w:sz w:val="22"/>
            <w:szCs w:val="22"/>
          </w:rPr>
          <w:delText xml:space="preserve">highly diverse </w:delText>
        </w:r>
      </w:del>
      <w:r w:rsidRPr="007A3AFF">
        <w:rPr>
          <w:sz w:val="22"/>
          <w:szCs w:val="22"/>
        </w:rPr>
        <w:fldChar w:fldCharType="begin"/>
      </w:r>
      <w:ins w:id="160" w:author="Caitlin Page Casar" w:date="2019-05-26T16:34:00Z">
        <w:r w:rsidR="00210353">
          <w:rPr>
            <w:sz w:val="22"/>
            <w:szCs w:val="22"/>
          </w:rPr>
          <w:instrText xml:space="preserve"> ADDIN ZOTERO_ITEM CSL_CITATION {"citationID":"Erpwd1xZ","properties":{"formattedCitation":"(Osburn {\\i{}et al.}, 2014; Magnabosco {\\i{}et al.}, 2016; Probst {\\i{}et al.}, 2018)","plainCitation":"(Osburn et al., 2014; Magnabosco et al., 2016; Probst et al., 2018)","dontUpdate":true,"noteIndex":0},"citationItems":[{"id":31,"uris":["http://zotero.org/users/local/dsI5V9tJ/items/7HICDVNV"],"uri":["http://zotero.org/users/local/dsI5V9tJ/items/7HICDVNV"],"itemData":{"id":31,"type":"article-journal","title":"Chemolithotrophy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id":390,"uris":["http://zotero.org/users/local/dsI5V9tJ/items/KXWR2FVT"],"uri":["http://zotero.org/users/local/dsI5V9tJ/items/KXWR2FVT"],"itemData":{"id":390,"type":"article-journal","title":"A metagenomic window into carbon metabolism at 3 km depth in Precambrian continental crust","container-title":"The ISME Journal","page":"730-741","volume":"10","issue":"3","source":"PubMed Central","abstract":"Subsurface microbial communities comprise a significant fraction of the global prokaryotic biomass; however, the carbon metabolisms that support the deep biosphere have been relatively unexplored. In order to determine the predominant carbon metabolisms within a 3-km deep fracture fluid system accessed via the Tau Tona gold mine (Witwatersrand Basin, South Africa), metagenomic and thermodynamic analyses were combined. Within our system of study, the energy-conserving reductive acetyl-CoA (Wood-Ljungdahl) pathway was found to be the most abundant carbon fixation pathway identified in the metagenome. Carbon monoxide dehydrogenase genes that have the potential to participate in (1) both autotrophic and heterotrophic metabolisms through the reversible oxidization of CO and subsequent transfer of electrons for sulfate reduction, (2) direct utilization of H2 and (3) methanogenesis were identified. The most abundant members of the metagenome belonged to Euryarchaeota (22%) and Firmicutes (57%)—by far, the highest relative abundance of Euryarchaeota yet reported from deep fracture fluids in South Africa and one of only five Firmicutes-dominated deep fracture fluids identified in the region. Importantly, by combining the metagenomics data and thermodynamic modeling of this study with previously published isotopic and community composition data from the South African subsurface, we are able to demonstrate that Firmicutes-dominated communities are associated with a particular hydrogeologic environment, specifically the older, more saline and more reducing waters.","DOI":"10.1038/ismej.2015.150","ISSN":"1751-7362","note":"PMID: 26325359\nPMCID: PMC4817676","journalAbbreviation":"ISME J","author":[{"family":"Magnabosco","given":"Cara"},{"family":"Ryan","given":"Kathleen"},{"family":"Lau","given":"Maggie C Y"},{"family":"Kuloyo","given":"Olukayode"},{"family":"Sherwood Lollar","given":"Barbara"},{"family":"Kieft","given":"Thomas L"},{"family":"Heerden","given":"Esta","non-dropping-particle":"van"},{"family":"Onstott","given":"Tullis C"}],"issued":{"date-parts":[["2016",3]]}}},{"id":274,"uris":["http://zotero.org/users/local/dsI5V9tJ/items/BUDELTM6"],"uri":["http://zotero.org/users/local/dsI5V9tJ/items/BUDELTM6"],"itemData":{"id":274,"type":"article-journal","title":"Differential depth distribution of microbial function and putative symbionts through sediment-hosted aquifers in the deep terrestrial subsurface","container-title":"Nature Microbiology","page":"328-336","volume":"3","issue":"3","source":"CrossRef","DOI":"10.1038/s41564-017-0098-y","ISSN":"2058-5276","language":"en","author":[{"family":"Probst","given":"Alexander J."},{"family":"Ladd","given":"Bethany"},{"family":"Jarett","given":"Jessica K."},{"family":"Geller-McGrath","given":"David E."},{"family":"Sieber","given":"Christian M. K."},{"family":"Emerson","given":"Joanne B."},{"family":"Anantharaman","given":"Karthik"},{"family":"Thomas","given":"Brian C."},{"family":"Malmstrom","given":"Rex R."},{"family":"Stieglmeier","given":"Michaela"},{"family":"Klingl","given":"Andreas"},{"family":"Woyke","given":"Tanja"},{"family":"Ryan","given":"M. Cathryn"},{"family":"Banfield","given":"Jillian F."}],"issued":{"date-parts":[["2018",3]]}}}],"schema":"https://github.com/citation-style-language/schema/raw/master/csl-citation.json"} </w:instrText>
        </w:r>
      </w:ins>
      <w:del w:id="161" w:author="Caitlin Page Casar" w:date="2019-05-26T16:34:00Z">
        <w:r w:rsidDel="00210353">
          <w:rPr>
            <w:sz w:val="22"/>
            <w:szCs w:val="22"/>
          </w:rPr>
          <w:delInstrText xml:space="preserve"> ADDIN ZOTERO_ITEM CSL_CITATION {"citationID":"Erpwd1xZ","properties":{"formattedCitation":"(Osburn {\\i{}et al.}, 2014; Magnabosco {\\i{}et al.}, 2016; Probst {\\i{}et al.}, 2018)","plainCitation":"(Osburn et al., 2014; Magnabosco et al., 2016; Probst et al., 2018)","dontUpdate":true,"noteIndex":0},"citationItems":[{"id":31,"uris":["http://zotero.org/users/local/dsI5V9tJ/items/7HICDVNV"],"uri":["http://zotero.org/users/local/dsI5V9tJ/items/7HICDVNV"],"itemData":{"id":31,"type":"article-journal","title":"Chemolithotrophy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biosphere.","URL":"http://journal.frontiersin.org/article/10.3389/fmicb.2014.00610/abstract","DOI":"10.3389/fmicb.2014.00610","ISSN":"1664-302X","shortTitle":"Chemolithotrophy in the continental deep subsurface","author":[{"family":"Osburn","given":"Magdalena R."},{"family":"LaRowe","given":"Douglas E."},{"family":"Momper","given":"Lily M."},{"family":"Amend","given":"Jan P."}],"issued":{"date-parts":[["2014",11,12]]},"accessed":{"date-parts":[["2018",3,26]]}}},{"id":390,"uris":["http://zotero.org/users/local/dsI5V9tJ/items/KXWR2FVT"],"uri":["http://zotero.org/users/local/dsI5V9tJ/items/KXWR2FVT"],"itemData":{"id":390,"type":"article-journal","title":"A metagenomic window into carbon metabolism at 3 km depth in Precambrian continental crust","container-title":"The ISME Journal","page":"730-741","volume":"10","issue":"3","source":"PubMed Central","abstract":"Subsurface microbial communities comprise a significant fraction of the global prokaryotic biomass; however, the carbon metabolisms that support the deep biosphere have been relatively unexplored. In order to determine the predominant carbon metabolisms within a 3-km deep fracture fluid system accessed via the Tau Tona gold mine (Witwatersrand Basin, South Africa), metagenomic and thermodynamic analyses were combined. Within our system of study, the energy-conserving reductive acetyl-CoA (Wood-Ljungdahl) pathway was found to be the most abundant carbon fixation pathway identified in the metagenome. Carbon monoxide dehydrogenase genes that have the potential to participate in (1) both autotrophic and heterotrophic metabolisms through the reversible oxidization of CO and subsequent transfer of electrons for sulfate reduction, (2) direct utilization of H2 and (3) methanogenesis were identified. The most abundant members of the metagenome belonged to Euryarchaeota (22%) and Firmicutes (57%)—by far, the highest relative abundance of Euryarchaeota yet reported from deep fracture fluids in South Africa and one of only five Firmicutes-dominated deep fracture fluids identified in the region. Importantly, by combining the metagenomics data and thermodynamic modeling of this study with previously published isotopic and community composition data from the South African subsurface, we are able to demonstrate that Firmicutes-dominated communities are associated with a particular hydrogeologic environment, specifically the older, more saline and more reducing waters.","DOI":"10.1038/ismej.2015.150","ISSN":"1751-7362","note":"PMID: 26325359\nPMCID: PMC4817676","journalAbbreviation":"ISME J","author":[{"family":"Magnabosco","given":"Cara"},{"family":"Ryan","given":"Kathleen"},{"family":"Lau","given":"Maggie C Y"},{"family":"Kuloyo","given":"Olukayode"},{"family":"Sherwood Lollar","given":"Barbara"},{"family":"Kieft","given":"Thomas L"},{"family":"Heerden","given":"Esta","non-dropping-particle":"van"},{"family":"Onstott","given":"Tullis C"}],"issued":{"date-parts":[["2016",3]]}}},{"id":274,"uris":["http://zotero.org/users/local/dsI5V9tJ/items/BUDELTM6"],"uri":["http://zotero.org/users/local/dsI5V9tJ/items/BUDELTM6"],"itemData":{"id":274,"type":"article-journal","title":"Differential depth distribution of microbial function and putative symbionts through sediment-hosted aquifers in the deep terrestrial subsurface","container-title":"Nature Microbiology","page":"328-336","volume":"3","issue":"3","source":"CrossRef","DOI":"10.1038/s41564-017-0098-y","ISSN":"2058-5276","language":"en","author":[{"family":"Probst","given":"Alexander J."},{"family":"Ladd","given":"Bethany"},{"family":"Jarett","given":"Jessica K."},{"family":"Geller-McGrath","given":"David E."},{"family":"Sieber","given":"Christian M. K."},{"family":"Emerson","given":"Joanne B."},{"family":"Anantharaman","given":"Karthik"},{"family":"Thomas","given":"Brian C."},{"family":"Malmstrom","given":"Rex R."},{"family":"Stieglmeier","given":"Michaela"},{"family":"Klingl","given":"Andreas"},{"family":"Woyke","given":"Tanja"},{"family":"Ryan","given":"M. Cathryn"},{"family":"Banfield","given":"Jillian F."}],"issued":{"date-parts":[["2018",3]]}}}],"schema":"https://github.com/citation-style-language/schema/raw/master/csl-citation.json"} </w:delInstrText>
        </w:r>
      </w:del>
      <w:r w:rsidRPr="007A3AFF">
        <w:rPr>
          <w:sz w:val="22"/>
          <w:szCs w:val="22"/>
        </w:rPr>
        <w:fldChar w:fldCharType="separate"/>
      </w:r>
      <w:r w:rsidRPr="007A3AFF">
        <w:rPr>
          <w:sz w:val="22"/>
          <w:szCs w:val="22"/>
        </w:rPr>
        <w:t xml:space="preserve">(i.e. Osburn </w:t>
      </w:r>
      <w:r w:rsidRPr="007A3AFF">
        <w:rPr>
          <w:i/>
          <w:iCs/>
          <w:sz w:val="22"/>
          <w:szCs w:val="22"/>
        </w:rPr>
        <w:t>et al.</w:t>
      </w:r>
      <w:r w:rsidRPr="007A3AFF">
        <w:rPr>
          <w:sz w:val="22"/>
          <w:szCs w:val="22"/>
        </w:rPr>
        <w:t xml:space="preserve">, 2014; Magnabosco </w:t>
      </w:r>
      <w:r w:rsidRPr="007A3AFF">
        <w:rPr>
          <w:i/>
          <w:iCs/>
          <w:sz w:val="22"/>
          <w:szCs w:val="22"/>
        </w:rPr>
        <w:t>et al.</w:t>
      </w:r>
      <w:r w:rsidRPr="007A3AFF">
        <w:rPr>
          <w:sz w:val="22"/>
          <w:szCs w:val="22"/>
        </w:rPr>
        <w:t xml:space="preserve">, 2016; Probst </w:t>
      </w:r>
      <w:r w:rsidRPr="007A3AFF">
        <w:rPr>
          <w:i/>
          <w:iCs/>
          <w:sz w:val="22"/>
          <w:szCs w:val="22"/>
        </w:rPr>
        <w:t>et al.</w:t>
      </w:r>
      <w:r w:rsidRPr="007A3AFF">
        <w:rPr>
          <w:sz w:val="22"/>
          <w:szCs w:val="22"/>
        </w:rPr>
        <w:t>, 2018)</w:t>
      </w:r>
      <w:r w:rsidRPr="007A3AFF">
        <w:rPr>
          <w:sz w:val="22"/>
          <w:szCs w:val="22"/>
        </w:rPr>
        <w:fldChar w:fldCharType="end"/>
      </w:r>
      <w:r>
        <w:rPr>
          <w:sz w:val="22"/>
          <w:szCs w:val="22"/>
        </w:rPr>
        <w:t>.</w:t>
      </w:r>
      <w:r w:rsidRPr="007A3AFF">
        <w:rPr>
          <w:sz w:val="22"/>
          <w:szCs w:val="22"/>
        </w:rPr>
        <w:t xml:space="preserve"> </w:t>
      </w:r>
      <w:r>
        <w:rPr>
          <w:sz w:val="22"/>
          <w:szCs w:val="22"/>
        </w:rPr>
        <w:t>One significant caveat to these studies is that</w:t>
      </w:r>
      <w:r w:rsidRPr="007A3AFF">
        <w:rPr>
          <w:sz w:val="22"/>
          <w:szCs w:val="22"/>
        </w:rPr>
        <w:t xml:space="preserve"> </w:t>
      </w:r>
      <w:r>
        <w:rPr>
          <w:sz w:val="22"/>
          <w:szCs w:val="22"/>
        </w:rPr>
        <w:t xml:space="preserve">the </w:t>
      </w:r>
      <w:r w:rsidRPr="007A3AFF">
        <w:rPr>
          <w:sz w:val="22"/>
          <w:szCs w:val="22"/>
        </w:rPr>
        <w:t xml:space="preserve">majority of </w:t>
      </w:r>
      <w:r>
        <w:rPr>
          <w:sz w:val="22"/>
          <w:szCs w:val="22"/>
        </w:rPr>
        <w:t>cell density estimates and sequence</w:t>
      </w:r>
      <w:r w:rsidR="000F7BB1">
        <w:rPr>
          <w:sz w:val="22"/>
          <w:szCs w:val="22"/>
        </w:rPr>
        <w:t>-</w:t>
      </w:r>
      <w:r>
        <w:rPr>
          <w:sz w:val="22"/>
          <w:szCs w:val="22"/>
        </w:rPr>
        <w:t xml:space="preserve">based diversity measures are obtained from </w:t>
      </w:r>
      <w:r w:rsidRPr="007A3AFF">
        <w:rPr>
          <w:sz w:val="22"/>
          <w:szCs w:val="22"/>
        </w:rPr>
        <w:t xml:space="preserve">microbial communities </w:t>
      </w:r>
      <w:r>
        <w:rPr>
          <w:sz w:val="22"/>
          <w:szCs w:val="22"/>
        </w:rPr>
        <w:t>filtered from</w:t>
      </w:r>
      <w:r w:rsidRPr="007A3AFF">
        <w:rPr>
          <w:sz w:val="22"/>
          <w:szCs w:val="22"/>
        </w:rPr>
        <w:t xml:space="preserve"> fluids, thus missing a potentially significant contribution from communities attached to surfaces </w:t>
      </w:r>
      <w:r>
        <w:rPr>
          <w:sz w:val="22"/>
          <w:szCs w:val="22"/>
        </w:rPr>
        <w:t>as</w:t>
      </w:r>
      <w:r w:rsidRPr="007A3AFF">
        <w:rPr>
          <w:sz w:val="22"/>
          <w:szCs w:val="22"/>
        </w:rPr>
        <w:t xml:space="preserve"> biofilms. This potential significance is underscored by recent estimates of biofilm</w:t>
      </w:r>
      <w:r>
        <w:rPr>
          <w:sz w:val="22"/>
          <w:szCs w:val="22"/>
        </w:rPr>
        <w:t xml:space="preserve"> biomass</w:t>
      </w:r>
      <w:r w:rsidRPr="007A3AFF">
        <w:rPr>
          <w:sz w:val="22"/>
          <w:szCs w:val="22"/>
        </w:rPr>
        <w:t xml:space="preserve"> in the continental subsurface, totaling as many as 2.4 x 10</w:t>
      </w:r>
      <w:r w:rsidRPr="007A3AFF">
        <w:rPr>
          <w:sz w:val="22"/>
          <w:szCs w:val="22"/>
          <w:vertAlign w:val="superscript"/>
        </w:rPr>
        <w:t>29</w:t>
      </w:r>
      <w:r w:rsidRPr="007A3AFF">
        <w:rPr>
          <w:sz w:val="22"/>
          <w:szCs w:val="22"/>
        </w:rPr>
        <w:t xml:space="preserve"> cells, or </w:t>
      </w:r>
      <w:del w:id="162" w:author="Caitlin Page Casar" w:date="2019-05-26T16:35:00Z">
        <w:r w:rsidRPr="007A3AFF" w:rsidDel="00210353">
          <w:rPr>
            <w:sz w:val="22"/>
            <w:szCs w:val="22"/>
          </w:rPr>
          <w:delText>40</w:delText>
        </w:r>
      </w:del>
      <w:ins w:id="163" w:author="Caitlin Page Casar" w:date="2019-05-26T16:35:00Z">
        <w:r w:rsidR="00210353">
          <w:rPr>
            <w:sz w:val="22"/>
            <w:szCs w:val="22"/>
          </w:rPr>
          <w:t>8</w:t>
        </w:r>
        <w:r w:rsidR="00210353" w:rsidRPr="007A3AFF">
          <w:rPr>
            <w:sz w:val="22"/>
            <w:szCs w:val="22"/>
          </w:rPr>
          <w:t>0</w:t>
        </w:r>
      </w:ins>
      <w:r w:rsidRPr="007A3AFF">
        <w:rPr>
          <w:sz w:val="22"/>
          <w:szCs w:val="22"/>
        </w:rPr>
        <w:t xml:space="preserve">% of </w:t>
      </w:r>
      <w:r>
        <w:rPr>
          <w:sz w:val="22"/>
          <w:szCs w:val="22"/>
        </w:rPr>
        <w:t xml:space="preserve">all </w:t>
      </w:r>
      <w:r w:rsidRPr="007A3AFF">
        <w:rPr>
          <w:sz w:val="22"/>
          <w:szCs w:val="22"/>
        </w:rPr>
        <w:t xml:space="preserve">continental deep subsurface biomass </w:t>
      </w:r>
      <w:r w:rsidRPr="007A3AFF">
        <w:rPr>
          <w:sz w:val="22"/>
          <w:szCs w:val="22"/>
        </w:rPr>
        <w:fldChar w:fldCharType="begin"/>
      </w:r>
      <w:r w:rsidRPr="007A3AFF">
        <w:rPr>
          <w:sz w:val="22"/>
          <w:szCs w:val="22"/>
        </w:rPr>
        <w:instrText xml:space="preserve"> ADDIN ZOTERO_ITEM CSL_CITATION {"citationID":"QoiNTRNs","properties":{"formattedCitation":"(Flemming &amp; Wuertz, 2019)","plainCitation":"(Flemming &amp; Wuertz, 2019)","noteIndex":0},"citationItems":[{"id":424,"uris":["http://zotero.org/users/local/dsI5V9tJ/items/K8LPDDEB"],"uri":["http://zotero.org/users/local/dsI5V9tJ/items/K8LPDDEB"],"itemData":{"id":424,"type":"article-journal","title":"Bacteria and archaea on Earth and their abundance in biofilms","container-title":"Nature Reviews Microbiology","page":"247-260","volume":"17","issue":"4","source":"Crossref","abstract":"Biofilms are a form of collective life with emergent properties that confer many advantages on their inhabitants, and they represent a much higher level of organization than single cells do. However, to date, no global analysis on biofilm abundance exists. We offer a critical discussion of the definition of biofilms and compile current estimates of global cell numbers in major microbial habitats, mindful of the associated uncertainty. Most bacteria and archaea on Earth (1.2 × 1030 cells) exist in the ‘big five’ habitats: deep oceanic subsurface (4 × 1029), upper oceanic sediment (5 × 1028), deep continental subsurface (3 × 1029), soil (3 × 1029) and oceans (1 × 1029). The remaining habitats, including groundwater, the atmosphere, the ocean surface microlayer, humans, animals and the phyllosphere, account for fewer cells by orders of magnitude. Biofilms dominate in all habitats on the surface of the Earth, except in the oceans, accounting for ~80% of bacterial and archaeal cells. In the deep subsurface, however, they cannot always be distinguished from single sessile cells; we estimate that 20–80% of cells in the subsurface exist as biofilms. Hence, overall, 40–80% of cells on Earth reside in biofilms. We conclude that biofilms drive all biogeochemical processes and represent the main way of active bacterial and archaeal life.","DOI":"10.1038/s41579-019-0158-9","ISSN":"1740-1526, 1740-1534","language":"en","author":[{"family":"Flemming","given":"Hans-Curt"},{"family":"Wuertz","given":"Stefan"}],"issued":{"date-parts":[["2019",4]]}}}],"schema":"https://github.com/citation-style-language/schema/raw/master/csl-citation.json"} </w:instrText>
      </w:r>
      <w:r w:rsidRPr="007A3AFF">
        <w:rPr>
          <w:sz w:val="22"/>
          <w:szCs w:val="22"/>
        </w:rPr>
        <w:fldChar w:fldCharType="separate"/>
      </w:r>
      <w:r w:rsidRPr="007A3AFF">
        <w:rPr>
          <w:noProof/>
          <w:sz w:val="22"/>
          <w:szCs w:val="22"/>
        </w:rPr>
        <w:t>(Flemming &amp; Wuertz, 2019)</w:t>
      </w:r>
      <w:r w:rsidRPr="007A3AFF">
        <w:rPr>
          <w:sz w:val="22"/>
          <w:szCs w:val="22"/>
        </w:rPr>
        <w:fldChar w:fldCharType="end"/>
      </w:r>
      <w:r w:rsidRPr="007A3AFF">
        <w:rPr>
          <w:sz w:val="22"/>
          <w:szCs w:val="22"/>
        </w:rPr>
        <w:t xml:space="preserve">. </w:t>
      </w:r>
    </w:p>
    <w:p w14:paraId="355C3B88" w14:textId="2E648EE6" w:rsidR="00500B7C" w:rsidRDefault="00500B7C">
      <w:pPr>
        <w:pStyle w:val="CommentText"/>
        <w:spacing w:before="120" w:line="276" w:lineRule="auto"/>
        <w:jc w:val="both"/>
        <w:rPr>
          <w:sz w:val="22"/>
          <w:szCs w:val="22"/>
        </w:rPr>
        <w:pPrChange w:id="164" w:author="Caitlin Page Casar" w:date="2019-06-04T14:07:00Z">
          <w:pPr>
            <w:pStyle w:val="CommentText"/>
            <w:spacing w:line="276" w:lineRule="auto"/>
            <w:jc w:val="both"/>
          </w:pPr>
        </w:pPrChange>
      </w:pPr>
    </w:p>
    <w:p w14:paraId="1A2AC140" w14:textId="325DF018" w:rsidR="00500B7C" w:rsidRPr="007A3AFF" w:rsidDel="00C70A24" w:rsidRDefault="00500B7C">
      <w:pPr>
        <w:pStyle w:val="CommentText"/>
        <w:spacing w:before="120" w:line="276" w:lineRule="auto"/>
        <w:jc w:val="both"/>
        <w:rPr>
          <w:del w:id="165" w:author="Caitlin Page Casar" w:date="2019-06-04T14:07:00Z"/>
          <w:sz w:val="22"/>
          <w:szCs w:val="22"/>
        </w:rPr>
        <w:pPrChange w:id="166" w:author="Caitlin Page Casar" w:date="2019-06-04T14:07:00Z">
          <w:pPr>
            <w:pStyle w:val="CommentText"/>
            <w:spacing w:line="276" w:lineRule="auto"/>
            <w:jc w:val="both"/>
          </w:pPr>
        </w:pPrChange>
      </w:pPr>
      <w:r>
        <w:rPr>
          <w:sz w:val="22"/>
          <w:szCs w:val="22"/>
        </w:rPr>
        <w:t>B</w:t>
      </w:r>
      <w:r w:rsidRPr="007A3AFF">
        <w:rPr>
          <w:sz w:val="22"/>
          <w:szCs w:val="22"/>
        </w:rPr>
        <w:t>iofilm</w:t>
      </w:r>
      <w:r>
        <w:rPr>
          <w:sz w:val="22"/>
          <w:szCs w:val="22"/>
        </w:rPr>
        <w:t xml:space="preserve"> communities inhabiting the continental deep subsurface</w:t>
      </w:r>
      <w:r w:rsidRPr="007A3AFF">
        <w:rPr>
          <w:sz w:val="22"/>
          <w:szCs w:val="22"/>
        </w:rPr>
        <w:t xml:space="preserve"> have been </w:t>
      </w:r>
      <w:r>
        <w:rPr>
          <w:sz w:val="22"/>
          <w:szCs w:val="22"/>
        </w:rPr>
        <w:t xml:space="preserve">previously </w:t>
      </w:r>
      <w:r w:rsidRPr="007A3AFF">
        <w:rPr>
          <w:sz w:val="22"/>
          <w:szCs w:val="22"/>
        </w:rPr>
        <w:t xml:space="preserve">investigated using both laboratory-based </w:t>
      </w:r>
      <w:r w:rsidRPr="007A3AFF">
        <w:rPr>
          <w:sz w:val="22"/>
          <w:szCs w:val="22"/>
        </w:rPr>
        <w:fldChar w:fldCharType="begin"/>
      </w:r>
      <w:ins w:id="167" w:author="Caitlin Page Casar" w:date="2019-05-26T16:34:00Z">
        <w:r w:rsidR="00210353">
          <w:rPr>
            <w:sz w:val="22"/>
            <w:szCs w:val="22"/>
          </w:rPr>
          <w:instrText xml:space="preserve"> ADDIN ZOTERO_ITEM CSL_CITATION {"citationID":"sVDtc6A5","properties":{"formattedCitation":"(Thomas-Keprta {\\i{}et al.}, 1998)","plainCitation":"(Thomas-Keprta et al., 1998)","noteIndex":0},"citationItems":[{"id":407,"uris":["http://zotero.org/users/local/dsI5V9tJ/items/F4VG7HW8"],"uri":["http://zotero.org/users/local/dsI5V9tJ/items/F4VG7HW8"],"itemData":{"id":407,"type":"article-journal","title":"Bacterial mineralization patterns in basaltic aquifers: Implications for possible life in martian meteorite ALH84001","container-title":"Geology","page":"1031","volume":"26","issue":"11","source":"Crossref","abstract":"To explore the formation and preservation of biogenic features in igneous rocks, we have examined the organisms in experimental basaltic microcosms using scanning and transmission electron microscopy. Four types of microorganisms were recognized on the basis of size, morphology, and chemical composition. Some of the organisms mineralized rapidly, whereas others show no evidence of mineralization. Many mineralized cells are hollow and do not contain evidence of microstructure. Filaments, either attached or no longer attached to organisms, are common. Unattached filaments are mineralized and are most likely bacterial appendages (e.g., prosthecae). Features similar in size and morphology to unattached, mineralized filaments are recognized in martian meteorite ALH84001.","DOI":"10.1130/0091-7613(1998)026&lt;1031:BMPIBA&gt;2.3.CO;2","ISSN":"0091-7613","title-short":"Bacterial mineralization patterns in basaltic aquifers","language":"en","author":[{"family":"Thomas-Keprta","given":"Kathie L."},{"family":"McKay","given":"David S."},{"family":"Wentworth","given":"Susan J."},{"family":"Stevens","given":"Todd O."},{"family":"Taunton","given":"Anne E."},{"family":"Allen","given":"Carlton C."},{"family":"Coleman","given":"Annette"},{"family":"Gibson","given":"Everett K."},{"family":"Romanek","given":"Christopher S."}],"issued":{"date-parts":[["1998"]]}}}],"schema":"https://github.com/citation-style-language/schema/raw/master/csl-citation.json"} </w:instrText>
        </w:r>
      </w:ins>
      <w:del w:id="168" w:author="Caitlin Page Casar" w:date="2019-05-26T16:34:00Z">
        <w:r w:rsidRPr="007A3AFF" w:rsidDel="00210353">
          <w:rPr>
            <w:sz w:val="22"/>
            <w:szCs w:val="22"/>
          </w:rPr>
          <w:delInstrText xml:space="preserve"> ADDIN ZOTERO_ITEM CSL_CITATION {"citationID":"sVDtc6A5","properties":{"formattedCitation":"(Thomas-Keprta {\\i{}et al.}, 1998)","plainCitation":"(Thomas-Keprta et al., 1998)","noteIndex":0},"citationItems":[{"id":407,"uris":["http://zotero.org/users/local/dsI5V9tJ/items/F4VG7HW8"],"uri":["http://zotero.org/users/local/dsI5V9tJ/items/F4VG7HW8"],"itemData":{"id":407,"type":"article-journal","title":"Bacterial mineralization patterns in basaltic aquifers: Implications for possible life in martian meteorite ALH84001","container-title":"Geology","page":"1031","volume":"26","issue":"11","source":"Crossref","abstract":"To explore the formation and preservation of biogenic features in igneous rocks, we have examined the organisms in experimental basaltic microcosms using scanning and transmission electron microscopy. Four types of microorganisms were recognized on the basis of size, morphology, and chemical composition. Some of the organisms mineralized rapidly, whereas others show no evidence of mineralization. Many mineralized cells are hollow and do not contain evidence of microstructure. Filaments, either attached or no longer attached to organisms, are common. Unattached filaments are mineralized and are most likely bacterial appendages (e.g., prosthecae). Features similar in size and morphology to unattached, mineralized filaments are recognized in martian meteorite ALH84001.","DOI":"10.1130/0091-7613(1998)026&lt;1031:BMPIBA&gt;2.3.CO;2","ISSN":"0091-7613","shortTitle":"Bacterial mineralization patterns in basaltic aquifers","language":"en","author":[{"family":"Thomas-Keprta","given":"Kathie L."},{"family":"McKay","given":"David S."},{"family":"Wentworth","given":"Susan J."},{"family":"Stevens","given":"Todd O."},{"family":"Taunton","given":"Anne E."},{"family":"Allen","given":"Carlton C."},{"family":"Coleman","given":"Annette"},{"family":"Gibson","given":"Everett K."},{"family":"Romanek","given":"Christopher S."}],"issued":{"date-parts":[["1998"]]}}}],"schema":"https://github.com/citation-style-language/schema/raw/master/csl-citation.json"} </w:delInstrText>
        </w:r>
      </w:del>
      <w:r w:rsidRPr="007A3AFF">
        <w:rPr>
          <w:sz w:val="22"/>
          <w:szCs w:val="22"/>
        </w:rPr>
        <w:fldChar w:fldCharType="separate"/>
      </w:r>
      <w:r w:rsidRPr="007A3AFF">
        <w:rPr>
          <w:sz w:val="22"/>
          <w:szCs w:val="22"/>
        </w:rPr>
        <w:t xml:space="preserve">(Thomas-Keprta </w:t>
      </w:r>
      <w:r w:rsidRPr="007A3AFF">
        <w:rPr>
          <w:i/>
          <w:iCs/>
          <w:sz w:val="22"/>
          <w:szCs w:val="22"/>
        </w:rPr>
        <w:t>et al.</w:t>
      </w:r>
      <w:r w:rsidRPr="007A3AFF">
        <w:rPr>
          <w:sz w:val="22"/>
          <w:szCs w:val="22"/>
        </w:rPr>
        <w:t>, 1998)</w:t>
      </w:r>
      <w:r w:rsidRPr="007A3AFF">
        <w:rPr>
          <w:sz w:val="22"/>
          <w:szCs w:val="22"/>
        </w:rPr>
        <w:fldChar w:fldCharType="end"/>
      </w:r>
      <w:r w:rsidRPr="007A3AFF">
        <w:rPr>
          <w:sz w:val="22"/>
          <w:szCs w:val="22"/>
        </w:rPr>
        <w:t xml:space="preserve"> and </w:t>
      </w:r>
      <w:r w:rsidRPr="007A3AFF">
        <w:rPr>
          <w:i/>
          <w:sz w:val="22"/>
          <w:szCs w:val="22"/>
        </w:rPr>
        <w:t>in situ</w:t>
      </w:r>
      <w:r w:rsidRPr="007A3AFF">
        <w:rPr>
          <w:sz w:val="22"/>
          <w:szCs w:val="22"/>
        </w:rPr>
        <w:t xml:space="preserve"> cultivation approaches </w:t>
      </w:r>
      <w:r w:rsidRPr="007A3AFF">
        <w:rPr>
          <w:sz w:val="22"/>
          <w:szCs w:val="22"/>
        </w:rPr>
        <w:fldChar w:fldCharType="begin"/>
      </w:r>
      <w:ins w:id="169" w:author="Caitlin Page Casar" w:date="2019-05-26T16:34:00Z">
        <w:r w:rsidR="00210353">
          <w:rPr>
            <w:sz w:val="22"/>
            <w:szCs w:val="22"/>
          </w:rPr>
          <w:instrText xml:space="preserve"> ADDIN ZOTERO_ITEM CSL_CITATION {"citationID":"ki4Y4wWc","properties":{"formattedCitation":"(Moser {\\i{}et al.}, 2003; Lehman {\\i{}et al.}, 2004; Henneberger {\\i{}et al.}, 2006; Wanger {\\i{}et al.}, 2006)","plainCitation":"(Moser et al., 2003; Lehman et al., 2004; Henneberger et al., 2006; Wanger et al., 2006)","dontUpdate":true,"noteIndex":0},"citationItems":[{"id":396,"uris":["http://zotero.org/users/local/dsI5V9tJ/items/8PX3LFSM"],"uri":["http://zotero.org/users/local/dsI5V9tJ/items/8PX3LFSM"],"itemData":{"id":396,"type":"article-journal","title":"Temporal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S."}],"issued":{"date-parts":[["2004",4]]}}},{"id":401,"uris":["http://zotero.org/users/local/dsI5V9tJ/items/9JTRTDYQ"],"uri":["http://zotero.org/users/local/dsI5V9tJ/items/9JTRTDYQ"],"itemData":{"id":401,"type":"article-journal","title":"New Insights into the Lifestyle of the Cold-Loving SM1 Euryarchaeon: Natural Growth as a Monospecies Biofilm in the Subsurface","container-title":"Applied and Environmental Microbiology","page":"192-199","volume":"72","issue":"1","source":"Crossref","DOI":"10.1128/AEM.72.1.192-199.2006","ISSN":"0099-2240","title-short":"New Insights into the Lifestyle of the Cold-Loving SM1 Euryarchaeon","language":"en","author":[{"family":"Henneberger","given":"R."},{"family":"Moissl","given":"C."},{"family":"Amann","given":"T."},{"family":"Rudolph","given":"C."},{"family":"Huber","given":"R."}],"issued":{"date-parts":[["2006",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1521-0529","title-short":"Structural and Chemical Characterization of a Natural Fracture Surface from 2.8 Kilometers Below Land Surface","language":"en","author":[{"family":"Wanger","given":"G."},{"family":"Southam","given":"G."},{"family":"Onstott","given":"T. C."}],"issued":{"date-parts":[["2006",9]]}}}],"schema":"https://github.com/citation-style-language/schema/raw/master/csl-citation.json"} </w:instrText>
        </w:r>
      </w:ins>
      <w:del w:id="170" w:author="Caitlin Page Casar" w:date="2019-05-26T16:34:00Z">
        <w:r w:rsidDel="00210353">
          <w:rPr>
            <w:sz w:val="22"/>
            <w:szCs w:val="22"/>
          </w:rPr>
          <w:delInstrText xml:space="preserve"> ADDIN ZOTERO_ITEM CSL_CITATION {"citationID":"ki4Y4wWc","properties":{"formattedCitation":"(Moser {\\i{}et al.}, 2003; Lehman {\\i{}et al.}, 2004; Henneberger {\\i{}et al.}, 2006; Wanger {\\i{}et al.}, 2006)","plainCitation":"(Moser et al., 2003; Lehman et al., 2004; Henneberger et al., 2006; Wanger et al., 2006)","dontUpdate":true,"noteIndex":0},"citationItems":[{"id":396,"uris":["http://zotero.org/users/local/dsI5V9tJ/items/8PX3LFSM"],"uri":["http://zotero.org/users/local/dsI5V9tJ/items/8PX3LFSM"],"itemData":{"id":396,"type":"article-journal","title":"Temporal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S."}],"issued":{"date-parts":[["2004",4]]}}},{"id":401,"uris":["http://zotero.org/users/local/dsI5V9tJ/items/9JTRTDYQ"],"uri":["http://zotero.org/users/local/dsI5V9tJ/items/9JTRTDYQ"],"itemData":{"id":401,"type":"article-journal","title":"New Insights into the Lifestyle of the Cold-Loving SM1 Euryarchaeon: Natural Growth as a Monospecies Biofilm in the Subsurface","container-title":"Applied and Environmental Microbiology","page":"192-199","volume":"72","issue":"1","source":"Crossref","DOI":"10.1128/AEM.72.1.192-199.2006","ISSN":"0099-2240","shortTitle":"New Insights into the Lifestyle of the Cold-Loving SM1 Euryarchaeon","language":"en","author":[{"family":"Henneberger","given":"R."},{"family":"Moissl","given":"C."},{"family":"Amann","given":"T."},{"family":"Rudolph","given":"C."},{"family":"Huber","given":"R."}],"issued":{"date-parts":[["2006",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1521-0529","shortTitle":"Structural and Chemical Characterization of a Natural Fracture Surface from 2.8 Kilometers Below Land Surface","language":"en","author":[{"family":"Wanger","given":"G."},{"family":"Southam","given":"G."},{"family":"Onstott","given":"T. C."}],"issued":{"date-parts":[["2006",9]]}}}],"schema":"https://github.com/citation-style-language/schema/raw/master/csl-citation.json"} </w:delInstrText>
        </w:r>
      </w:del>
      <w:r w:rsidRPr="007A3AFF">
        <w:rPr>
          <w:sz w:val="22"/>
          <w:szCs w:val="22"/>
        </w:rPr>
        <w:fldChar w:fldCharType="separate"/>
      </w:r>
      <w:r w:rsidRPr="007A3AFF">
        <w:rPr>
          <w:sz w:val="22"/>
          <w:szCs w:val="22"/>
        </w:rPr>
        <w:t xml:space="preserve">(Moser </w:t>
      </w:r>
      <w:r w:rsidRPr="007A3AFF">
        <w:rPr>
          <w:i/>
          <w:iCs/>
          <w:sz w:val="22"/>
          <w:szCs w:val="22"/>
        </w:rPr>
        <w:t>et al.</w:t>
      </w:r>
      <w:r w:rsidRPr="007A3AFF">
        <w:rPr>
          <w:sz w:val="22"/>
          <w:szCs w:val="22"/>
        </w:rPr>
        <w:t xml:space="preserve">, 2003; Lehman </w:t>
      </w:r>
      <w:r w:rsidRPr="007A3AFF">
        <w:rPr>
          <w:i/>
          <w:iCs/>
          <w:sz w:val="22"/>
          <w:szCs w:val="22"/>
        </w:rPr>
        <w:t>et al.</w:t>
      </w:r>
      <w:r w:rsidRPr="007A3AFF">
        <w:rPr>
          <w:sz w:val="22"/>
          <w:szCs w:val="22"/>
        </w:rPr>
        <w:t xml:space="preserve">, 2004; Henneberger </w:t>
      </w:r>
      <w:r w:rsidRPr="007A3AFF">
        <w:rPr>
          <w:i/>
          <w:iCs/>
          <w:sz w:val="22"/>
          <w:szCs w:val="22"/>
        </w:rPr>
        <w:t>et al.</w:t>
      </w:r>
      <w:r w:rsidRPr="007A3AFF">
        <w:rPr>
          <w:sz w:val="22"/>
          <w:szCs w:val="22"/>
        </w:rPr>
        <w:t>, 2006)</w:t>
      </w:r>
      <w:r w:rsidRPr="007A3AFF">
        <w:rPr>
          <w:sz w:val="22"/>
          <w:szCs w:val="22"/>
        </w:rPr>
        <w:fldChar w:fldCharType="end"/>
      </w:r>
      <w:r w:rsidRPr="007A3AFF">
        <w:rPr>
          <w:sz w:val="22"/>
          <w:szCs w:val="22"/>
        </w:rPr>
        <w:t>. These studies were among</w:t>
      </w:r>
      <w:r>
        <w:rPr>
          <w:sz w:val="22"/>
          <w:szCs w:val="22"/>
        </w:rPr>
        <w:t xml:space="preserve"> the first to</w:t>
      </w:r>
      <w:r w:rsidRPr="007A3AFF">
        <w:rPr>
          <w:sz w:val="22"/>
          <w:szCs w:val="22"/>
        </w:rPr>
        <w:t xml:space="preserve"> </w:t>
      </w:r>
      <w:r>
        <w:rPr>
          <w:sz w:val="22"/>
          <w:szCs w:val="22"/>
        </w:rPr>
        <w:t>identify the potential importance of</w:t>
      </w:r>
      <w:r w:rsidRPr="007A3AFF">
        <w:rPr>
          <w:sz w:val="22"/>
          <w:szCs w:val="22"/>
        </w:rPr>
        <w:t xml:space="preserve"> attached</w:t>
      </w:r>
      <w:r>
        <w:rPr>
          <w:sz w:val="22"/>
          <w:szCs w:val="22"/>
        </w:rPr>
        <w:t xml:space="preserve"> communities in</w:t>
      </w:r>
      <w:r w:rsidRPr="007A3AFF">
        <w:rPr>
          <w:sz w:val="22"/>
          <w:szCs w:val="22"/>
        </w:rPr>
        <w:t xml:space="preserve"> the deep biosphere, </w:t>
      </w:r>
      <w:r>
        <w:rPr>
          <w:sz w:val="22"/>
          <w:szCs w:val="22"/>
        </w:rPr>
        <w:t>noting</w:t>
      </w:r>
      <w:r w:rsidRPr="007A3AFF">
        <w:rPr>
          <w:sz w:val="22"/>
          <w:szCs w:val="22"/>
        </w:rPr>
        <w:t xml:space="preserve"> the potential for significant diversity and biomass in biofilm communities. Direct observations of </w:t>
      </w:r>
      <w:r>
        <w:rPr>
          <w:sz w:val="22"/>
          <w:szCs w:val="22"/>
        </w:rPr>
        <w:t xml:space="preserve">South African </w:t>
      </w:r>
      <w:r w:rsidRPr="007A3AFF">
        <w:rPr>
          <w:sz w:val="22"/>
          <w:szCs w:val="22"/>
        </w:rPr>
        <w:t xml:space="preserve">biofilms on pristine fracture surfaces and </w:t>
      </w:r>
      <w:r>
        <w:rPr>
          <w:sz w:val="22"/>
          <w:szCs w:val="22"/>
        </w:rPr>
        <w:t xml:space="preserve">within </w:t>
      </w:r>
      <w:r w:rsidRPr="007A3AFF">
        <w:rPr>
          <w:i/>
          <w:sz w:val="22"/>
          <w:szCs w:val="22"/>
        </w:rPr>
        <w:t>in situ</w:t>
      </w:r>
      <w:r w:rsidRPr="007A3AFF">
        <w:rPr>
          <w:sz w:val="22"/>
          <w:szCs w:val="22"/>
        </w:rPr>
        <w:t xml:space="preserve"> </w:t>
      </w:r>
      <w:r>
        <w:rPr>
          <w:sz w:val="22"/>
          <w:szCs w:val="22"/>
        </w:rPr>
        <w:t xml:space="preserve">incubation </w:t>
      </w:r>
      <w:r w:rsidRPr="007A3AFF">
        <w:rPr>
          <w:sz w:val="22"/>
          <w:szCs w:val="22"/>
        </w:rPr>
        <w:t>experiments estimated cell densities ranging from 5 x 10</w:t>
      </w:r>
      <w:r w:rsidRPr="007A3AFF">
        <w:rPr>
          <w:sz w:val="22"/>
          <w:szCs w:val="22"/>
          <w:vertAlign w:val="superscript"/>
        </w:rPr>
        <w:t>4</w:t>
      </w:r>
      <w:r w:rsidRPr="007A3AFF">
        <w:rPr>
          <w:sz w:val="22"/>
          <w:szCs w:val="22"/>
        </w:rPr>
        <w:t xml:space="preserve"> to 3.4 x 10</w:t>
      </w:r>
      <w:r w:rsidRPr="007A3AFF">
        <w:rPr>
          <w:sz w:val="22"/>
          <w:szCs w:val="22"/>
          <w:vertAlign w:val="superscript"/>
        </w:rPr>
        <w:t>6</w:t>
      </w:r>
      <w:r w:rsidRPr="007A3AFF">
        <w:rPr>
          <w:sz w:val="22"/>
          <w:szCs w:val="22"/>
        </w:rPr>
        <w:t xml:space="preserve"> cells/mm</w:t>
      </w:r>
      <w:r w:rsidRPr="007A3AFF">
        <w:rPr>
          <w:sz w:val="22"/>
          <w:szCs w:val="22"/>
          <w:vertAlign w:val="superscript"/>
        </w:rPr>
        <w:t>2</w:t>
      </w:r>
      <w:r w:rsidRPr="007A3AFF">
        <w:rPr>
          <w:sz w:val="22"/>
          <w:szCs w:val="22"/>
        </w:rPr>
        <w:t xml:space="preserve"> </w:t>
      </w:r>
      <w:r w:rsidRPr="007A3AFF">
        <w:rPr>
          <w:sz w:val="22"/>
          <w:szCs w:val="22"/>
        </w:rPr>
        <w:fldChar w:fldCharType="begin"/>
      </w:r>
      <w:ins w:id="171" w:author="Caitlin Page Casar" w:date="2019-05-26T16:34:00Z">
        <w:r w:rsidR="00210353">
          <w:rPr>
            <w:sz w:val="22"/>
            <w:szCs w:val="22"/>
          </w:rPr>
          <w:instrText xml:space="preserve"> ADDIN ZOTERO_ITEM CSL_CITATION {"citationID":"JcZRNIkD","properties":{"formattedCitation":"(Moser {\\i{}et al.}, 2003; Wanger {\\i{}et al.}, 2006)","plainCitation":"(Moser et al., 2003; Wanger et al., 2006)","noteIndex":0},"citationItems":[{"id":396,"uris":["http://zotero.org/users/local/dsI5V9tJ/items/8PX3LFSM"],"uri":["http://zotero.org/users/local/dsI5V9tJ/items/8PX3LFSM"],"itemData":{"id":396,"type":"article-journal","title":"Temporal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1521-0529","title-short":"Structural and Chemical Characterization of a Natural Fracture Surface from 2.8 Kilometers Below Land Surface","language":"en","author":[{"family":"Wanger","given":"G."},{"family":"Southam","given":"G."},{"family":"Onstott","given":"T. C."}],"issued":{"date-parts":[["2006",9]]}}}],"schema":"https://github.com/citation-style-language/schema/raw/master/csl-citation.json"} </w:instrText>
        </w:r>
      </w:ins>
      <w:del w:id="172" w:author="Caitlin Page Casar" w:date="2019-05-26T16:34:00Z">
        <w:r w:rsidRPr="007A3AFF" w:rsidDel="00210353">
          <w:rPr>
            <w:sz w:val="22"/>
            <w:szCs w:val="22"/>
          </w:rPr>
          <w:delInstrText xml:space="preserve"> ADDIN ZOTERO_ITEM CSL_CITATION {"citationID":"JcZRNIkD","properties":{"formattedCitation":"(Moser {\\i{}et al.}, 2003; Wanger {\\i{}et al.}, 2006)","plainCitation":"(Moser et al., 2003; Wanger et al., 2006)","noteIndex":0},"citationItems":[{"id":396,"uris":["http://zotero.org/users/local/dsI5V9tJ/items/8PX3LFSM"],"uri":["http://zotero.org/users/local/dsI5V9tJ/items/8PX3LFSM"],"itemData":{"id":396,"type":"article-journal","title":"Temporal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1521-0529","shortTitle":"Structural and Chemical Characterization of a Natural Fracture Surface from 2.8 Kilometers Below Land Surface","language":"en","author":[{"family":"Wanger","given":"G."},{"family":"Southam","given":"G."},{"family":"Onstott","given":"T. C."}],"issued":{"date-parts":[["2006",9]]}}}],"schema":"https://github.com/citation-style-language/schema/raw/master/csl-citation.json"} </w:delInstrText>
        </w:r>
      </w:del>
      <w:r w:rsidRPr="007A3AFF">
        <w:rPr>
          <w:sz w:val="22"/>
          <w:szCs w:val="22"/>
        </w:rPr>
        <w:fldChar w:fldCharType="separate"/>
      </w:r>
      <w:r w:rsidRPr="007A3AFF">
        <w:rPr>
          <w:sz w:val="22"/>
          <w:szCs w:val="22"/>
        </w:rPr>
        <w:t xml:space="preserve">(Moser </w:t>
      </w:r>
      <w:r w:rsidRPr="007A3AFF">
        <w:rPr>
          <w:i/>
          <w:iCs/>
          <w:sz w:val="22"/>
          <w:szCs w:val="22"/>
        </w:rPr>
        <w:t>et al.</w:t>
      </w:r>
      <w:r w:rsidRPr="007A3AFF">
        <w:rPr>
          <w:sz w:val="22"/>
          <w:szCs w:val="22"/>
        </w:rPr>
        <w:t xml:space="preserve">, 2003; Wanger </w:t>
      </w:r>
      <w:r w:rsidRPr="007A3AFF">
        <w:rPr>
          <w:i/>
          <w:iCs/>
          <w:sz w:val="22"/>
          <w:szCs w:val="22"/>
        </w:rPr>
        <w:t>et al.</w:t>
      </w:r>
      <w:r w:rsidRPr="007A3AFF">
        <w:rPr>
          <w:sz w:val="22"/>
          <w:szCs w:val="22"/>
        </w:rPr>
        <w:t>, 2006)</w:t>
      </w:r>
      <w:r w:rsidRPr="007A3AFF">
        <w:rPr>
          <w:sz w:val="22"/>
          <w:szCs w:val="22"/>
        </w:rPr>
        <w:fldChar w:fldCharType="end"/>
      </w:r>
      <w:r w:rsidRPr="007A3AFF">
        <w:rPr>
          <w:sz w:val="22"/>
          <w:szCs w:val="22"/>
        </w:rPr>
        <w:t xml:space="preserve">. Compared to </w:t>
      </w:r>
      <w:ins w:id="173" w:author="Maggie Osburn" w:date="2019-07-17T09:53:00Z">
        <w:r w:rsidR="00255598">
          <w:rPr>
            <w:sz w:val="22"/>
            <w:szCs w:val="22"/>
          </w:rPr>
          <w:t xml:space="preserve">the </w:t>
        </w:r>
      </w:ins>
      <w:r w:rsidRPr="007A3AFF">
        <w:rPr>
          <w:sz w:val="22"/>
          <w:szCs w:val="22"/>
        </w:rPr>
        <w:t xml:space="preserve">relatively low cell densities estimated </w:t>
      </w:r>
      <w:r w:rsidRPr="007A3AFF">
        <w:rPr>
          <w:sz w:val="22"/>
          <w:szCs w:val="22"/>
        </w:rPr>
        <w:lastRenderedPageBreak/>
        <w:t xml:space="preserve">from the </w:t>
      </w:r>
      <w:r>
        <w:rPr>
          <w:sz w:val="22"/>
          <w:szCs w:val="22"/>
        </w:rPr>
        <w:t xml:space="preserve">contemporaneous </w:t>
      </w:r>
      <w:r w:rsidRPr="007A3AFF">
        <w:rPr>
          <w:sz w:val="22"/>
          <w:szCs w:val="22"/>
        </w:rPr>
        <w:t xml:space="preserve">fracture fluids, </w:t>
      </w:r>
      <w:r>
        <w:rPr>
          <w:sz w:val="22"/>
          <w:szCs w:val="22"/>
        </w:rPr>
        <w:t xml:space="preserve">high </w:t>
      </w:r>
      <w:r w:rsidRPr="007A3AFF">
        <w:rPr>
          <w:sz w:val="22"/>
          <w:szCs w:val="22"/>
        </w:rPr>
        <w:t>biofilm cell densities suggest</w:t>
      </w:r>
      <w:r>
        <w:rPr>
          <w:sz w:val="22"/>
          <w:szCs w:val="22"/>
        </w:rPr>
        <w:t>ed</w:t>
      </w:r>
      <w:r w:rsidRPr="007A3AFF">
        <w:rPr>
          <w:sz w:val="22"/>
          <w:szCs w:val="22"/>
        </w:rPr>
        <w:t xml:space="preserve"> a competitive advantage to </w:t>
      </w:r>
      <w:del w:id="174" w:author="Maggie Osburn" w:date="2019-07-17T09:54:00Z">
        <w:r w:rsidRPr="007A3AFF" w:rsidDel="00255598">
          <w:rPr>
            <w:sz w:val="22"/>
            <w:szCs w:val="22"/>
          </w:rPr>
          <w:delText>cellular attachment to rock surfaces</w:delText>
        </w:r>
      </w:del>
      <w:ins w:id="175" w:author="Maggie Osburn" w:date="2019-07-17T09:54:00Z">
        <w:r w:rsidR="00255598">
          <w:rPr>
            <w:sz w:val="22"/>
            <w:szCs w:val="22"/>
          </w:rPr>
          <w:t>biofilm formation</w:t>
        </w:r>
      </w:ins>
      <w:r w:rsidRPr="007A3AFF">
        <w:rPr>
          <w:sz w:val="22"/>
          <w:szCs w:val="22"/>
        </w:rPr>
        <w:t xml:space="preserve"> under oligotrophic conditions</w:t>
      </w:r>
      <w:ins w:id="176" w:author="Caitlin Page Casar" w:date="2019-07-17T12:02:00Z">
        <w:r w:rsidR="001072B5">
          <w:rPr>
            <w:sz w:val="22"/>
            <w:szCs w:val="22"/>
          </w:rPr>
          <w:t xml:space="preserve">. </w:t>
        </w:r>
      </w:ins>
      <w:ins w:id="177" w:author="Caitlin Page Casar" w:date="2019-07-31T13:16:00Z">
        <w:r w:rsidR="005F5F43">
          <w:rPr>
            <w:sz w:val="22"/>
            <w:szCs w:val="22"/>
          </w:rPr>
          <w:t>Biofilm c</w:t>
        </w:r>
      </w:ins>
      <w:ins w:id="178" w:author="Caitlin Page Casar" w:date="2019-07-31T13:15:00Z">
        <w:r w:rsidR="005F5F43">
          <w:rPr>
            <w:sz w:val="22"/>
            <w:szCs w:val="22"/>
          </w:rPr>
          <w:t xml:space="preserve">olonization may be </w:t>
        </w:r>
      </w:ins>
      <w:ins w:id="179" w:author="Caitlin Page Casar" w:date="2019-07-31T13:17:00Z">
        <w:r w:rsidR="005F5F43">
          <w:rPr>
            <w:sz w:val="22"/>
            <w:szCs w:val="22"/>
          </w:rPr>
          <w:t>promoted</w:t>
        </w:r>
      </w:ins>
      <w:ins w:id="180" w:author="Caitlin Page Casar" w:date="2019-07-31T13:15:00Z">
        <w:r w:rsidR="005F5F43">
          <w:rPr>
            <w:sz w:val="22"/>
            <w:szCs w:val="22"/>
          </w:rPr>
          <w:t xml:space="preserve"> by</w:t>
        </w:r>
      </w:ins>
      <w:del w:id="181" w:author="Caitlin Page Casar" w:date="2019-07-17T12:01:00Z">
        <w:r w:rsidRPr="007A3AFF" w:rsidDel="001072B5">
          <w:rPr>
            <w:sz w:val="22"/>
            <w:szCs w:val="22"/>
          </w:rPr>
          <w:delText xml:space="preserve">. </w:delText>
        </w:r>
      </w:del>
      <w:ins w:id="182" w:author="Caitlin Page Casar" w:date="2019-07-17T12:03:00Z">
        <w:r w:rsidR="001072B5">
          <w:rPr>
            <w:sz w:val="22"/>
            <w:szCs w:val="22"/>
          </w:rPr>
          <w:t xml:space="preserve"> </w:t>
        </w:r>
      </w:ins>
      <w:ins w:id="183" w:author="Caitlin Page Casar" w:date="2019-07-31T13:16:00Z">
        <w:r w:rsidR="005F5F43">
          <w:rPr>
            <w:sz w:val="22"/>
            <w:szCs w:val="22"/>
          </w:rPr>
          <w:t xml:space="preserve">concentration of </w:t>
        </w:r>
      </w:ins>
      <w:ins w:id="184" w:author="Caitlin Page Casar" w:date="2019-07-17T12:05:00Z">
        <w:r w:rsidR="001072B5">
          <w:rPr>
            <w:sz w:val="22"/>
            <w:szCs w:val="22"/>
          </w:rPr>
          <w:t xml:space="preserve">nutrients </w:t>
        </w:r>
      </w:ins>
      <w:ins w:id="185" w:author="Caitlin Page Casar" w:date="2019-07-17T12:10:00Z">
        <w:r w:rsidR="001072B5">
          <w:rPr>
            <w:sz w:val="22"/>
            <w:szCs w:val="22"/>
          </w:rPr>
          <w:t xml:space="preserve">on </w:t>
        </w:r>
      </w:ins>
      <w:ins w:id="186" w:author="Caitlin Page Casar" w:date="2019-07-31T13:16:00Z">
        <w:r w:rsidR="005F5F43">
          <w:rPr>
            <w:sz w:val="22"/>
            <w:szCs w:val="22"/>
          </w:rPr>
          <w:t xml:space="preserve">rock </w:t>
        </w:r>
      </w:ins>
      <w:ins w:id="187" w:author="Caitlin Page Casar" w:date="2019-07-17T12:10:00Z">
        <w:r w:rsidR="001072B5">
          <w:rPr>
            <w:sz w:val="22"/>
            <w:szCs w:val="22"/>
          </w:rPr>
          <w:t xml:space="preserve">surfaces via </w:t>
        </w:r>
      </w:ins>
      <w:ins w:id="188" w:author="Caitlin Page Casar" w:date="2019-07-17T12:03:00Z">
        <w:r w:rsidR="001072B5">
          <w:rPr>
            <w:sz w:val="22"/>
            <w:szCs w:val="22"/>
          </w:rPr>
          <w:t>adsorption of hydrophobic molecules such as fatty acids</w:t>
        </w:r>
      </w:ins>
      <w:ins w:id="189" w:author="Caitlin Page Casar" w:date="2019-07-17T12:00:00Z">
        <w:r w:rsidR="001072B5">
          <w:rPr>
            <w:sz w:val="22"/>
            <w:szCs w:val="22"/>
          </w:rPr>
          <w:t xml:space="preserve"> </w:t>
        </w:r>
        <w:r w:rsidR="001072B5">
          <w:rPr>
            <w:sz w:val="22"/>
            <w:szCs w:val="22"/>
          </w:rPr>
          <w:fldChar w:fldCharType="begin"/>
        </w:r>
      </w:ins>
      <w:ins w:id="190" w:author="Caitlin Page Casar" w:date="2019-07-17T12:01:00Z">
        <w:r w:rsidR="001072B5">
          <w:rPr>
            <w:sz w:val="22"/>
            <w:szCs w:val="22"/>
          </w:rPr>
          <w:instrText xml:space="preserve"> ADDIN ZOTERO_ITEM CSL_CITATION {"citationID":"2dWIRbep","properties":{"formattedCitation":"(Marshall, 1988)","plainCitation":"(Marshall, 1988)","noteIndex":0},"citationItems":[{"id":484,"uris":["http://zotero.org/users/local/dsI5V9tJ/items/SSVFRVSW"],"uri":["http://zotero.org/users/local/dsI5V9tJ/items/SSVFRVSW"],"itemData":{"id":484,"type":"article-journal","title":"Adhesion and growth of bacteria at surfaces in oligotrophic habitats","container-title":"Canadian Journal of Microbiology","page":"503-506","volume":"34","issue":"4","source":"Crossref","DOI":"10.1139/m88-086","ISSN":"0008-4166, 1480-3275","language":"en","author":[{"family":"Marshall","given":"Kevin C."}],"issued":{"date-parts":[["1988",4]]}}}],"schema":"https://github.com/citation-style-language/schema/raw/master/csl-citation.json"} </w:instrText>
        </w:r>
      </w:ins>
      <w:r w:rsidR="001072B5">
        <w:rPr>
          <w:sz w:val="22"/>
          <w:szCs w:val="22"/>
        </w:rPr>
        <w:fldChar w:fldCharType="separate"/>
      </w:r>
      <w:ins w:id="191" w:author="Caitlin Page Casar" w:date="2019-07-17T12:01:00Z">
        <w:r w:rsidR="001072B5">
          <w:rPr>
            <w:noProof/>
            <w:sz w:val="22"/>
            <w:szCs w:val="22"/>
          </w:rPr>
          <w:t>(Marshall, 1988)</w:t>
        </w:r>
      </w:ins>
      <w:ins w:id="192" w:author="Caitlin Page Casar" w:date="2019-07-17T12:00:00Z">
        <w:r w:rsidR="001072B5">
          <w:rPr>
            <w:sz w:val="22"/>
            <w:szCs w:val="22"/>
          </w:rPr>
          <w:fldChar w:fldCharType="end"/>
        </w:r>
      </w:ins>
      <w:ins w:id="193" w:author="Caitlin Page Casar" w:date="2019-07-17T12:05:00Z">
        <w:r w:rsidR="001072B5">
          <w:rPr>
            <w:sz w:val="22"/>
            <w:szCs w:val="22"/>
          </w:rPr>
          <w:t xml:space="preserve"> or </w:t>
        </w:r>
      </w:ins>
      <w:ins w:id="194" w:author="Caitlin Page Casar" w:date="2019-07-17T12:06:00Z">
        <w:r w:rsidR="001072B5">
          <w:rPr>
            <w:sz w:val="22"/>
            <w:szCs w:val="22"/>
          </w:rPr>
          <w:t>adsorption</w:t>
        </w:r>
      </w:ins>
      <w:ins w:id="195" w:author="Caitlin Page Casar" w:date="2019-07-17T12:07:00Z">
        <w:r w:rsidR="001072B5">
          <w:rPr>
            <w:sz w:val="22"/>
            <w:szCs w:val="22"/>
          </w:rPr>
          <w:t xml:space="preserve"> of cations</w:t>
        </w:r>
      </w:ins>
      <w:ins w:id="196" w:author="Caitlin Page Casar" w:date="2019-07-17T12:06:00Z">
        <w:r w:rsidR="001072B5">
          <w:rPr>
            <w:sz w:val="22"/>
            <w:szCs w:val="22"/>
          </w:rPr>
          <w:t xml:space="preserve"> </w:t>
        </w:r>
      </w:ins>
      <w:ins w:id="197" w:author="Caitlin Page Casar" w:date="2019-07-17T12:07:00Z">
        <w:r w:rsidR="001072B5">
          <w:rPr>
            <w:sz w:val="22"/>
            <w:szCs w:val="22"/>
          </w:rPr>
          <w:fldChar w:fldCharType="begin"/>
        </w:r>
        <w:r w:rsidR="001072B5">
          <w:rPr>
            <w:sz w:val="22"/>
            <w:szCs w:val="22"/>
          </w:rPr>
          <w:instrText xml:space="preserve"> ADDIN ZOTERO_ITEM CSL_CITATION {"citationID":"qYL3PVOn","properties":{"formattedCitation":"(Prakash {\\i{}et al.}, 2003)","plainCitation":"(Prakash et al., 2003)","noteIndex":0},"citationItems":[{"id":482,"uris":["http://zotero.org/users/local/dsI5V9tJ/items/X86U6Z59"],"uri":["http://zotero.org/users/local/dsI5V9tJ/items/X86U6Z59"],"itemData":{"id":482,"type":"article-journal","title":"Biofilms: A survival strategy of bacteria","container-title":"CURRENT SCIENCE","page":"9","volume":"85","issue":"9","source":"Zotero","language":"en","author":[{"family":"Prakash","given":"B"},{"family":"Veeregowda","given":"B M"},{"family":"Krishnappa","given":"G"}],"issued":{"date-parts":[["2003"]]}}}],"schema":"https://github.com/citation-style-language/schema/raw/master/csl-citation.json"} </w:instrText>
        </w:r>
      </w:ins>
      <w:r w:rsidR="001072B5">
        <w:rPr>
          <w:sz w:val="22"/>
          <w:szCs w:val="22"/>
        </w:rPr>
        <w:fldChar w:fldCharType="separate"/>
      </w:r>
      <w:ins w:id="198" w:author="Caitlin Page Casar" w:date="2019-07-17T12:07:00Z">
        <w:r w:rsidR="001072B5" w:rsidRPr="001072B5">
          <w:rPr>
            <w:sz w:val="22"/>
            <w:rPrChange w:id="199" w:author="Caitlin Page Casar" w:date="2019-07-17T12:07:00Z">
              <w:rPr/>
            </w:rPrChange>
          </w:rPr>
          <w:t xml:space="preserve">(Prakash </w:t>
        </w:r>
        <w:r w:rsidR="001072B5" w:rsidRPr="001072B5">
          <w:rPr>
            <w:i/>
            <w:iCs/>
            <w:sz w:val="22"/>
            <w:rPrChange w:id="200" w:author="Caitlin Page Casar" w:date="2019-07-17T12:07:00Z">
              <w:rPr>
                <w:i/>
                <w:iCs/>
              </w:rPr>
            </w:rPrChange>
          </w:rPr>
          <w:t>et al.</w:t>
        </w:r>
        <w:r w:rsidR="001072B5" w:rsidRPr="001072B5">
          <w:rPr>
            <w:sz w:val="22"/>
            <w:rPrChange w:id="201" w:author="Caitlin Page Casar" w:date="2019-07-17T12:07:00Z">
              <w:rPr/>
            </w:rPrChange>
          </w:rPr>
          <w:t>, 2003)</w:t>
        </w:r>
        <w:r w:rsidR="001072B5">
          <w:rPr>
            <w:sz w:val="22"/>
            <w:szCs w:val="22"/>
          </w:rPr>
          <w:fldChar w:fldCharType="end"/>
        </w:r>
      </w:ins>
      <w:ins w:id="202" w:author="Caitlin Page Casar" w:date="2019-07-17T12:01:00Z">
        <w:r w:rsidR="001072B5">
          <w:rPr>
            <w:sz w:val="22"/>
            <w:szCs w:val="22"/>
          </w:rPr>
          <w:t xml:space="preserve">. </w:t>
        </w:r>
      </w:ins>
      <w:ins w:id="203" w:author="Caitlin Page Casar" w:date="2019-07-31T13:16:00Z">
        <w:r w:rsidR="005F5F43">
          <w:rPr>
            <w:sz w:val="22"/>
            <w:szCs w:val="22"/>
          </w:rPr>
          <w:t xml:space="preserve">Further, the biofilm matrix itself </w:t>
        </w:r>
      </w:ins>
      <w:ins w:id="204" w:author="Caitlin Page Casar" w:date="2019-07-31T13:17:00Z">
        <w:r w:rsidR="005F5F43">
          <w:rPr>
            <w:sz w:val="22"/>
            <w:szCs w:val="22"/>
          </w:rPr>
          <w:t xml:space="preserve">can adsorb nutrients, as well as enhance </w:t>
        </w:r>
      </w:ins>
      <w:ins w:id="205" w:author="Caitlin Page Casar" w:date="2019-07-31T13:14:00Z">
        <w:r w:rsidR="005F5F43">
          <w:rPr>
            <w:sz w:val="22"/>
            <w:szCs w:val="22"/>
          </w:rPr>
          <w:t xml:space="preserve">nutrient recycling from lysed cells in the biofilm matrix, </w:t>
        </w:r>
      </w:ins>
      <w:ins w:id="206" w:author="Caitlin Page Casar" w:date="2019-07-31T13:27:00Z">
        <w:r w:rsidR="005F5F43">
          <w:rPr>
            <w:sz w:val="22"/>
            <w:szCs w:val="22"/>
          </w:rPr>
          <w:t>p</w:t>
        </w:r>
      </w:ins>
      <w:ins w:id="207" w:author="Caitlin Page Casar" w:date="2019-07-31T13:28:00Z">
        <w:r w:rsidR="005F5F43">
          <w:rPr>
            <w:sz w:val="22"/>
            <w:szCs w:val="22"/>
          </w:rPr>
          <w:t xml:space="preserve">romote synergetic cell-to-cell interactions, </w:t>
        </w:r>
      </w:ins>
      <w:ins w:id="208" w:author="Caitlin Page Casar" w:date="2019-07-31T13:14:00Z">
        <w:r w:rsidR="005F5F43">
          <w:rPr>
            <w:sz w:val="22"/>
            <w:szCs w:val="22"/>
          </w:rPr>
          <w:t xml:space="preserve">and </w:t>
        </w:r>
      </w:ins>
      <w:ins w:id="209" w:author="Caitlin Page Casar" w:date="2019-07-31T13:17:00Z">
        <w:r w:rsidR="005F5F43">
          <w:rPr>
            <w:sz w:val="22"/>
            <w:szCs w:val="22"/>
          </w:rPr>
          <w:t>promot</w:t>
        </w:r>
      </w:ins>
      <w:ins w:id="210" w:author="Caitlin Page Casar" w:date="2019-07-31T13:18:00Z">
        <w:r w:rsidR="005F5F43">
          <w:rPr>
            <w:sz w:val="22"/>
            <w:szCs w:val="22"/>
          </w:rPr>
          <w:t xml:space="preserve">e </w:t>
        </w:r>
      </w:ins>
      <w:ins w:id="211" w:author="Caitlin Page Casar" w:date="2019-07-31T13:14:00Z">
        <w:r w:rsidR="005F5F43">
          <w:rPr>
            <w:sz w:val="22"/>
            <w:szCs w:val="22"/>
          </w:rPr>
          <w:t>evolutionary advantage</w:t>
        </w:r>
      </w:ins>
      <w:ins w:id="212" w:author="Caitlin Page Casar" w:date="2019-07-31T13:19:00Z">
        <w:r w:rsidR="005F5F43">
          <w:rPr>
            <w:sz w:val="22"/>
            <w:szCs w:val="22"/>
          </w:rPr>
          <w:t xml:space="preserve"> via gene </w:t>
        </w:r>
      </w:ins>
      <w:ins w:id="213" w:author="Caitlin Page Casar" w:date="2019-07-31T13:27:00Z">
        <w:r w:rsidR="005F5F43">
          <w:rPr>
            <w:sz w:val="22"/>
            <w:szCs w:val="22"/>
          </w:rPr>
          <w:t>exchange</w:t>
        </w:r>
      </w:ins>
      <w:ins w:id="214" w:author="Caitlin Page Casar" w:date="2019-07-31T13:20:00Z">
        <w:r w:rsidR="005F5F43">
          <w:rPr>
            <w:sz w:val="22"/>
            <w:szCs w:val="22"/>
          </w:rPr>
          <w:t xml:space="preserve"> </w:t>
        </w:r>
        <w:r w:rsidR="005F5F43">
          <w:rPr>
            <w:sz w:val="22"/>
            <w:szCs w:val="22"/>
          </w:rPr>
          <w:fldChar w:fldCharType="begin"/>
        </w:r>
      </w:ins>
      <w:ins w:id="215" w:author="Caitlin Page Casar" w:date="2019-07-31T13:22:00Z">
        <w:r w:rsidR="005F5F43">
          <w:rPr>
            <w:sz w:val="22"/>
            <w:szCs w:val="22"/>
          </w:rPr>
          <w:instrText xml:space="preserve"> ADDIN ZOTERO_ITEM CSL_CITATION {"citationID":"iVYXBj9C","properties":{"formattedCitation":"(Flemming {\\i{}et al.}, 2016)","plainCitation":"(Flemming et al., 2016)","noteIndex":0},"citationItems":[{"id":509,"uris":["http://zotero.org/users/local/dsI5V9tJ/items/L334UAVG"],"uri":["http://zotero.org/users/local/dsI5V9tJ/items/L334UAVG"],"itemData":{"id":509,"type":"article-journal","title":"Biofilms: an emergent form of bacterial life","container-title":"Nature Reviews Microbiology","page":"563-575","volume":"14","issue":"9","source":"Crossref","abstract":"Bacterial biofilms are formed by communities that are embedded in a self-produced matrix of extracellular polymeric substances (EPS). Importantly, bacteria in biofilms exhibit a set of ‘emergent properties’ that differ substantially from free-living bacterial cells. In this Review, we consider the fundamental role of the biofilm matrix in establishing the emergent properties of biofilms, describing how the characteristic features of biofilms — such as social cooperation, resource capture and enhanced survival of exposure to antimicrobials — all rely on the structural and functional properties of the matrix. Finally, we highlight the value of an ecological perspective in the study of the emergent properties of biofilms, which enables an appreciation of the ecological success of biofilms as habitat formers and, more generally, as a bacterial lifestyle.","DOI":"10.1038/nrmicro.2016.94","ISSN":"1740-1526, 1740-1534","title-short":"Biofilms","language":"en","author":[{"family":"Flemming","given":"Hans-Curt"},{"family":"Wingender","given":"Jost"},{"family":"Szewzyk","given":"Ulrich"},{"family":"Steinberg","given":"Peter"},{"family":"Rice","given":"Scott A."},{"family":"Kjelleberg","given":"Staffan"}],"issued":{"date-parts":[["2016",9]]}}}],"schema":"https://github.com/citation-style-language/schema/raw/master/csl-citation.json"} </w:instrText>
        </w:r>
      </w:ins>
      <w:r w:rsidR="005F5F43">
        <w:rPr>
          <w:sz w:val="22"/>
          <w:szCs w:val="22"/>
        </w:rPr>
        <w:fldChar w:fldCharType="separate"/>
      </w:r>
      <w:ins w:id="216" w:author="Caitlin Page Casar" w:date="2019-07-31T13:22:00Z">
        <w:r w:rsidR="005F5F43" w:rsidRPr="005F5F43">
          <w:rPr>
            <w:sz w:val="22"/>
            <w:rPrChange w:id="217" w:author="Caitlin Page Casar" w:date="2019-07-31T13:22:00Z">
              <w:rPr/>
            </w:rPrChange>
          </w:rPr>
          <w:t>(</w:t>
        </w:r>
        <w:proofErr w:type="spellStart"/>
        <w:r w:rsidR="005F5F43" w:rsidRPr="005F5F43">
          <w:rPr>
            <w:sz w:val="22"/>
            <w:rPrChange w:id="218" w:author="Caitlin Page Casar" w:date="2019-07-31T13:22:00Z">
              <w:rPr/>
            </w:rPrChange>
          </w:rPr>
          <w:t>Flemming</w:t>
        </w:r>
        <w:proofErr w:type="spellEnd"/>
        <w:r w:rsidR="005F5F43" w:rsidRPr="005F5F43">
          <w:rPr>
            <w:sz w:val="22"/>
            <w:rPrChange w:id="219" w:author="Caitlin Page Casar" w:date="2019-07-31T13:22:00Z">
              <w:rPr/>
            </w:rPrChange>
          </w:rPr>
          <w:t xml:space="preserve"> </w:t>
        </w:r>
        <w:r w:rsidR="005F5F43" w:rsidRPr="005F5F43">
          <w:rPr>
            <w:i/>
            <w:iCs/>
            <w:sz w:val="22"/>
            <w:rPrChange w:id="220" w:author="Caitlin Page Casar" w:date="2019-07-31T13:22:00Z">
              <w:rPr>
                <w:i/>
                <w:iCs/>
              </w:rPr>
            </w:rPrChange>
          </w:rPr>
          <w:t>et al.</w:t>
        </w:r>
        <w:r w:rsidR="005F5F43" w:rsidRPr="005F5F43">
          <w:rPr>
            <w:sz w:val="22"/>
            <w:rPrChange w:id="221" w:author="Caitlin Page Casar" w:date="2019-07-31T13:22:00Z">
              <w:rPr/>
            </w:rPrChange>
          </w:rPr>
          <w:t>, 2016)</w:t>
        </w:r>
      </w:ins>
      <w:ins w:id="222" w:author="Caitlin Page Casar" w:date="2019-07-31T13:20:00Z">
        <w:r w:rsidR="005F5F43">
          <w:rPr>
            <w:sz w:val="22"/>
            <w:szCs w:val="22"/>
          </w:rPr>
          <w:fldChar w:fldCharType="end"/>
        </w:r>
      </w:ins>
      <w:ins w:id="223" w:author="Caitlin Page Casar" w:date="2019-07-31T13:22:00Z">
        <w:r w:rsidR="005F5F43">
          <w:rPr>
            <w:sz w:val="22"/>
            <w:szCs w:val="22"/>
          </w:rPr>
          <w:t xml:space="preserve">. </w:t>
        </w:r>
      </w:ins>
      <w:del w:id="224" w:author="Caitlin Page Casar" w:date="2019-07-31T13:54:00Z">
        <w:r w:rsidRPr="007A3AFF" w:rsidDel="005F5F43">
          <w:rPr>
            <w:sz w:val="22"/>
            <w:szCs w:val="22"/>
          </w:rPr>
          <w:delText>Further</w:delText>
        </w:r>
      </w:del>
      <w:ins w:id="225" w:author="Caitlin Page Casar" w:date="2019-07-31T13:54:00Z">
        <w:r w:rsidR="005F5F43">
          <w:rPr>
            <w:sz w:val="22"/>
            <w:szCs w:val="22"/>
          </w:rPr>
          <w:t>Additionally</w:t>
        </w:r>
      </w:ins>
      <w:r w:rsidRPr="007A3AFF">
        <w:rPr>
          <w:sz w:val="22"/>
          <w:szCs w:val="22"/>
        </w:rPr>
        <w:t>,</w:t>
      </w:r>
      <w:ins w:id="226" w:author="Caitlin Page Casar" w:date="2019-07-31T13:42:00Z">
        <w:r w:rsidR="005F5F43">
          <w:rPr>
            <w:sz w:val="22"/>
            <w:szCs w:val="22"/>
          </w:rPr>
          <w:t xml:space="preserve"> </w:t>
        </w:r>
      </w:ins>
      <w:ins w:id="227" w:author="Caitlin Page Casar" w:date="2019-07-31T13:43:00Z">
        <w:r w:rsidR="005F5F43">
          <w:rPr>
            <w:sz w:val="22"/>
            <w:szCs w:val="22"/>
          </w:rPr>
          <w:t xml:space="preserve">biofilm formation can promote extracellular electron transfer </w:t>
        </w:r>
      </w:ins>
      <w:ins w:id="228" w:author="Caitlin Page Casar" w:date="2019-07-31T13:53:00Z">
        <w:r w:rsidR="005F5F43">
          <w:rPr>
            <w:sz w:val="22"/>
            <w:szCs w:val="22"/>
          </w:rPr>
          <w:t xml:space="preserve">(EET) </w:t>
        </w:r>
      </w:ins>
      <w:ins w:id="229" w:author="Caitlin Page Casar" w:date="2019-07-31T15:17:00Z">
        <w:r w:rsidR="005F5F43">
          <w:rPr>
            <w:sz w:val="22"/>
            <w:szCs w:val="22"/>
          </w:rPr>
          <w:t>between cells and</w:t>
        </w:r>
      </w:ins>
      <w:ins w:id="230" w:author="Caitlin Page Casar" w:date="2019-07-31T13:49:00Z">
        <w:r w:rsidR="005F5F43">
          <w:rPr>
            <w:sz w:val="22"/>
            <w:szCs w:val="22"/>
          </w:rPr>
          <w:t xml:space="preserve"> mineral surfaces </w:t>
        </w:r>
      </w:ins>
      <w:ins w:id="231" w:author="Caitlin Page Casar" w:date="2019-07-31T13:43:00Z">
        <w:r w:rsidR="005F5F43">
          <w:rPr>
            <w:sz w:val="22"/>
            <w:szCs w:val="22"/>
          </w:rPr>
          <w:t xml:space="preserve">via direct contact </w:t>
        </w:r>
      </w:ins>
      <w:ins w:id="232" w:author="Caitlin Page Casar" w:date="2019-07-31T13:50:00Z">
        <w:r w:rsidR="005F5F43">
          <w:rPr>
            <w:sz w:val="22"/>
            <w:szCs w:val="22"/>
          </w:rPr>
          <w:t xml:space="preserve">or </w:t>
        </w:r>
      </w:ins>
      <w:ins w:id="233" w:author="Caitlin Page Casar" w:date="2019-07-31T13:53:00Z">
        <w:r w:rsidR="005F5F43">
          <w:rPr>
            <w:sz w:val="22"/>
            <w:szCs w:val="22"/>
          </w:rPr>
          <w:t>EET mediators in the biofilm matrix</w:t>
        </w:r>
      </w:ins>
      <w:ins w:id="234" w:author="Caitlin Page Casar" w:date="2019-07-31T13:44:00Z">
        <w:r w:rsidR="005F5F43">
          <w:rPr>
            <w:sz w:val="22"/>
            <w:szCs w:val="22"/>
          </w:rPr>
          <w:t xml:space="preserve"> </w:t>
        </w:r>
      </w:ins>
      <w:ins w:id="235" w:author="Caitlin Page Casar" w:date="2019-07-31T13:53:00Z">
        <w:r w:rsidR="005F5F43">
          <w:rPr>
            <w:sz w:val="22"/>
            <w:szCs w:val="22"/>
          </w:rPr>
          <w:fldChar w:fldCharType="begin"/>
        </w:r>
        <w:r w:rsidR="005F5F43">
          <w:rPr>
            <w:sz w:val="22"/>
            <w:szCs w:val="22"/>
          </w:rPr>
          <w:instrText xml:space="preserve"> ADDIN ZOTERO_ITEM CSL_CITATION {"citationID":"tC8djbHS","properties":{"formattedCitation":"(Lies {\\i{}et al.}, 2005)","plainCitation":"(Lies et al., 2005)","noteIndex":0},"citationItems":[{"id":513,"uris":["http://zotero.org/users/local/dsI5V9tJ/items/BJRFE83W"],"uri":["http://zotero.org/users/local/dsI5V9tJ/items/BJRFE83W"],"itemData":{"id":513,"type":"article-journal","title":"Shewanella oneidensis MR-1 Uses Overlapping Pathways for Iron Reduction at a Distance and by Direct Contact under Conditions Relevant for Biofilms","container-title":"Applied and Environmental Microbiology","page":"4414-4426","volume":"71","issue":"8","source":"aem.asm.org","abstract":"We developed a new method to measure iron reduction at a distance based on depositing Fe(III) (hydr)oxide within nanoporous glass beads. In this “Fe-bead” system, Shewanella oneidensis reduces at least 86.5% of the iron in the absence of direct contact. Biofilm formation accompanies Fe-bead reduction and is observable both macro- and microscopically. Fe-bead reduction is catalyzed by live cells adapted to anaerobic conditions, and maximal reduction rates require sustained protein synthesis. The amount of reactive ferric iron in the Fe-bead system is available in excess such that the rate of Fe-bead reduction is directly proportional to cell density; i.e., it is diffusion limited. Addition of either lysates prepared from anaerobic cells or exogenous electron shuttles stimulates Fe-bead reduction by S. oneidensis, but iron chelators or additional Fe(II) do not. Neither dissolved Fe(III) nor electron shuttling activity was detected in culture supernatants, implying that the mediator is retained within the biofilm matrix. Strains with mutations in omcB or mtrB show about 50% of the wild-type levels of reduction, while a cymA mutant shows less than 20% of the wild-type levels of reduction and a menF mutant shows insignificant reduction. The Fe-bead reduction defect of the menF mutant can be restored by addition of menaquinone, but menaquinone itself cannot stimulate Fe-bead reduction. Because the menF gene encodes the first committed step of menaquinone biosynthesis, no intermediates of the menaquinone biosynthetic pathway are used as diffusible mediators by this organism to promote iron reduction at a distance. CymA and menaquinone are required for both direct and indirect mineral reduction, whereas MtrB and OmcB contribute to but are not absolutely required for iron reduction at a distance.","DOI":"10.1128/AEM.71.8.4414-4426.2005","ISSN":"0099-2240, 1098-5336","note":"PMID: 16085832","journalAbbreviation":"Appl. Environ. Microbiol.","language":"en","author":[{"family":"Lies","given":"Douglas P."},{"family":"Hernandez","given":"Maria E."},{"family":"Kappler","given":"Andreas"},{"family":"Mielke","given":"Randall E."},{"family":"Gralnick","given":"Jeffrey A."},{"family":"Newman","given":"Dianne K."}],"issued":{"date-parts":[["2005",8,1]]}}}],"schema":"https://github.com/citation-style-language/schema/raw/master/csl-citation.json"} </w:instrText>
        </w:r>
      </w:ins>
      <w:r w:rsidR="005F5F43">
        <w:rPr>
          <w:sz w:val="22"/>
          <w:szCs w:val="22"/>
        </w:rPr>
        <w:fldChar w:fldCharType="separate"/>
      </w:r>
      <w:ins w:id="236" w:author="Caitlin Page Casar" w:date="2019-07-31T13:53:00Z">
        <w:r w:rsidR="005F5F43" w:rsidRPr="005F5F43">
          <w:rPr>
            <w:sz w:val="22"/>
            <w:rPrChange w:id="237" w:author="Caitlin Page Casar" w:date="2019-07-31T13:53:00Z">
              <w:rPr/>
            </w:rPrChange>
          </w:rPr>
          <w:t xml:space="preserve">(Lies </w:t>
        </w:r>
        <w:r w:rsidR="005F5F43" w:rsidRPr="005F5F43">
          <w:rPr>
            <w:i/>
            <w:iCs/>
            <w:sz w:val="22"/>
            <w:rPrChange w:id="238" w:author="Caitlin Page Casar" w:date="2019-07-31T13:53:00Z">
              <w:rPr>
                <w:i/>
                <w:iCs/>
              </w:rPr>
            </w:rPrChange>
          </w:rPr>
          <w:t>et al.</w:t>
        </w:r>
        <w:r w:rsidR="005F5F43" w:rsidRPr="005F5F43">
          <w:rPr>
            <w:sz w:val="22"/>
            <w:rPrChange w:id="239" w:author="Caitlin Page Casar" w:date="2019-07-31T13:53:00Z">
              <w:rPr/>
            </w:rPrChange>
          </w:rPr>
          <w:t>, 2005)</w:t>
        </w:r>
        <w:r w:rsidR="005F5F43">
          <w:rPr>
            <w:sz w:val="22"/>
            <w:szCs w:val="22"/>
          </w:rPr>
          <w:fldChar w:fldCharType="end"/>
        </w:r>
      </w:ins>
      <w:ins w:id="240" w:author="Caitlin Page Casar" w:date="2019-07-31T15:18:00Z">
        <w:r w:rsidR="005F5F43">
          <w:rPr>
            <w:sz w:val="22"/>
            <w:szCs w:val="22"/>
          </w:rPr>
          <w:t xml:space="preserve">, and the </w:t>
        </w:r>
      </w:ins>
      <w:del w:id="241" w:author="Caitlin Page Casar" w:date="2019-07-31T15:18:00Z">
        <w:r w:rsidRPr="007A3AFF" w:rsidDel="005F5F43">
          <w:rPr>
            <w:sz w:val="22"/>
            <w:szCs w:val="22"/>
          </w:rPr>
          <w:delText xml:space="preserve"> </w:delText>
        </w:r>
      </w:del>
      <w:del w:id="242" w:author="Caitlin Page Casar" w:date="2019-07-31T13:53:00Z">
        <w:r w:rsidRPr="007A3AFF" w:rsidDel="005F5F43">
          <w:rPr>
            <w:sz w:val="22"/>
            <w:szCs w:val="22"/>
          </w:rPr>
          <w:delText>g</w:delText>
        </w:r>
      </w:del>
      <w:del w:id="243" w:author="Caitlin Page Casar" w:date="2019-07-31T13:55:00Z">
        <w:r w:rsidRPr="007A3AFF" w:rsidDel="005F5F43">
          <w:rPr>
            <w:sz w:val="22"/>
            <w:szCs w:val="22"/>
          </w:rPr>
          <w:delText>eochemical modelling</w:delText>
        </w:r>
        <w:r w:rsidDel="005F5F43">
          <w:rPr>
            <w:sz w:val="22"/>
            <w:szCs w:val="22"/>
          </w:rPr>
          <w:delText xml:space="preserve"> </w:delText>
        </w:r>
        <w:r w:rsidRPr="007A3AFF" w:rsidDel="005F5F43">
          <w:rPr>
            <w:sz w:val="22"/>
            <w:szCs w:val="22"/>
          </w:rPr>
          <w:delText xml:space="preserve">and </w:delText>
        </w:r>
        <w:r w:rsidDel="005F5F43">
          <w:rPr>
            <w:sz w:val="22"/>
            <w:szCs w:val="22"/>
          </w:rPr>
          <w:delText xml:space="preserve">PLFA profiles in </w:delText>
        </w:r>
      </w:del>
      <w:del w:id="244" w:author="Caitlin Page Casar" w:date="2019-07-17T12:11:00Z">
        <w:r w:rsidDel="001072B5">
          <w:rPr>
            <w:sz w:val="22"/>
            <w:szCs w:val="22"/>
          </w:rPr>
          <w:delText>this setting</w:delText>
        </w:r>
      </w:del>
      <w:del w:id="245" w:author="Caitlin Page Casar" w:date="2019-07-17T12:13:00Z">
        <w:r w:rsidRPr="007A3AFF" w:rsidDel="00065C94">
          <w:rPr>
            <w:sz w:val="22"/>
            <w:szCs w:val="22"/>
          </w:rPr>
          <w:delText xml:space="preserve"> </w:delText>
        </w:r>
      </w:del>
      <w:del w:id="246" w:author="Caitlin Page Casar" w:date="2019-07-31T13:55:00Z">
        <w:r w:rsidDel="005F5F43">
          <w:rPr>
            <w:sz w:val="22"/>
            <w:szCs w:val="22"/>
          </w:rPr>
          <w:delText>indicated</w:delText>
        </w:r>
        <w:r w:rsidRPr="007A3AFF" w:rsidDel="005F5F43">
          <w:rPr>
            <w:sz w:val="22"/>
            <w:szCs w:val="22"/>
          </w:rPr>
          <w:delText xml:space="preserve"> the </w:delText>
        </w:r>
      </w:del>
      <w:r w:rsidRPr="007A3AFF">
        <w:rPr>
          <w:sz w:val="22"/>
          <w:szCs w:val="22"/>
        </w:rPr>
        <w:t>potential for microbial</w:t>
      </w:r>
      <w:r>
        <w:rPr>
          <w:sz w:val="22"/>
          <w:szCs w:val="22"/>
        </w:rPr>
        <w:t>ly-mediated</w:t>
      </w:r>
      <w:r w:rsidRPr="007A3AFF">
        <w:rPr>
          <w:sz w:val="22"/>
          <w:szCs w:val="22"/>
        </w:rPr>
        <w:t xml:space="preserve"> metal reduction</w:t>
      </w:r>
      <w:ins w:id="247" w:author="Caitlin Page Casar" w:date="2019-07-31T13:55:00Z">
        <w:r w:rsidR="005F5F43">
          <w:rPr>
            <w:sz w:val="22"/>
            <w:szCs w:val="22"/>
          </w:rPr>
          <w:t xml:space="preserve"> </w:t>
        </w:r>
        <w:r w:rsidR="005F5F43">
          <w:rPr>
            <w:sz w:val="22"/>
            <w:szCs w:val="22"/>
          </w:rPr>
          <w:t xml:space="preserve">in the South African incubation experiments </w:t>
        </w:r>
        <w:r w:rsidR="005F5F43">
          <w:rPr>
            <w:sz w:val="22"/>
            <w:szCs w:val="22"/>
          </w:rPr>
          <w:t xml:space="preserve">was </w:t>
        </w:r>
        <w:r w:rsidR="005F5F43">
          <w:rPr>
            <w:sz w:val="22"/>
            <w:szCs w:val="22"/>
          </w:rPr>
          <w:t>indicated</w:t>
        </w:r>
        <w:r w:rsidR="005F5F43" w:rsidRPr="007A3AFF">
          <w:rPr>
            <w:sz w:val="22"/>
            <w:szCs w:val="22"/>
          </w:rPr>
          <w:t xml:space="preserve"> </w:t>
        </w:r>
        <w:r w:rsidR="005F5F43">
          <w:rPr>
            <w:sz w:val="22"/>
            <w:szCs w:val="22"/>
          </w:rPr>
          <w:t>by g</w:t>
        </w:r>
        <w:r w:rsidR="005F5F43" w:rsidRPr="007A3AFF">
          <w:rPr>
            <w:sz w:val="22"/>
            <w:szCs w:val="22"/>
          </w:rPr>
          <w:t>eochemical modelling</w:t>
        </w:r>
        <w:r w:rsidR="005F5F43">
          <w:rPr>
            <w:sz w:val="22"/>
            <w:szCs w:val="22"/>
          </w:rPr>
          <w:t xml:space="preserve"> </w:t>
        </w:r>
        <w:r w:rsidR="005F5F43" w:rsidRPr="007A3AFF">
          <w:rPr>
            <w:sz w:val="22"/>
            <w:szCs w:val="22"/>
          </w:rPr>
          <w:t xml:space="preserve">and </w:t>
        </w:r>
        <w:r w:rsidR="005F5F43">
          <w:rPr>
            <w:sz w:val="22"/>
            <w:szCs w:val="22"/>
          </w:rPr>
          <w:t>PLFA profiles</w:t>
        </w:r>
      </w:ins>
      <w:r w:rsidRPr="007A3AFF">
        <w:rPr>
          <w:sz w:val="22"/>
          <w:szCs w:val="22"/>
        </w:rPr>
        <w:t xml:space="preserve"> </w:t>
      </w:r>
      <w:r w:rsidRPr="007A3AFF">
        <w:rPr>
          <w:sz w:val="22"/>
          <w:szCs w:val="22"/>
        </w:rPr>
        <w:fldChar w:fldCharType="begin"/>
      </w:r>
      <w:r w:rsidRPr="007A3AFF">
        <w:rPr>
          <w:sz w:val="22"/>
          <w:szCs w:val="22"/>
        </w:rPr>
        <w:instrText xml:space="preserve"> ADDIN ZOTERO_ITEM CSL_CITATION {"citationID":"iNQKMidQ","properties":{"formattedCitation":"(Moser {\\i{}et al.}, 2003)","plainCitation":"(Moser et al., 2003)","noteIndex":0},"citationItems":[{"id":396,"uris":["http://zotero.org/users/local/dsI5V9tJ/items/8PX3LFSM"],"uri":["http://zotero.org/users/local/dsI5V9tJ/items/8PX3LFSM"],"itemData":{"id":396,"type":"article-journal","title":"Temporal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J."},{"family":"Hoek","given":"J."}],"issued":{"date-parts":[["2003",11]]}}}],"schema":"https://github.com/citation-style-language/schema/raw/master/csl-citation.json"} </w:instrText>
      </w:r>
      <w:r w:rsidRPr="007A3AFF">
        <w:rPr>
          <w:sz w:val="22"/>
          <w:szCs w:val="22"/>
        </w:rPr>
        <w:fldChar w:fldCharType="separate"/>
      </w:r>
      <w:r w:rsidRPr="007A3AFF">
        <w:rPr>
          <w:sz w:val="22"/>
          <w:szCs w:val="22"/>
        </w:rPr>
        <w:t xml:space="preserve">(Moser </w:t>
      </w:r>
      <w:r w:rsidRPr="007A3AFF">
        <w:rPr>
          <w:i/>
          <w:iCs/>
          <w:sz w:val="22"/>
          <w:szCs w:val="22"/>
        </w:rPr>
        <w:t>et al.</w:t>
      </w:r>
      <w:r w:rsidRPr="007A3AFF">
        <w:rPr>
          <w:sz w:val="22"/>
          <w:szCs w:val="22"/>
        </w:rPr>
        <w:t>, 2003)</w:t>
      </w:r>
      <w:r w:rsidRPr="007A3AFF">
        <w:rPr>
          <w:sz w:val="22"/>
          <w:szCs w:val="22"/>
        </w:rPr>
        <w:fldChar w:fldCharType="end"/>
      </w:r>
      <w:r w:rsidRPr="007A3AFF">
        <w:rPr>
          <w:sz w:val="22"/>
          <w:szCs w:val="22"/>
        </w:rPr>
        <w:t xml:space="preserve">. </w:t>
      </w:r>
      <w:ins w:id="248" w:author="Caitlin Page Casar" w:date="2019-07-31T15:20:00Z">
        <w:r w:rsidR="005F5F43">
          <w:rPr>
            <w:sz w:val="22"/>
            <w:szCs w:val="22"/>
          </w:rPr>
          <w:t xml:space="preserve">Finally, </w:t>
        </w:r>
      </w:ins>
      <w:ins w:id="249" w:author="Caitlin Page Casar" w:date="2019-07-31T15:22:00Z">
        <w:r w:rsidR="005F5F43">
          <w:rPr>
            <w:sz w:val="22"/>
            <w:szCs w:val="22"/>
          </w:rPr>
          <w:t>biofilm</w:t>
        </w:r>
      </w:ins>
      <w:ins w:id="250" w:author="Caitlin Page Casar" w:date="2019-07-31T15:25:00Z">
        <w:r w:rsidR="005F5F43">
          <w:rPr>
            <w:sz w:val="22"/>
            <w:szCs w:val="22"/>
          </w:rPr>
          <w:t>s</w:t>
        </w:r>
      </w:ins>
      <w:ins w:id="251" w:author="Caitlin Page Casar" w:date="2019-07-31T15:22:00Z">
        <w:r w:rsidR="005F5F43">
          <w:rPr>
            <w:sz w:val="22"/>
            <w:szCs w:val="22"/>
          </w:rPr>
          <w:t xml:space="preserve"> </w:t>
        </w:r>
      </w:ins>
      <w:ins w:id="252" w:author="Caitlin Page Casar" w:date="2019-07-31T15:26:00Z">
        <w:r w:rsidR="005F5F43">
          <w:rPr>
            <w:sz w:val="22"/>
            <w:szCs w:val="22"/>
          </w:rPr>
          <w:t>can host communities that differ in biodiversity and metabolic potential from suspended communities</w:t>
        </w:r>
      </w:ins>
      <w:ins w:id="253" w:author="Caitlin Page Casar" w:date="2019-07-31T15:23:00Z">
        <w:r w:rsidR="005F5F43">
          <w:rPr>
            <w:sz w:val="22"/>
            <w:szCs w:val="22"/>
          </w:rPr>
          <w:t xml:space="preserve">. </w:t>
        </w:r>
      </w:ins>
      <w:ins w:id="254" w:author="Caitlin Page Casar" w:date="2019-07-01T22:32:00Z">
        <w:r w:rsidR="00BB6990">
          <w:rPr>
            <w:sz w:val="22"/>
            <w:szCs w:val="22"/>
          </w:rPr>
          <w:t xml:space="preserve">A study comparing </w:t>
        </w:r>
      </w:ins>
      <w:ins w:id="255" w:author="Caitlin Page Casar" w:date="2019-07-01T22:43:00Z">
        <w:r w:rsidR="00BB6990">
          <w:rPr>
            <w:sz w:val="22"/>
            <w:szCs w:val="22"/>
          </w:rPr>
          <w:t xml:space="preserve">native </w:t>
        </w:r>
      </w:ins>
      <w:ins w:id="256" w:author="Caitlin Page Casar" w:date="2019-07-01T22:33:00Z">
        <w:r w:rsidR="00BB6990">
          <w:rPr>
            <w:sz w:val="22"/>
            <w:szCs w:val="22"/>
          </w:rPr>
          <w:t xml:space="preserve">communities </w:t>
        </w:r>
      </w:ins>
      <w:ins w:id="257" w:author="Caitlin Page Casar" w:date="2019-07-01T22:39:00Z">
        <w:r w:rsidR="00BB6990">
          <w:rPr>
            <w:sz w:val="22"/>
            <w:szCs w:val="22"/>
          </w:rPr>
          <w:t xml:space="preserve">in a basalt aquifer </w:t>
        </w:r>
      </w:ins>
      <w:ins w:id="258" w:author="Caitlin Page Casar" w:date="2019-07-01T22:33:00Z">
        <w:r w:rsidR="00BB6990">
          <w:rPr>
            <w:sz w:val="22"/>
            <w:szCs w:val="22"/>
          </w:rPr>
          <w:t xml:space="preserve">revealed </w:t>
        </w:r>
      </w:ins>
      <w:ins w:id="259" w:author="Caitlin Page Casar" w:date="2019-07-01T22:35:00Z">
        <w:r w:rsidR="00BB6990">
          <w:rPr>
            <w:sz w:val="22"/>
            <w:szCs w:val="22"/>
          </w:rPr>
          <w:t>significant</w:t>
        </w:r>
      </w:ins>
      <w:ins w:id="260" w:author="Caitlin Page Casar" w:date="2019-07-01T22:40:00Z">
        <w:r w:rsidR="00BB6990">
          <w:rPr>
            <w:sz w:val="22"/>
            <w:szCs w:val="22"/>
          </w:rPr>
          <w:t>ly greater</w:t>
        </w:r>
      </w:ins>
      <w:ins w:id="261" w:author="Caitlin Page Casar" w:date="2019-07-01T22:35:00Z">
        <w:r w:rsidR="00BB6990">
          <w:rPr>
            <w:sz w:val="22"/>
            <w:szCs w:val="22"/>
          </w:rPr>
          <w:t xml:space="preserve"> </w:t>
        </w:r>
      </w:ins>
      <w:ins w:id="262" w:author="Caitlin Page Casar" w:date="2019-07-01T22:37:00Z">
        <w:r w:rsidR="00BB6990">
          <w:rPr>
            <w:sz w:val="22"/>
            <w:szCs w:val="22"/>
          </w:rPr>
          <w:t>metabolic richness</w:t>
        </w:r>
      </w:ins>
      <w:ins w:id="263" w:author="Caitlin Page Casar" w:date="2019-07-01T22:40:00Z">
        <w:r w:rsidR="00BB6990">
          <w:rPr>
            <w:sz w:val="22"/>
            <w:szCs w:val="22"/>
          </w:rPr>
          <w:t xml:space="preserve"> in suspended vs. </w:t>
        </w:r>
      </w:ins>
      <w:ins w:id="264" w:author="Caitlin Page Casar" w:date="2019-07-01T22:43:00Z">
        <w:r w:rsidR="00BB6990">
          <w:rPr>
            <w:sz w:val="22"/>
            <w:szCs w:val="22"/>
          </w:rPr>
          <w:t>rock-</w:t>
        </w:r>
      </w:ins>
      <w:ins w:id="265" w:author="Caitlin Page Casar" w:date="2019-07-01T22:40:00Z">
        <w:r w:rsidR="00BB6990">
          <w:rPr>
            <w:sz w:val="22"/>
            <w:szCs w:val="22"/>
          </w:rPr>
          <w:t>attached communities</w:t>
        </w:r>
      </w:ins>
      <w:ins w:id="266" w:author="Caitlin Page Casar" w:date="2019-07-01T22:43:00Z">
        <w:r w:rsidR="00BB6990">
          <w:rPr>
            <w:sz w:val="22"/>
            <w:szCs w:val="22"/>
          </w:rPr>
          <w:t xml:space="preserve">, and </w:t>
        </w:r>
        <w:r w:rsidR="00BB6990" w:rsidRPr="00BB6990">
          <w:rPr>
            <w:i/>
            <w:sz w:val="22"/>
            <w:szCs w:val="22"/>
            <w:rPrChange w:id="267" w:author="Caitlin Page Casar" w:date="2019-07-01T22:43:00Z">
              <w:rPr>
                <w:sz w:val="22"/>
                <w:szCs w:val="22"/>
              </w:rPr>
            </w:rPrChange>
          </w:rPr>
          <w:t>in situ</w:t>
        </w:r>
        <w:r w:rsidR="00BB6990">
          <w:rPr>
            <w:sz w:val="22"/>
            <w:szCs w:val="22"/>
          </w:rPr>
          <w:t xml:space="preserve"> cultivation experiments using dialysis chambers </w:t>
        </w:r>
      </w:ins>
      <w:ins w:id="268" w:author="Caitlin Page Casar" w:date="2019-07-16T21:11:00Z">
        <w:r w:rsidR="00C04C8D">
          <w:rPr>
            <w:sz w:val="22"/>
            <w:szCs w:val="22"/>
          </w:rPr>
          <w:t xml:space="preserve">comparing these community types </w:t>
        </w:r>
      </w:ins>
      <w:ins w:id="269" w:author="Caitlin Page Casar" w:date="2019-07-01T22:44:00Z">
        <w:r w:rsidR="00BB6990">
          <w:rPr>
            <w:sz w:val="22"/>
            <w:szCs w:val="22"/>
          </w:rPr>
          <w:t>revealed differences in microbial community compositions</w:t>
        </w:r>
      </w:ins>
      <w:ins w:id="270" w:author="Caitlin Page Casar" w:date="2019-07-01T22:45:00Z">
        <w:r w:rsidR="00BB6990">
          <w:rPr>
            <w:sz w:val="22"/>
            <w:szCs w:val="22"/>
          </w:rPr>
          <w:t xml:space="preserve"> </w:t>
        </w:r>
      </w:ins>
      <w:ins w:id="271" w:author="Caitlin Page Casar" w:date="2019-07-01T22:46:00Z">
        <w:r w:rsidR="00BB6990">
          <w:rPr>
            <w:sz w:val="22"/>
            <w:szCs w:val="22"/>
          </w:rPr>
          <w:fldChar w:fldCharType="begin"/>
        </w:r>
        <w:r w:rsidR="00BB6990">
          <w:rPr>
            <w:sz w:val="22"/>
            <w:szCs w:val="22"/>
          </w:rPr>
          <w:instrText xml:space="preserve"> ADDIN ZOTERO_ITEM CSL_CITATION {"citationID":"O6TDEz7X","properties":{"formattedCitation":"(Lehman {\\i{}et al.}, 2004)","plainCitation":"(Lehman et al., 2004)","noteIndex":0},"citationItems":[{"id":418,"uris":["http://zotero.org/users/local/dsI5V9tJ/items/RQXLMT3R"],"uri":["http://zotero.org/users/local/dsI5V9tJ/items/RQXLMT3R"],"itemData":{"id":418,"type":"article-journal","title":"Microbiological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S."}],"issued":{"date-parts":[["2004",4]]}}}],"schema":"https://github.com/citation-style-language/schema/raw/master/csl-citation.json"} </w:instrText>
        </w:r>
      </w:ins>
      <w:r w:rsidR="00BB6990">
        <w:rPr>
          <w:sz w:val="22"/>
          <w:szCs w:val="22"/>
        </w:rPr>
        <w:fldChar w:fldCharType="separate"/>
      </w:r>
      <w:ins w:id="272" w:author="Caitlin Page Casar" w:date="2019-07-01T22:46:00Z">
        <w:r w:rsidR="00BB6990" w:rsidRPr="00BB6990">
          <w:rPr>
            <w:sz w:val="22"/>
            <w:rPrChange w:id="273" w:author="Caitlin Page Casar" w:date="2019-07-01T22:46:00Z">
              <w:rPr/>
            </w:rPrChange>
          </w:rPr>
          <w:t xml:space="preserve">(Lehman </w:t>
        </w:r>
        <w:r w:rsidR="00BB6990" w:rsidRPr="00BB6990">
          <w:rPr>
            <w:i/>
            <w:iCs/>
            <w:sz w:val="22"/>
            <w:rPrChange w:id="274" w:author="Caitlin Page Casar" w:date="2019-07-01T22:46:00Z">
              <w:rPr>
                <w:i/>
                <w:iCs/>
              </w:rPr>
            </w:rPrChange>
          </w:rPr>
          <w:t>et al.</w:t>
        </w:r>
        <w:r w:rsidR="00BB6990" w:rsidRPr="00BB6990">
          <w:rPr>
            <w:sz w:val="22"/>
            <w:rPrChange w:id="275" w:author="Caitlin Page Casar" w:date="2019-07-01T22:46:00Z">
              <w:rPr/>
            </w:rPrChange>
          </w:rPr>
          <w:t>, 2004)</w:t>
        </w:r>
        <w:r w:rsidR="00BB6990">
          <w:rPr>
            <w:sz w:val="22"/>
            <w:szCs w:val="22"/>
          </w:rPr>
          <w:fldChar w:fldCharType="end"/>
        </w:r>
      </w:ins>
      <w:ins w:id="276" w:author="Caitlin Page Casar" w:date="2019-07-01T22:34:00Z">
        <w:r w:rsidR="00BB6990">
          <w:rPr>
            <w:sz w:val="22"/>
            <w:szCs w:val="22"/>
          </w:rPr>
          <w:t xml:space="preserve">. </w:t>
        </w:r>
      </w:ins>
      <w:del w:id="277" w:author="Caitlin Page Casar" w:date="2019-07-01T22:32:00Z">
        <w:r w:rsidRPr="00BB6990" w:rsidDel="00BB6990">
          <w:rPr>
            <w:color w:val="000000" w:themeColor="text1"/>
            <w:sz w:val="22"/>
            <w:szCs w:val="22"/>
            <w:rPrChange w:id="278" w:author="Caitlin Page Casar" w:date="2019-07-01T22:49:00Z">
              <w:rPr>
                <w:color w:val="FF0000"/>
                <w:sz w:val="22"/>
                <w:szCs w:val="22"/>
              </w:rPr>
            </w:rPrChange>
          </w:rPr>
          <w:delText xml:space="preserve">[insert discussion of </w:delText>
        </w:r>
        <w:r w:rsidRPr="00BB6990" w:rsidDel="00BB6990">
          <w:rPr>
            <w:rFonts w:ascii="Helvetica" w:eastAsiaTheme="minorHAnsi" w:hAnsi="Helvetica" w:cs="Helvetica"/>
            <w:color w:val="000000" w:themeColor="text1"/>
            <w:rPrChange w:id="279" w:author="Caitlin Page Casar" w:date="2019-07-01T22:49:00Z">
              <w:rPr>
                <w:rFonts w:ascii="Helvetica" w:eastAsiaTheme="minorHAnsi" w:hAnsi="Helvetica" w:cs="Helvetica"/>
                <w:color w:val="FF0000"/>
              </w:rPr>
            </w:rPrChange>
          </w:rPr>
          <w:delText xml:space="preserve">Lehman R. M., O'Connell S. P., Banta A., Fredrickson J. K., Reysenbach A.-L., Kieft T. L. and Colwell F. S. (2004) Microbiological Comparison of Core and Groundwater Samples Collected from a Fractured Basalt Aquifer with that of Dialysis Chambers Incubated In Situ. </w:delText>
        </w:r>
        <w:r w:rsidRPr="00BB6990" w:rsidDel="00BB6990">
          <w:rPr>
            <w:rFonts w:ascii="Helvetica" w:eastAsiaTheme="minorHAnsi" w:hAnsi="Helvetica" w:cs="Helvetica"/>
            <w:i/>
            <w:iCs/>
            <w:color w:val="000000" w:themeColor="text1"/>
            <w:rPrChange w:id="280" w:author="Caitlin Page Casar" w:date="2019-07-01T22:49:00Z">
              <w:rPr>
                <w:rFonts w:ascii="Helvetica" w:eastAsiaTheme="minorHAnsi" w:hAnsi="Helvetica" w:cs="Helvetica"/>
                <w:i/>
                <w:iCs/>
                <w:color w:val="FF0000"/>
              </w:rPr>
            </w:rPrChange>
          </w:rPr>
          <w:delText>Geomicrobiology Journal</w:delText>
        </w:r>
        <w:r w:rsidRPr="00BB6990" w:rsidDel="00BB6990">
          <w:rPr>
            <w:rFonts w:ascii="Helvetica" w:eastAsiaTheme="minorHAnsi" w:hAnsi="Helvetica" w:cs="Helvetica"/>
            <w:color w:val="000000" w:themeColor="text1"/>
            <w:rPrChange w:id="281" w:author="Caitlin Page Casar" w:date="2019-07-01T22:49:00Z">
              <w:rPr>
                <w:rFonts w:ascii="Helvetica" w:eastAsiaTheme="minorHAnsi" w:hAnsi="Helvetica" w:cs="Helvetica"/>
                <w:color w:val="FF0000"/>
              </w:rPr>
            </w:rPrChange>
          </w:rPr>
          <w:delText xml:space="preserve"> </w:delText>
        </w:r>
        <w:r w:rsidRPr="00BB6990" w:rsidDel="00BB6990">
          <w:rPr>
            <w:rFonts w:ascii="Helvetica" w:eastAsiaTheme="minorHAnsi" w:hAnsi="Helvetica" w:cs="Helvetica"/>
            <w:b/>
            <w:bCs/>
            <w:color w:val="000000" w:themeColor="text1"/>
            <w:rPrChange w:id="282" w:author="Caitlin Page Casar" w:date="2019-07-01T22:49:00Z">
              <w:rPr>
                <w:rFonts w:ascii="Helvetica" w:eastAsiaTheme="minorHAnsi" w:hAnsi="Helvetica" w:cs="Helvetica"/>
                <w:b/>
                <w:bCs/>
                <w:color w:val="FF0000"/>
              </w:rPr>
            </w:rPrChange>
          </w:rPr>
          <w:delText>21</w:delText>
        </w:r>
        <w:r w:rsidRPr="00BB6990" w:rsidDel="00BB6990">
          <w:rPr>
            <w:rFonts w:ascii="Helvetica" w:eastAsiaTheme="minorHAnsi" w:hAnsi="Helvetica" w:cs="Helvetica"/>
            <w:color w:val="000000" w:themeColor="text1"/>
            <w:rPrChange w:id="283" w:author="Caitlin Page Casar" w:date="2019-07-01T22:49:00Z">
              <w:rPr>
                <w:rFonts w:ascii="Helvetica" w:eastAsiaTheme="minorHAnsi" w:hAnsi="Helvetica" w:cs="Helvetica"/>
                <w:color w:val="FF0000"/>
              </w:rPr>
            </w:rPrChange>
          </w:rPr>
          <w:delText xml:space="preserve">, 169–182.] </w:delText>
        </w:r>
      </w:del>
      <w:del w:id="284" w:author="Caitlin Page Casar" w:date="2019-07-01T22:49:00Z">
        <w:r w:rsidR="007C6623" w:rsidRPr="00BB6990" w:rsidDel="00BB6990">
          <w:rPr>
            <w:rFonts w:eastAsiaTheme="minorHAnsi"/>
            <w:color w:val="000000" w:themeColor="text1"/>
            <w:rPrChange w:id="285" w:author="Caitlin Page Casar" w:date="2019-07-01T22:49:00Z">
              <w:rPr>
                <w:rFonts w:eastAsiaTheme="minorHAnsi"/>
              </w:rPr>
            </w:rPrChange>
          </w:rPr>
          <w:delText>While</w:delText>
        </w:r>
        <w:r w:rsidR="007C6623" w:rsidRPr="00BB6990" w:rsidDel="00BB6990">
          <w:rPr>
            <w:rFonts w:ascii="Helvetica" w:eastAsiaTheme="minorHAnsi" w:hAnsi="Helvetica" w:cs="Helvetica"/>
            <w:color w:val="000000" w:themeColor="text1"/>
            <w:rPrChange w:id="286" w:author="Caitlin Page Casar" w:date="2019-07-01T22:49:00Z">
              <w:rPr>
                <w:rFonts w:ascii="Helvetica" w:eastAsiaTheme="minorHAnsi" w:hAnsi="Helvetica" w:cs="Helvetica"/>
              </w:rPr>
            </w:rPrChange>
          </w:rPr>
          <w:delText xml:space="preserve"> </w:delText>
        </w:r>
        <w:r w:rsidR="007C6623" w:rsidRPr="00BB6990" w:rsidDel="00BB6990">
          <w:rPr>
            <w:color w:val="000000" w:themeColor="text1"/>
            <w:sz w:val="22"/>
            <w:szCs w:val="22"/>
            <w:rPrChange w:id="287" w:author="Caitlin Page Casar" w:date="2019-07-01T22:49:00Z">
              <w:rPr>
                <w:sz w:val="22"/>
                <w:szCs w:val="22"/>
              </w:rPr>
            </w:rPrChange>
          </w:rPr>
          <w:delText>t</w:delText>
        </w:r>
      </w:del>
      <w:ins w:id="288" w:author="Caitlin Page Casar" w:date="2019-07-01T22:51:00Z">
        <w:r w:rsidR="00BB6990">
          <w:rPr>
            <w:color w:val="000000" w:themeColor="text1"/>
            <w:sz w:val="22"/>
            <w:szCs w:val="22"/>
          </w:rPr>
          <w:t xml:space="preserve">Importantly, </w:t>
        </w:r>
      </w:ins>
      <w:ins w:id="289" w:author="Caitlin Page Casar" w:date="2019-07-01T22:53:00Z">
        <w:r w:rsidR="00BB6990">
          <w:rPr>
            <w:color w:val="000000" w:themeColor="text1"/>
            <w:sz w:val="22"/>
            <w:szCs w:val="22"/>
          </w:rPr>
          <w:t xml:space="preserve">the </w:t>
        </w:r>
      </w:ins>
      <w:ins w:id="290" w:author="Caitlin Page Casar" w:date="2019-08-02T14:48:00Z">
        <w:r w:rsidR="00030FCA">
          <w:rPr>
            <w:color w:val="000000" w:themeColor="text1"/>
            <w:sz w:val="22"/>
            <w:szCs w:val="22"/>
          </w:rPr>
          <w:t xml:space="preserve">early </w:t>
        </w:r>
      </w:ins>
      <w:del w:id="291" w:author="Caitlin Page Casar" w:date="2019-07-01T22:53:00Z">
        <w:r w:rsidRPr="007A3AFF" w:rsidDel="00BB6990">
          <w:rPr>
            <w:sz w:val="22"/>
            <w:szCs w:val="22"/>
          </w:rPr>
          <w:delText xml:space="preserve">hese </w:delText>
        </w:r>
      </w:del>
      <w:del w:id="292" w:author="Caitlin Page Casar" w:date="2019-07-01T22:46:00Z">
        <w:r w:rsidRPr="007A3AFF" w:rsidDel="00BB6990">
          <w:rPr>
            <w:sz w:val="22"/>
            <w:szCs w:val="22"/>
          </w:rPr>
          <w:delText>findings</w:delText>
        </w:r>
        <w:r w:rsidR="007C6623" w:rsidDel="00BB6990">
          <w:rPr>
            <w:sz w:val="22"/>
            <w:szCs w:val="22"/>
          </w:rPr>
          <w:delText xml:space="preserve"> </w:delText>
        </w:r>
      </w:del>
      <w:ins w:id="293" w:author="Caitlin Page Casar" w:date="2019-07-01T22:53:00Z">
        <w:r w:rsidR="00BB6990">
          <w:rPr>
            <w:sz w:val="22"/>
            <w:szCs w:val="22"/>
          </w:rPr>
          <w:t>findings</w:t>
        </w:r>
      </w:ins>
      <w:ins w:id="294" w:author="Caitlin Page Casar" w:date="2019-07-31T15:19:00Z">
        <w:r w:rsidR="005F5F43">
          <w:rPr>
            <w:sz w:val="22"/>
            <w:szCs w:val="22"/>
          </w:rPr>
          <w:t xml:space="preserve"> from </w:t>
        </w:r>
      </w:ins>
      <w:ins w:id="295" w:author="Caitlin Page Casar" w:date="2019-07-31T15:28:00Z">
        <w:r w:rsidR="005F5F43">
          <w:rPr>
            <w:sz w:val="22"/>
            <w:szCs w:val="22"/>
          </w:rPr>
          <w:fldChar w:fldCharType="begin"/>
        </w:r>
        <w:r w:rsidR="005F5F43">
          <w:rPr>
            <w:sz w:val="22"/>
            <w:szCs w:val="22"/>
          </w:rPr>
          <w:instrText xml:space="preserve"> ADDIN ZOTERO_ITEM CSL_CITATION {"citationID":"Wqh7ZSVS","properties":{"formattedCitation":"(Moser {\\i{}et al.}, 2003; Lehman {\\i{}et al.}, 2004; Wanger {\\i{}et al.}, 2006)","plainCitation":"(Moser et al., 2003; Lehman et al., 2004; Wanger et al., 2006)","noteIndex":0},"citationItems":[{"id":396,"uris":["http://zotero.org/users/local/dsI5V9tJ/items/8PX3LFSM"],"uri":["http://zotero.org/users/local/dsI5V9tJ/items/8PX3LFSM"],"itemData":{"id":396,"type":"article-journal","title":"Temporal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1521-0529","title-short":"Structural and Chemical Characterization of a Natural Fracture Surface from 2.8 Kilometers Below Land Surface","language":"en","author":[{"family":"Wanger","given":"G."},{"family":"Southam","given":"G."},{"family":"Onstott","given":"T. C."}],"issued":{"date-parts":[["2006",9]]}}}],"schema":"https://github.com/citation-style-language/schema/raw/master/csl-citation.json"} </w:instrText>
        </w:r>
      </w:ins>
      <w:r w:rsidR="005F5F43">
        <w:rPr>
          <w:sz w:val="22"/>
          <w:szCs w:val="22"/>
        </w:rPr>
        <w:fldChar w:fldCharType="separate"/>
      </w:r>
      <w:ins w:id="296" w:author="Caitlin Page Casar" w:date="2019-07-31T15:28:00Z">
        <w:r w:rsidR="005F5F43" w:rsidRPr="005F5F43">
          <w:rPr>
            <w:sz w:val="22"/>
            <w:rPrChange w:id="297" w:author="Caitlin Page Casar" w:date="2019-07-31T15:28:00Z">
              <w:rPr/>
            </w:rPrChange>
          </w:rPr>
          <w:t xml:space="preserve">Moser </w:t>
        </w:r>
        <w:r w:rsidR="005F5F43" w:rsidRPr="005F5F43">
          <w:rPr>
            <w:i/>
            <w:iCs/>
            <w:sz w:val="22"/>
            <w:rPrChange w:id="298" w:author="Caitlin Page Casar" w:date="2019-07-31T15:28:00Z">
              <w:rPr>
                <w:i/>
                <w:iCs/>
              </w:rPr>
            </w:rPrChange>
          </w:rPr>
          <w:t>et al.</w:t>
        </w:r>
        <w:r w:rsidR="005F5F43" w:rsidRPr="005F5F43">
          <w:rPr>
            <w:sz w:val="22"/>
            <w:rPrChange w:id="299" w:author="Caitlin Page Casar" w:date="2019-07-31T15:28:00Z">
              <w:rPr/>
            </w:rPrChange>
          </w:rPr>
          <w:t xml:space="preserve">, 2003; Lehman </w:t>
        </w:r>
        <w:r w:rsidR="005F5F43" w:rsidRPr="005F5F43">
          <w:rPr>
            <w:i/>
            <w:iCs/>
            <w:sz w:val="22"/>
            <w:rPrChange w:id="300" w:author="Caitlin Page Casar" w:date="2019-07-31T15:28:00Z">
              <w:rPr>
                <w:i/>
                <w:iCs/>
              </w:rPr>
            </w:rPrChange>
          </w:rPr>
          <w:t>et al.</w:t>
        </w:r>
        <w:r w:rsidR="005F5F43" w:rsidRPr="005F5F43">
          <w:rPr>
            <w:sz w:val="22"/>
            <w:rPrChange w:id="301" w:author="Caitlin Page Casar" w:date="2019-07-31T15:28:00Z">
              <w:rPr/>
            </w:rPrChange>
          </w:rPr>
          <w:t xml:space="preserve">, 2004; </w:t>
        </w:r>
        <w:r w:rsidR="005F5F43">
          <w:rPr>
            <w:sz w:val="22"/>
          </w:rPr>
          <w:t xml:space="preserve">and </w:t>
        </w:r>
        <w:r w:rsidR="005F5F43" w:rsidRPr="005F5F43">
          <w:rPr>
            <w:sz w:val="22"/>
            <w:rPrChange w:id="302" w:author="Caitlin Page Casar" w:date="2019-07-31T15:28:00Z">
              <w:rPr/>
            </w:rPrChange>
          </w:rPr>
          <w:t xml:space="preserve">Wanger </w:t>
        </w:r>
        <w:r w:rsidR="005F5F43" w:rsidRPr="005F5F43">
          <w:rPr>
            <w:i/>
            <w:iCs/>
            <w:sz w:val="22"/>
            <w:rPrChange w:id="303" w:author="Caitlin Page Casar" w:date="2019-07-31T15:28:00Z">
              <w:rPr>
                <w:i/>
                <w:iCs/>
              </w:rPr>
            </w:rPrChange>
          </w:rPr>
          <w:t>et al.</w:t>
        </w:r>
        <w:r w:rsidR="005F5F43" w:rsidRPr="005F5F43">
          <w:rPr>
            <w:sz w:val="22"/>
            <w:rPrChange w:id="304" w:author="Caitlin Page Casar" w:date="2019-07-31T15:28:00Z">
              <w:rPr/>
            </w:rPrChange>
          </w:rPr>
          <w:t>, 2006</w:t>
        </w:r>
      </w:ins>
      <w:ins w:id="305" w:author="Caitlin Page Casar" w:date="2019-07-31T15:29:00Z">
        <w:r w:rsidR="005F5F43">
          <w:rPr>
            <w:sz w:val="22"/>
          </w:rPr>
          <w:t xml:space="preserve"> </w:t>
        </w:r>
      </w:ins>
      <w:ins w:id="306" w:author="Caitlin Page Casar" w:date="2019-07-31T15:28:00Z">
        <w:r w:rsidR="005F5F43">
          <w:rPr>
            <w:sz w:val="22"/>
            <w:szCs w:val="22"/>
          </w:rPr>
          <w:fldChar w:fldCharType="end"/>
        </w:r>
      </w:ins>
      <w:ins w:id="307" w:author="Caitlin Page Casar" w:date="2019-07-01T22:53:00Z">
        <w:del w:id="308" w:author="Maggie Osburn" w:date="2019-07-17T09:56:00Z">
          <w:r w:rsidR="00BB6990" w:rsidDel="00255598">
            <w:rPr>
              <w:sz w:val="22"/>
              <w:szCs w:val="22"/>
            </w:rPr>
            <w:delText xml:space="preserve">from these studies </w:delText>
          </w:r>
        </w:del>
      </w:ins>
      <w:ins w:id="309" w:author="Caitlin Page Casar" w:date="2019-07-16T21:08:00Z">
        <w:del w:id="310" w:author="Maggie Osburn" w:date="2019-07-17T09:56:00Z">
          <w:r w:rsidR="00943BE4" w:rsidDel="00255598">
            <w:rPr>
              <w:sz w:val="22"/>
              <w:szCs w:val="22"/>
            </w:rPr>
            <w:delText>clash with</w:delText>
          </w:r>
        </w:del>
      </w:ins>
      <w:ins w:id="311" w:author="Maggie Osburn" w:date="2019-07-17T09:56:00Z">
        <w:r w:rsidR="00255598">
          <w:rPr>
            <w:sz w:val="22"/>
            <w:szCs w:val="22"/>
          </w:rPr>
          <w:t>suggest</w:t>
        </w:r>
        <w:del w:id="312" w:author="Caitlin Page Casar" w:date="2019-07-31T15:19:00Z">
          <w:r w:rsidR="00255598" w:rsidDel="005F5F43">
            <w:rPr>
              <w:sz w:val="22"/>
              <w:szCs w:val="22"/>
            </w:rPr>
            <w:delText>ed</w:delText>
          </w:r>
        </w:del>
        <w:r w:rsidR="00255598">
          <w:rPr>
            <w:sz w:val="22"/>
            <w:szCs w:val="22"/>
          </w:rPr>
          <w:t xml:space="preserve"> that</w:t>
        </w:r>
      </w:ins>
      <w:ins w:id="313" w:author="Caitlin Page Casar" w:date="2019-07-16T21:08:00Z">
        <w:r w:rsidR="00943BE4">
          <w:rPr>
            <w:sz w:val="22"/>
            <w:szCs w:val="22"/>
          </w:rPr>
          <w:t xml:space="preserve"> the commonly accepted practice of reporting diversity of planktonic sequencing campaigns</w:t>
        </w:r>
        <w:del w:id="314" w:author="Maggie Osburn" w:date="2019-07-17T09:57:00Z">
          <w:r w:rsidR="00943BE4" w:rsidDel="00255598">
            <w:rPr>
              <w:sz w:val="22"/>
              <w:szCs w:val="22"/>
            </w:rPr>
            <w:delText xml:space="preserve"> </w:delText>
          </w:r>
          <w:r w:rsidR="00C04C8D" w:rsidDel="00255598">
            <w:rPr>
              <w:sz w:val="22"/>
              <w:szCs w:val="22"/>
            </w:rPr>
            <w:delText xml:space="preserve">as being representative of </w:delText>
          </w:r>
        </w:del>
      </w:ins>
      <w:ins w:id="315" w:author="Caitlin Page Casar" w:date="2019-07-16T21:09:00Z">
        <w:del w:id="316" w:author="Maggie Osburn" w:date="2019-07-17T09:57:00Z">
          <w:r w:rsidR="00C04C8D" w:rsidDel="00255598">
            <w:rPr>
              <w:sz w:val="22"/>
              <w:szCs w:val="22"/>
            </w:rPr>
            <w:delText>subsurface diversity</w:delText>
          </w:r>
        </w:del>
        <w:r w:rsidR="00C04C8D">
          <w:rPr>
            <w:sz w:val="22"/>
            <w:szCs w:val="22"/>
          </w:rPr>
          <w:t xml:space="preserve"> </w:t>
        </w:r>
      </w:ins>
      <w:ins w:id="317" w:author="Caitlin Page Casar" w:date="2019-07-16T21:13:00Z">
        <w:del w:id="318" w:author="Maggie Osburn" w:date="2019-07-17T09:57:00Z">
          <w:r w:rsidR="00C04C8D" w:rsidDel="00255598">
            <w:rPr>
              <w:sz w:val="22"/>
              <w:szCs w:val="22"/>
            </w:rPr>
            <w:delText xml:space="preserve">instead </w:delText>
          </w:r>
        </w:del>
      </w:ins>
      <w:ins w:id="319" w:author="Caitlin Page Casar" w:date="2019-07-16T21:12:00Z">
        <w:del w:id="320" w:author="Maggie Osburn" w:date="2019-07-17T09:57:00Z">
          <w:r w:rsidR="00C04C8D" w:rsidDel="00255598">
            <w:rPr>
              <w:sz w:val="22"/>
              <w:szCs w:val="22"/>
            </w:rPr>
            <w:delText>revealing</w:delText>
          </w:r>
        </w:del>
      </w:ins>
      <w:ins w:id="321" w:author="Maggie Osburn" w:date="2019-07-17T09:57:00Z">
        <w:r w:rsidR="00255598">
          <w:rPr>
            <w:sz w:val="22"/>
            <w:szCs w:val="22"/>
          </w:rPr>
          <w:t>misses significant differences between the</w:t>
        </w:r>
      </w:ins>
      <w:ins w:id="322" w:author="Caitlin Page Casar" w:date="2019-07-16T21:12:00Z">
        <w:r w:rsidR="00C04C8D">
          <w:rPr>
            <w:sz w:val="22"/>
            <w:szCs w:val="22"/>
          </w:rPr>
          <w:t xml:space="preserve"> distinct planktonic and attached populations</w:t>
        </w:r>
      </w:ins>
      <w:ins w:id="323" w:author="Caitlin Page Casar" w:date="2019-07-16T21:06:00Z">
        <w:r w:rsidR="00943BE4">
          <w:rPr>
            <w:sz w:val="22"/>
            <w:szCs w:val="22"/>
          </w:rPr>
          <w:t xml:space="preserve">. These findings </w:t>
        </w:r>
      </w:ins>
      <w:ins w:id="324" w:author="Caitlin Page Casar" w:date="2019-07-01T22:52:00Z">
        <w:r w:rsidR="00BB6990">
          <w:rPr>
            <w:sz w:val="22"/>
            <w:szCs w:val="22"/>
          </w:rPr>
          <w:t xml:space="preserve">warrant further studies </w:t>
        </w:r>
      </w:ins>
      <w:ins w:id="325" w:author="Maggie Osburn" w:date="2019-07-17T09:59:00Z">
        <w:del w:id="326" w:author="Caitlin Page Casar" w:date="2019-07-17T12:15:00Z">
          <w:r w:rsidR="005F7BE3" w:rsidDel="00065C94">
            <w:rPr>
              <w:sz w:val="22"/>
              <w:szCs w:val="22"/>
            </w:rPr>
            <w:delText>es</w:delText>
          </w:r>
        </w:del>
      </w:ins>
      <w:del w:id="327" w:author="Caitlin Page Casar" w:date="2019-07-01T22:50:00Z">
        <w:r w:rsidR="007C6623" w:rsidDel="00BB6990">
          <w:rPr>
            <w:sz w:val="22"/>
            <w:szCs w:val="22"/>
          </w:rPr>
          <w:delText xml:space="preserve">touched on </w:delText>
        </w:r>
      </w:del>
      <w:del w:id="328" w:author="Caitlin Page Casar" w:date="2019-07-01T22:15:00Z">
        <w:r w:rsidDel="00BB6990">
          <w:rPr>
            <w:sz w:val="22"/>
            <w:szCs w:val="22"/>
          </w:rPr>
          <w:delText>community composition</w:delText>
        </w:r>
      </w:del>
      <w:del w:id="329" w:author="Caitlin Page Casar" w:date="2019-07-01T22:50:00Z">
        <w:r w:rsidDel="00BB6990">
          <w:rPr>
            <w:sz w:val="22"/>
            <w:szCs w:val="22"/>
          </w:rPr>
          <w:delText xml:space="preserve">, metabolic potential, and biomass contribution from </w:delText>
        </w:r>
        <w:r w:rsidRPr="007A3AFF" w:rsidDel="00BB6990">
          <w:rPr>
            <w:sz w:val="22"/>
            <w:szCs w:val="22"/>
          </w:rPr>
          <w:delText>biofilm communities</w:delText>
        </w:r>
        <w:r w:rsidR="00C30D72" w:rsidDel="00BB6990">
          <w:rPr>
            <w:sz w:val="22"/>
            <w:szCs w:val="22"/>
          </w:rPr>
          <w:delText xml:space="preserve">, </w:delText>
        </w:r>
        <w:r w:rsidR="007C6623" w:rsidDel="00BB6990">
          <w:rPr>
            <w:sz w:val="22"/>
            <w:szCs w:val="22"/>
          </w:rPr>
          <w:delText xml:space="preserve">large uncertainties remain </w:delText>
        </w:r>
      </w:del>
      <w:ins w:id="330" w:author="Caitlin Page Casar" w:date="2019-07-01T22:53:00Z">
        <w:r w:rsidR="00BB6990">
          <w:rPr>
            <w:sz w:val="22"/>
            <w:szCs w:val="22"/>
          </w:rPr>
          <w:t xml:space="preserve">to </w:t>
        </w:r>
      </w:ins>
      <w:ins w:id="331" w:author="Caitlin Page Casar" w:date="2019-07-01T22:57:00Z">
        <w:r w:rsidR="00BB6990">
          <w:rPr>
            <w:sz w:val="22"/>
            <w:szCs w:val="22"/>
          </w:rPr>
          <w:t>assay</w:t>
        </w:r>
      </w:ins>
      <w:del w:id="332" w:author="Caitlin Page Casar" w:date="2019-07-01T22:53:00Z">
        <w:r w:rsidR="007C6623" w:rsidDel="00BB6990">
          <w:rPr>
            <w:sz w:val="22"/>
            <w:szCs w:val="22"/>
          </w:rPr>
          <w:delText xml:space="preserve">surrounding </w:delText>
        </w:r>
      </w:del>
      <w:del w:id="333" w:author="Caitlin Page Casar" w:date="2019-07-01T22:57:00Z">
        <w:r w:rsidR="007C6623" w:rsidDel="00BB6990">
          <w:rPr>
            <w:sz w:val="22"/>
            <w:szCs w:val="22"/>
          </w:rPr>
          <w:delText>the</w:delText>
        </w:r>
      </w:del>
      <w:r w:rsidR="007C6623">
        <w:rPr>
          <w:sz w:val="22"/>
          <w:szCs w:val="22"/>
        </w:rPr>
        <w:t xml:space="preserve"> </w:t>
      </w:r>
      <w:ins w:id="334" w:author="Maggie Osburn" w:date="2019-07-17T09:59:00Z">
        <w:r w:rsidR="005F7BE3">
          <w:rPr>
            <w:sz w:val="22"/>
            <w:szCs w:val="22"/>
          </w:rPr>
          <w:t xml:space="preserve">the </w:t>
        </w:r>
      </w:ins>
      <w:ins w:id="335" w:author="Caitlin Page Casar" w:date="2019-07-16T21:17:00Z">
        <w:r w:rsidR="00C04C8D">
          <w:rPr>
            <w:sz w:val="22"/>
            <w:szCs w:val="22"/>
          </w:rPr>
          <w:t xml:space="preserve">ecological </w:t>
        </w:r>
      </w:ins>
      <w:ins w:id="336" w:author="Caitlin Page Casar" w:date="2019-07-16T21:16:00Z">
        <w:r w:rsidR="00C04C8D">
          <w:rPr>
            <w:sz w:val="22"/>
            <w:szCs w:val="22"/>
          </w:rPr>
          <w:t xml:space="preserve">drivers of </w:t>
        </w:r>
      </w:ins>
      <w:del w:id="337" w:author="Maggie Osburn" w:date="2019-07-17T09:59:00Z">
        <w:r w:rsidR="007C6623" w:rsidDel="005F7BE3">
          <w:rPr>
            <w:sz w:val="22"/>
            <w:szCs w:val="22"/>
          </w:rPr>
          <w:delText xml:space="preserve">differences in </w:delText>
        </w:r>
      </w:del>
      <w:r w:rsidR="007C6623">
        <w:rPr>
          <w:sz w:val="22"/>
          <w:szCs w:val="22"/>
        </w:rPr>
        <w:t>biodiversity</w:t>
      </w:r>
      <w:ins w:id="338" w:author="Caitlin Page Casar" w:date="2019-07-17T12:15:00Z">
        <w:r w:rsidR="00065C94">
          <w:rPr>
            <w:sz w:val="22"/>
            <w:szCs w:val="22"/>
          </w:rPr>
          <w:t xml:space="preserve"> and biomass</w:t>
        </w:r>
      </w:ins>
      <w:r w:rsidR="00C30D72">
        <w:rPr>
          <w:sz w:val="22"/>
          <w:szCs w:val="22"/>
        </w:rPr>
        <w:t xml:space="preserve"> </w:t>
      </w:r>
      <w:del w:id="339" w:author="Caitlin Page Casar" w:date="2019-07-17T12:15:00Z">
        <w:r w:rsidR="00C30D72" w:rsidDel="00065C94">
          <w:rPr>
            <w:sz w:val="22"/>
            <w:szCs w:val="22"/>
          </w:rPr>
          <w:delText>and community structure</w:delText>
        </w:r>
        <w:r w:rsidR="007C6623" w:rsidDel="00065C94">
          <w:rPr>
            <w:sz w:val="22"/>
            <w:szCs w:val="22"/>
          </w:rPr>
          <w:delText xml:space="preserve"> </w:delText>
        </w:r>
      </w:del>
      <w:del w:id="340" w:author="Maggie Osburn" w:date="2019-07-17T09:59:00Z">
        <w:r w:rsidR="007C6623" w:rsidDel="005F7BE3">
          <w:rPr>
            <w:sz w:val="22"/>
            <w:szCs w:val="22"/>
          </w:rPr>
          <w:delText xml:space="preserve">between </w:delText>
        </w:r>
      </w:del>
      <w:ins w:id="341" w:author="Maggie Osburn" w:date="2019-07-17T09:59:00Z">
        <w:r w:rsidR="005F7BE3">
          <w:rPr>
            <w:sz w:val="22"/>
            <w:szCs w:val="22"/>
          </w:rPr>
          <w:t xml:space="preserve">in </w:t>
        </w:r>
      </w:ins>
      <w:r w:rsidR="007C6623">
        <w:rPr>
          <w:sz w:val="22"/>
          <w:szCs w:val="22"/>
        </w:rPr>
        <w:t xml:space="preserve">attached and suspended </w:t>
      </w:r>
      <w:del w:id="342" w:author="Maggie Osburn" w:date="2019-07-17T09:59:00Z">
        <w:r w:rsidR="007C6623" w:rsidDel="005F7BE3">
          <w:rPr>
            <w:sz w:val="22"/>
            <w:szCs w:val="22"/>
          </w:rPr>
          <w:delText xml:space="preserve">microbial </w:delText>
        </w:r>
      </w:del>
      <w:r w:rsidR="007C6623">
        <w:rPr>
          <w:sz w:val="22"/>
          <w:szCs w:val="22"/>
        </w:rPr>
        <w:t xml:space="preserve">communities, </w:t>
      </w:r>
      <w:del w:id="343" w:author="Caitlin Page Casar" w:date="2019-07-17T12:15:00Z">
        <w:r w:rsidR="007C6623" w:rsidDel="00065C94">
          <w:rPr>
            <w:sz w:val="22"/>
            <w:szCs w:val="22"/>
          </w:rPr>
          <w:delText xml:space="preserve">the </w:delText>
        </w:r>
      </w:del>
      <w:ins w:id="344" w:author="Maggie Osburn" w:date="2019-07-17T10:00:00Z">
        <w:del w:id="345" w:author="Caitlin Page Casar" w:date="2019-07-17T12:15:00Z">
          <w:r w:rsidR="005F7BE3" w:rsidDel="00065C94">
            <w:rPr>
              <w:sz w:val="22"/>
              <w:szCs w:val="22"/>
            </w:rPr>
            <w:delText xml:space="preserve">ratio of </w:delText>
          </w:r>
        </w:del>
      </w:ins>
      <w:del w:id="346" w:author="Caitlin Page Casar" w:date="2019-07-17T12:15:00Z">
        <w:r w:rsidR="007C6623" w:rsidDel="00065C94">
          <w:rPr>
            <w:sz w:val="22"/>
            <w:szCs w:val="22"/>
          </w:rPr>
          <w:delText>attached to suspended biomass ratio</w:delText>
        </w:r>
        <w:r w:rsidR="00C30D72" w:rsidDel="00065C94">
          <w:rPr>
            <w:sz w:val="22"/>
            <w:szCs w:val="22"/>
          </w:rPr>
          <w:delText xml:space="preserve">, </w:delText>
        </w:r>
      </w:del>
      <w:r w:rsidR="00C30D72">
        <w:rPr>
          <w:sz w:val="22"/>
          <w:szCs w:val="22"/>
        </w:rPr>
        <w:t>and the metabolic relationships between biofilm community members and their attachment surfaces</w:t>
      </w:r>
      <w:r w:rsidR="007C6623">
        <w:rPr>
          <w:sz w:val="22"/>
          <w:szCs w:val="22"/>
        </w:rPr>
        <w:t xml:space="preserve"> in the continental subsurface</w:t>
      </w:r>
      <w:r w:rsidR="00C30D72">
        <w:rPr>
          <w:sz w:val="22"/>
          <w:szCs w:val="22"/>
        </w:rPr>
        <w:t>.</w:t>
      </w:r>
    </w:p>
    <w:p w14:paraId="5CE1D5DB" w14:textId="5DDA51BC" w:rsidR="00BB620B" w:rsidRDefault="00BB620B">
      <w:pPr>
        <w:pStyle w:val="CommentText"/>
        <w:spacing w:before="120" w:line="276" w:lineRule="auto"/>
        <w:jc w:val="both"/>
        <w:rPr>
          <w:sz w:val="22"/>
          <w:szCs w:val="22"/>
        </w:rPr>
        <w:pPrChange w:id="347" w:author="Caitlin Page Casar" w:date="2019-06-04T14:07:00Z">
          <w:pPr>
            <w:pStyle w:val="CommentText"/>
            <w:spacing w:line="276" w:lineRule="auto"/>
            <w:jc w:val="both"/>
          </w:pPr>
        </w:pPrChange>
      </w:pPr>
    </w:p>
    <w:p w14:paraId="2F0796EE" w14:textId="2DF615D3" w:rsidR="000254A5" w:rsidRDefault="00500B7C" w:rsidP="00115705">
      <w:pPr>
        <w:pStyle w:val="CommentText"/>
        <w:spacing w:before="120" w:line="276" w:lineRule="auto"/>
        <w:jc w:val="both"/>
        <w:rPr>
          <w:ins w:id="348" w:author="Caitlin Page Casar" w:date="2019-07-17T14:01:00Z"/>
          <w:sz w:val="22"/>
          <w:szCs w:val="22"/>
        </w:rPr>
      </w:pPr>
      <w:r w:rsidRPr="007A3AFF">
        <w:rPr>
          <w:sz w:val="22"/>
          <w:szCs w:val="22"/>
        </w:rPr>
        <w:t xml:space="preserve">The </w:t>
      </w:r>
      <w:del w:id="349" w:author="Maggie Osburn" w:date="2019-07-17T10:01:00Z">
        <w:r w:rsidRPr="007A3AFF" w:rsidDel="005F7BE3">
          <w:rPr>
            <w:sz w:val="22"/>
            <w:szCs w:val="22"/>
          </w:rPr>
          <w:delText xml:space="preserve">recently established </w:delText>
        </w:r>
      </w:del>
      <w:r w:rsidRPr="007A3AFF">
        <w:rPr>
          <w:sz w:val="22"/>
          <w:szCs w:val="22"/>
        </w:rPr>
        <w:t xml:space="preserve">Deep Mine Microbial Observatory (DeMMO) in the former Homestake Gold Mine in Lead, South Dakota, USA, is a </w:t>
      </w:r>
      <w:ins w:id="350" w:author="Maggie Osburn" w:date="2019-07-17T10:01:00Z">
        <w:r w:rsidR="005F7BE3" w:rsidRPr="007A3AFF">
          <w:rPr>
            <w:sz w:val="22"/>
            <w:szCs w:val="22"/>
          </w:rPr>
          <w:t xml:space="preserve">recently established </w:t>
        </w:r>
      </w:ins>
      <w:r w:rsidRPr="007A3AFF">
        <w:rPr>
          <w:sz w:val="22"/>
          <w:szCs w:val="22"/>
        </w:rPr>
        <w:t xml:space="preserve">long-term monitoring station at which the ecology of the deep continental subsurface can be explored. </w:t>
      </w:r>
      <w:r w:rsidRPr="007A3AFF">
        <w:rPr>
          <w:rFonts w:ascii="TimesNewRomanPSMT" w:hAnsi="TimesNewRomanPSMT"/>
          <w:sz w:val="22"/>
          <w:szCs w:val="22"/>
        </w:rPr>
        <w:t xml:space="preserve">DeMMO offers </w:t>
      </w:r>
      <w:r w:rsidRPr="007A3AFF">
        <w:rPr>
          <w:sz w:val="22"/>
          <w:szCs w:val="22"/>
        </w:rPr>
        <w:t xml:space="preserve">convenient access to fracture fluids </w:t>
      </w:r>
      <w:r>
        <w:rPr>
          <w:sz w:val="22"/>
          <w:szCs w:val="22"/>
        </w:rPr>
        <w:t>emanating from a</w:t>
      </w:r>
      <w:r w:rsidRPr="007A3AFF">
        <w:rPr>
          <w:sz w:val="22"/>
          <w:szCs w:val="22"/>
        </w:rPr>
        <w:t xml:space="preserve"> variety of continental rock types </w:t>
      </w:r>
      <w:r>
        <w:rPr>
          <w:sz w:val="22"/>
          <w:szCs w:val="22"/>
        </w:rPr>
        <w:t>spanning</w:t>
      </w:r>
      <w:r w:rsidRPr="007A3AFF">
        <w:rPr>
          <w:rFonts w:ascii="TimesNewRomanPSMT" w:hAnsi="TimesNewRomanPSMT"/>
          <w:sz w:val="22"/>
          <w:szCs w:val="22"/>
        </w:rPr>
        <w:t xml:space="preserve"> depths of </w:t>
      </w:r>
      <w:del w:id="351" w:author="Maggie Osburn" w:date="2019-07-17T10:02:00Z">
        <w:r w:rsidRPr="007A3AFF" w:rsidDel="005F7BE3">
          <w:rPr>
            <w:rFonts w:ascii="TimesNewRomanPSMT" w:hAnsi="TimesNewRomanPSMT"/>
            <w:sz w:val="22"/>
            <w:szCs w:val="22"/>
          </w:rPr>
          <w:delText>800-4,850 f</w:delText>
        </w:r>
        <w:r w:rsidDel="005F7BE3">
          <w:rPr>
            <w:rFonts w:ascii="TimesNewRomanPSMT" w:hAnsi="TimesNewRomanPSMT"/>
            <w:sz w:val="22"/>
            <w:szCs w:val="22"/>
          </w:rPr>
          <w:delText>t</w:delText>
        </w:r>
      </w:del>
      <w:ins w:id="352" w:author="Maggie Osburn" w:date="2019-07-17T10:02:00Z">
        <w:r w:rsidR="005F7BE3">
          <w:rPr>
            <w:rFonts w:ascii="TimesNewRomanPSMT" w:hAnsi="TimesNewRomanPSMT"/>
            <w:sz w:val="22"/>
            <w:szCs w:val="22"/>
          </w:rPr>
          <w:t>250 to 1500 m</w:t>
        </w:r>
      </w:ins>
      <w:r>
        <w:rPr>
          <w:sz w:val="22"/>
          <w:szCs w:val="22"/>
        </w:rPr>
        <w:t xml:space="preserve">, </w:t>
      </w:r>
      <w:del w:id="353" w:author="Maggie Osburn" w:date="2019-07-17T10:02:00Z">
        <w:r w:rsidDel="005F7BE3">
          <w:rPr>
            <w:sz w:val="22"/>
            <w:szCs w:val="22"/>
          </w:rPr>
          <w:delText>making it possible to</w:delText>
        </w:r>
      </w:del>
      <w:ins w:id="354" w:author="Maggie Osburn" w:date="2019-07-17T10:02:00Z">
        <w:r w:rsidR="005F7BE3">
          <w:rPr>
            <w:sz w:val="22"/>
            <w:szCs w:val="22"/>
          </w:rPr>
          <w:t>and is</w:t>
        </w:r>
      </w:ins>
      <w:r>
        <w:rPr>
          <w:sz w:val="22"/>
          <w:szCs w:val="22"/>
        </w:rPr>
        <w:t xml:space="preserve"> monitor</w:t>
      </w:r>
      <w:ins w:id="355" w:author="Maggie Osburn" w:date="2019-07-17T10:02:00Z">
        <w:r w:rsidR="005F7BE3">
          <w:rPr>
            <w:sz w:val="22"/>
            <w:szCs w:val="22"/>
          </w:rPr>
          <w:t>ed for</w:t>
        </w:r>
      </w:ins>
      <w:r w:rsidRPr="007A3AFF">
        <w:rPr>
          <w:sz w:val="22"/>
          <w:szCs w:val="22"/>
        </w:rPr>
        <w:t xml:space="preserve"> fluid chemistry and microbial </w:t>
      </w:r>
      <w:r>
        <w:rPr>
          <w:sz w:val="22"/>
          <w:szCs w:val="22"/>
        </w:rPr>
        <w:t xml:space="preserve">diversity </w:t>
      </w:r>
      <w:del w:id="356" w:author="Maggie Osburn" w:date="2019-07-17T10:03:00Z">
        <w:r w:rsidDel="005F7BE3">
          <w:rPr>
            <w:sz w:val="22"/>
            <w:szCs w:val="22"/>
          </w:rPr>
          <w:delText xml:space="preserve">under a variety of conditions </w:delText>
        </w:r>
      </w:del>
      <w:r>
        <w:rPr>
          <w:sz w:val="22"/>
          <w:szCs w:val="22"/>
        </w:rPr>
        <w:t>over time</w:t>
      </w:r>
      <w:ins w:id="357" w:author="Maggie Osburn" w:date="2019-07-17T10:03:00Z">
        <w:r w:rsidR="005F7BE3">
          <w:rPr>
            <w:sz w:val="22"/>
            <w:szCs w:val="22"/>
          </w:rPr>
          <w:t xml:space="preserve"> </w:t>
        </w:r>
        <w:del w:id="358" w:author="Caitlin Page Casar" w:date="2019-07-31T12:49:00Z">
          <w:r w:rsidR="005F7BE3" w:rsidDel="00081EE2">
            <w:rPr>
              <w:sz w:val="22"/>
              <w:szCs w:val="22"/>
            </w:rPr>
            <w:delText>(</w:delText>
          </w:r>
        </w:del>
        <w:del w:id="359" w:author="Caitlin Page Casar" w:date="2019-07-17T13:44:00Z">
          <w:r w:rsidR="005F7BE3" w:rsidDel="00604D9E">
            <w:rPr>
              <w:sz w:val="22"/>
              <w:szCs w:val="22"/>
            </w:rPr>
            <w:delText>cite new demmo paper and inprep microbial ecology paper</w:delText>
          </w:r>
        </w:del>
      </w:ins>
      <w:ins w:id="360" w:author="Caitlin Page Casar" w:date="2019-07-31T12:49:00Z">
        <w:r w:rsidR="00081EE2">
          <w:rPr>
            <w:sz w:val="22"/>
            <w:szCs w:val="22"/>
          </w:rPr>
          <w:fldChar w:fldCharType="begin"/>
        </w:r>
        <w:r w:rsidR="00081EE2">
          <w:rPr>
            <w:sz w:val="22"/>
            <w:szCs w:val="22"/>
          </w:rPr>
          <w:instrText xml:space="preserve"> ADDIN ZOTERO_ITEM CSL_CITATION {"citationID":"gY75cw8j","properties":{"formattedCitation":"(Osburn {\\i{}et al.}, 2019)","plainCitation":"(Osburn et al., 2019)","noteIndex":0},"citationItems":[{"id":506,"uris":["http://zotero.org/users/local/dsI5V9tJ/items/LGRPWUFZ"],"uri":["http://zotero.org/users/local/dsI5V9tJ/items/LGRPWUFZ"],"itemData":{"id":506,"type":"article-journal","title":"Establishment of the Deep Mine Microbial Observatory (DeMMO), South Dakota, USA, a Geochemically Stable Portal Into the Deep Subsurface","container-title":"Frontiers in Earth Science","volume":"7","source":"Frontiers","abstract":"Identifying temporal trends in deep subsurface geomicrobiology is challenging as it requires both in-depth knowledge of in situ geochemistry and innovative sampling techniques. Subsurface microbial dynamics can only be understood in the context of accompanying geochemistry, and thus, it is imperative to first characterize available microbial habitats and their temporal evolution. Also, samples must be acquired in a clean and consistent manner to avoid artefacts stemming from surface microbes, atmospheric contamination, or external temporal variability. To facilitate these ends, we established the Deep Mine Microbial Observatory (DeMMO) in the Sanford Underground Research Facility (SURF), Lead, SD, USA to sample naturally draining fracture fluids at six spatially distributed sites from the shallowest (800 ft) to the deepest accessible (4,850 ft) depths. Here we report on the installation and subsequent two-year aqueous geochemical monitoring campaign of the DeMMO network. DeMMO fluids have distinct geochemical compositions showing differences with respect to depth, proximity to mine workings, and host rock geology. Most measurements were remarkably stable through the two-year sampling window, illustrating temporal stability of the water sources to each site, including over induced perturbations such as drilling. Interestingly, there was a lack of seasonality even at shallowest sites, indicating limited direct communication with modern meteoric waters. Patterns of fluid geochemistry are distinct between sites, and largely predictable based upon our understanding of the lithology and inorganic geochemistry of the host rocks. Thermodynamic calculations suggest that both inorganic and organic redox reactions can yield energy to, respectively, lithotrophic and heterotrophic microorganisms in this system, although the yields vary considerably by site. We conclude that each DeMMO site represents a unique window into the deep subsurface of SURF, accessing distinct fluid pockets, aqueous geochemistry, and dissolved gas geochemistry – providing stable conditions that facilitate long-term habitation of subsurface fractures and water pockets by distinct microbial communities.","URL":"https://www.frontiersin.org/articles/10.3389/feart.2019.00196/full?&amp;utm_source=Email_to_authors_&amp;utm_medium=Email&amp;utm_content=T1_11.5e1_author&amp;utm_campaign=Email_publication&amp;field=&amp;journalName=Frontiers_in_Earth_Science&amp;id=454235","DOI":"10.3389/feart.2019.00196","ISSN":"2296-6463","journalAbbreviation":"Front. Earth Sci.","language":"English","author":[{"family":"Osburn","given":"Magdalena R."},{"family":"Kruger","given":"Brittany"},{"family":"Masterson","given":"Andrew L."},{"family":"Casar","given":"Caitlin P."},{"family":"Amend","given":"Jan P."}],"issued":{"date-parts":[["2019"]]},"accessed":{"date-parts":[["2019",7,31]]}}}],"schema":"https://github.com/citation-style-language/schema/raw/master/csl-citation.json"} </w:instrText>
        </w:r>
      </w:ins>
      <w:r w:rsidR="00081EE2">
        <w:rPr>
          <w:sz w:val="22"/>
          <w:szCs w:val="22"/>
        </w:rPr>
        <w:fldChar w:fldCharType="separate"/>
      </w:r>
      <w:ins w:id="361" w:author="Caitlin Page Casar" w:date="2019-07-31T12:49:00Z">
        <w:r w:rsidR="00081EE2" w:rsidRPr="00081EE2">
          <w:rPr>
            <w:sz w:val="22"/>
            <w:rPrChange w:id="362" w:author="Caitlin Page Casar" w:date="2019-07-31T12:49:00Z">
              <w:rPr/>
            </w:rPrChange>
          </w:rPr>
          <w:t>(</w:t>
        </w:r>
        <w:proofErr w:type="spellStart"/>
        <w:r w:rsidR="00081EE2" w:rsidRPr="00081EE2">
          <w:rPr>
            <w:sz w:val="22"/>
            <w:rPrChange w:id="363" w:author="Caitlin Page Casar" w:date="2019-07-31T12:49:00Z">
              <w:rPr/>
            </w:rPrChange>
          </w:rPr>
          <w:t>Osburn</w:t>
        </w:r>
        <w:proofErr w:type="spellEnd"/>
        <w:r w:rsidR="00081EE2" w:rsidRPr="00081EE2">
          <w:rPr>
            <w:sz w:val="22"/>
            <w:rPrChange w:id="364" w:author="Caitlin Page Casar" w:date="2019-07-31T12:49:00Z">
              <w:rPr/>
            </w:rPrChange>
          </w:rPr>
          <w:t xml:space="preserve"> </w:t>
        </w:r>
        <w:r w:rsidR="00081EE2" w:rsidRPr="00081EE2">
          <w:rPr>
            <w:i/>
            <w:iCs/>
            <w:sz w:val="22"/>
            <w:rPrChange w:id="365" w:author="Caitlin Page Casar" w:date="2019-07-31T12:49:00Z">
              <w:rPr>
                <w:i/>
                <w:iCs/>
              </w:rPr>
            </w:rPrChange>
          </w:rPr>
          <w:t>et al.</w:t>
        </w:r>
        <w:r w:rsidR="00081EE2" w:rsidRPr="00081EE2">
          <w:rPr>
            <w:sz w:val="22"/>
            <w:rPrChange w:id="366" w:author="Caitlin Page Casar" w:date="2019-07-31T12:49:00Z">
              <w:rPr/>
            </w:rPrChange>
          </w:rPr>
          <w:t>, 2019</w:t>
        </w:r>
        <w:r w:rsidR="00081EE2">
          <w:rPr>
            <w:sz w:val="22"/>
            <w:szCs w:val="22"/>
          </w:rPr>
          <w:fldChar w:fldCharType="end"/>
        </w:r>
        <w:r w:rsidR="00081EE2">
          <w:rPr>
            <w:sz w:val="22"/>
            <w:szCs w:val="22"/>
          </w:rPr>
          <w:t>a</w:t>
        </w:r>
      </w:ins>
      <w:ins w:id="367" w:author="Caitlin Page Casar" w:date="2019-07-17T13:56:00Z">
        <w:r w:rsidR="00604D9E">
          <w:rPr>
            <w:sz w:val="22"/>
            <w:szCs w:val="22"/>
          </w:rPr>
          <w:t xml:space="preserve">, </w:t>
        </w:r>
        <w:proofErr w:type="spellStart"/>
        <w:r w:rsidR="00604D9E">
          <w:rPr>
            <w:sz w:val="22"/>
            <w:szCs w:val="22"/>
          </w:rPr>
          <w:t>Osburn</w:t>
        </w:r>
      </w:ins>
      <w:proofErr w:type="spellEnd"/>
      <w:ins w:id="368" w:author="Caitlin Page Casar" w:date="2019-07-17T13:59:00Z">
        <w:r w:rsidR="00604D9E">
          <w:rPr>
            <w:sz w:val="22"/>
            <w:szCs w:val="22"/>
          </w:rPr>
          <w:t xml:space="preserve"> 2019</w:t>
        </w:r>
      </w:ins>
      <w:ins w:id="369" w:author="Caitlin Page Casar" w:date="2019-07-17T14:00:00Z">
        <w:r w:rsidR="00604D9E">
          <w:rPr>
            <w:sz w:val="22"/>
            <w:szCs w:val="22"/>
          </w:rPr>
          <w:t>b</w:t>
        </w:r>
      </w:ins>
      <w:ins w:id="370" w:author="Caitlin Page Casar" w:date="2019-07-17T13:59:00Z">
        <w:r w:rsidR="00604D9E">
          <w:rPr>
            <w:sz w:val="22"/>
            <w:szCs w:val="22"/>
          </w:rPr>
          <w:t xml:space="preserve"> </w:t>
        </w:r>
      </w:ins>
      <w:ins w:id="371" w:author="Caitlin Page Casar" w:date="2019-07-17T13:56:00Z">
        <w:r w:rsidR="00604D9E" w:rsidRPr="00604D9E">
          <w:rPr>
            <w:i/>
            <w:sz w:val="22"/>
            <w:szCs w:val="22"/>
            <w:rPrChange w:id="372" w:author="Caitlin Page Casar" w:date="2019-07-17T14:00:00Z">
              <w:rPr>
                <w:sz w:val="22"/>
                <w:szCs w:val="22"/>
              </w:rPr>
            </w:rPrChange>
          </w:rPr>
          <w:t>in prep</w:t>
        </w:r>
      </w:ins>
      <w:ins w:id="373" w:author="Maggie Osburn" w:date="2019-07-17T10:03:00Z">
        <w:r w:rsidR="005F7BE3">
          <w:rPr>
            <w:sz w:val="22"/>
            <w:szCs w:val="22"/>
          </w:rPr>
          <w:t>)</w:t>
        </w:r>
      </w:ins>
      <w:r w:rsidRPr="007A3AFF">
        <w:rPr>
          <w:sz w:val="22"/>
          <w:szCs w:val="22"/>
        </w:rPr>
        <w:t xml:space="preserve">. </w:t>
      </w:r>
      <w:proofErr w:type="spellStart"/>
      <w:r w:rsidRPr="007A3AFF">
        <w:rPr>
          <w:rFonts w:ascii="TimesNewRomanPSMT" w:hAnsi="TimesNewRomanPSMT"/>
          <w:sz w:val="22"/>
          <w:szCs w:val="22"/>
        </w:rPr>
        <w:t>DeMMO</w:t>
      </w:r>
      <w:proofErr w:type="spellEnd"/>
      <w:r w:rsidRPr="007A3AFF">
        <w:rPr>
          <w:rFonts w:ascii="TimesNewRomanPSMT" w:hAnsi="TimesNewRomanPSMT"/>
          <w:sz w:val="22"/>
          <w:szCs w:val="22"/>
        </w:rPr>
        <w:t xml:space="preserve"> </w:t>
      </w:r>
      <w:del w:id="374" w:author="Caitlin Page Casar" w:date="2019-07-17T13:57:00Z">
        <w:r w:rsidRPr="007A3AFF" w:rsidDel="00604D9E">
          <w:rPr>
            <w:rFonts w:ascii="TimesNewRomanPSMT" w:hAnsi="TimesNewRomanPSMT"/>
            <w:sz w:val="22"/>
            <w:szCs w:val="22"/>
          </w:rPr>
          <w:delText xml:space="preserve">is </w:delText>
        </w:r>
      </w:del>
      <w:del w:id="375" w:author="Maggie Osburn" w:date="2019-07-17T10:03:00Z">
        <w:r w:rsidRPr="007A3AFF" w:rsidDel="005F7BE3">
          <w:rPr>
            <w:rFonts w:ascii="TimesNewRomanPSMT" w:hAnsi="TimesNewRomanPSMT"/>
            <w:sz w:val="22"/>
            <w:szCs w:val="22"/>
          </w:rPr>
          <w:delText>a network of</w:delText>
        </w:r>
      </w:del>
      <w:ins w:id="376" w:author="Maggie Osburn" w:date="2019-07-17T10:03:00Z">
        <w:r w:rsidR="005F7BE3">
          <w:rPr>
            <w:rFonts w:ascii="TimesNewRomanPSMT" w:hAnsi="TimesNewRomanPSMT"/>
            <w:sz w:val="22"/>
            <w:szCs w:val="22"/>
          </w:rPr>
          <w:t>includes</w:t>
        </w:r>
      </w:ins>
      <w:r w:rsidRPr="007A3AFF">
        <w:rPr>
          <w:rFonts w:ascii="TimesNewRomanPSMT" w:hAnsi="TimesNewRomanPSMT"/>
          <w:sz w:val="22"/>
          <w:szCs w:val="22"/>
        </w:rPr>
        <w:t xml:space="preserve"> six legacy boreholes that intersect fluid-filled fractures</w:t>
      </w:r>
      <w:r>
        <w:rPr>
          <w:rFonts w:ascii="TimesNewRomanPSMT" w:hAnsi="TimesNewRomanPSMT"/>
          <w:sz w:val="22"/>
          <w:szCs w:val="22"/>
        </w:rPr>
        <w:t xml:space="preserve"> where</w:t>
      </w:r>
      <w:r w:rsidRPr="007A3AFF">
        <w:rPr>
          <w:rFonts w:ascii="TimesNewRomanPSMT" w:hAnsi="TimesNewRomanPSMT"/>
          <w:sz w:val="22"/>
          <w:szCs w:val="22"/>
        </w:rPr>
        <w:t xml:space="preserve"> each borehole has been adapted for periodic fluid sampling and </w:t>
      </w:r>
      <w:r>
        <w:rPr>
          <w:rFonts w:ascii="TimesNewRomanPSMT" w:hAnsi="TimesNewRomanPSMT"/>
          <w:sz w:val="22"/>
          <w:szCs w:val="22"/>
        </w:rPr>
        <w:t xml:space="preserve">instillation of </w:t>
      </w:r>
      <w:r w:rsidRPr="007A3AFF">
        <w:rPr>
          <w:rFonts w:ascii="TimesNewRomanPSMT" w:hAnsi="TimesNewRomanPSMT"/>
          <w:sz w:val="22"/>
          <w:szCs w:val="22"/>
        </w:rPr>
        <w:t>long-term experiments with minimal disturbance to the fracture fluids.</w:t>
      </w:r>
      <w:r w:rsidRPr="007A3AFF">
        <w:rPr>
          <w:sz w:val="22"/>
          <w:szCs w:val="22"/>
        </w:rPr>
        <w:t xml:space="preserve"> Long-term monitoring of fracture fluids here has revealed stable fluid chemistry since Dec</w:t>
      </w:r>
      <w:ins w:id="377" w:author="Maggie Osburn" w:date="2019-07-17T10:04:00Z">
        <w:r w:rsidR="005F7BE3">
          <w:rPr>
            <w:sz w:val="22"/>
            <w:szCs w:val="22"/>
          </w:rPr>
          <w:t xml:space="preserve">ember </w:t>
        </w:r>
      </w:ins>
      <w:r w:rsidRPr="007A3AFF">
        <w:rPr>
          <w:sz w:val="22"/>
          <w:szCs w:val="22"/>
        </w:rPr>
        <w:t xml:space="preserve">2015 and </w:t>
      </w:r>
      <w:del w:id="378" w:author="Maggie Osburn" w:date="2019-07-17T10:04:00Z">
        <w:r w:rsidRPr="007A3AFF" w:rsidDel="005F7BE3">
          <w:rPr>
            <w:sz w:val="22"/>
            <w:szCs w:val="22"/>
          </w:rPr>
          <w:delText xml:space="preserve">indicated </w:delText>
        </w:r>
      </w:del>
      <w:r>
        <w:rPr>
          <w:sz w:val="22"/>
          <w:szCs w:val="22"/>
        </w:rPr>
        <w:t xml:space="preserve">limited </w:t>
      </w:r>
      <w:r w:rsidRPr="007A3AFF">
        <w:rPr>
          <w:sz w:val="22"/>
          <w:szCs w:val="22"/>
        </w:rPr>
        <w:t xml:space="preserve">disturbance to the system </w:t>
      </w:r>
      <w:r>
        <w:rPr>
          <w:sz w:val="22"/>
          <w:szCs w:val="22"/>
        </w:rPr>
        <w:t>associated with</w:t>
      </w:r>
      <w:r w:rsidRPr="007A3AFF">
        <w:rPr>
          <w:sz w:val="22"/>
          <w:szCs w:val="22"/>
        </w:rPr>
        <w:t xml:space="preserve"> borehole modification </w:t>
      </w:r>
      <w:ins w:id="379" w:author="Caitlin Page Casar" w:date="2019-07-31T12:50:00Z">
        <w:r w:rsidR="00081EE2">
          <w:rPr>
            <w:sz w:val="22"/>
            <w:szCs w:val="22"/>
          </w:rPr>
          <w:fldChar w:fldCharType="begin"/>
        </w:r>
        <w:r w:rsidR="00081EE2">
          <w:rPr>
            <w:sz w:val="22"/>
            <w:szCs w:val="22"/>
          </w:rPr>
          <w:instrText xml:space="preserve"> ADDIN ZOTERO_ITEM CSL_CITATION {"citationID":"L9oIlj3f","properties":{"formattedCitation":"(Osburn {\\i{}et al.}, 2019)","plainCitation":"(Osburn et al., 2019)","noteIndex":0},"citationItems":[{"id":506,"uris":["http://zotero.org/users/local/dsI5V9tJ/items/LGRPWUFZ"],"uri":["http://zotero.org/users/local/dsI5V9tJ/items/LGRPWUFZ"],"itemData":{"id":506,"type":"article-journal","title":"Establishment of the Deep Mine Microbial Observatory (DeMMO), South Dakota, USA, a Geochemically Stable Portal Into the Deep Subsurface","container-title":"Frontiers in Earth Science","volume":"7","source":"Frontiers","abstract":"Identifying temporal trends in deep subsurface geomicrobiology is challenging as it requires both in-depth knowledge of in situ geochemistry and innovative sampling techniques. Subsurface microbial dynamics can only be understood in the context of accompanying geochemistry, and thus, it is imperative to first characterize available microbial habitats and their temporal evolution. Also, samples must be acquired in a clean and consistent manner to avoid artefacts stemming from surface microbes, atmospheric contamination, or external temporal variability. To facilitate these ends, we established the Deep Mine Microbial Observatory (DeMMO) in the Sanford Underground Research Facility (SURF), Lead, SD, USA to sample naturally draining fracture fluids at six spatially distributed sites from the shallowest (800 ft) to the deepest accessible (4,850 ft) depths. Here we report on the installation and subsequent two-year aqueous geochemical monitoring campaign of the DeMMO network. DeMMO fluids have distinct geochemical compositions showing differences with respect to depth, proximity to mine workings, and host rock geology. Most measurements were remarkably stable through the two-year sampling window, illustrating temporal stability of the water sources to each site, including over induced perturbations such as drilling. Interestingly, there was a lack of seasonality even at shallowest sites, indicating limited direct communication with modern meteoric waters. Patterns of fluid geochemistry are distinct between sites, and largely predictable based upon our understanding of the lithology and inorganic geochemistry of the host rocks. Thermodynamic calculations suggest that both inorganic and organic redox reactions can yield energy to, respectively, lithotrophic and heterotrophic microorganisms in this system, although the yields vary considerably by site. We conclude that each DeMMO site represents a unique window into the deep subsurface of SURF, accessing distinct fluid pockets, aqueous geochemistry, and dissolved gas geochemistry – providing stable conditions that facilitate long-term habitation of subsurface fractures and water pockets by distinct microbial communities.","URL":"https://www.frontiersin.org/articles/10.3389/feart.2019.00196/full?&amp;utm_source=Email_to_authors_&amp;utm_medium=Email&amp;utm_content=T1_11.5e1_author&amp;utm_campaign=Email_publication&amp;field=&amp;journalName=Frontiers_in_Earth_Science&amp;id=454235","DOI":"10.3389/feart.2019.00196","ISSN":"2296-6463","journalAbbreviation":"Front. Earth Sci.","language":"English","author":[{"family":"Osburn","given":"Magdalena R."},{"family":"Kruger","given":"Brittany"},{"family":"Masterson","given":"Andrew L."},{"family":"Casar","given":"Caitlin P."},{"family":"Amend","given":"Jan P."}],"issued":{"date-parts":[["2019"]]},"accessed":{"date-parts":[["2019",7,31]]}}}],"schema":"https://github.com/citation-style-language/schema/raw/master/csl-citation.json"} </w:instrText>
        </w:r>
      </w:ins>
      <w:r w:rsidR="00081EE2">
        <w:rPr>
          <w:sz w:val="22"/>
          <w:szCs w:val="22"/>
        </w:rPr>
        <w:fldChar w:fldCharType="separate"/>
      </w:r>
      <w:ins w:id="380" w:author="Caitlin Page Casar" w:date="2019-07-31T12:50:00Z">
        <w:r w:rsidR="00081EE2" w:rsidRPr="00081EE2">
          <w:rPr>
            <w:sz w:val="22"/>
            <w:rPrChange w:id="381" w:author="Caitlin Page Casar" w:date="2019-07-31T12:50:00Z">
              <w:rPr/>
            </w:rPrChange>
          </w:rPr>
          <w:t>(</w:t>
        </w:r>
        <w:proofErr w:type="spellStart"/>
        <w:r w:rsidR="00081EE2" w:rsidRPr="00081EE2">
          <w:rPr>
            <w:sz w:val="22"/>
            <w:rPrChange w:id="382" w:author="Caitlin Page Casar" w:date="2019-07-31T12:50:00Z">
              <w:rPr/>
            </w:rPrChange>
          </w:rPr>
          <w:t>Osburn</w:t>
        </w:r>
        <w:proofErr w:type="spellEnd"/>
        <w:r w:rsidR="00081EE2" w:rsidRPr="00081EE2">
          <w:rPr>
            <w:sz w:val="22"/>
            <w:rPrChange w:id="383" w:author="Caitlin Page Casar" w:date="2019-07-31T12:50:00Z">
              <w:rPr/>
            </w:rPrChange>
          </w:rPr>
          <w:t xml:space="preserve"> </w:t>
        </w:r>
        <w:r w:rsidR="00081EE2" w:rsidRPr="00081EE2">
          <w:rPr>
            <w:i/>
            <w:iCs/>
            <w:sz w:val="22"/>
            <w:rPrChange w:id="384" w:author="Caitlin Page Casar" w:date="2019-07-31T12:50:00Z">
              <w:rPr>
                <w:i/>
                <w:iCs/>
              </w:rPr>
            </w:rPrChange>
          </w:rPr>
          <w:t>et al.</w:t>
        </w:r>
        <w:r w:rsidR="00081EE2" w:rsidRPr="00081EE2">
          <w:rPr>
            <w:sz w:val="22"/>
            <w:rPrChange w:id="385" w:author="Caitlin Page Casar" w:date="2019-07-31T12:50:00Z">
              <w:rPr/>
            </w:rPrChange>
          </w:rPr>
          <w:t>, 2019</w:t>
        </w:r>
        <w:r w:rsidR="00081EE2">
          <w:rPr>
            <w:sz w:val="22"/>
            <w:szCs w:val="22"/>
          </w:rPr>
          <w:fldChar w:fldCharType="end"/>
        </w:r>
      </w:ins>
      <w:del w:id="386" w:author="Caitlin Page Casar" w:date="2019-07-31T12:49:00Z">
        <w:r w:rsidRPr="007A3AFF" w:rsidDel="00081EE2">
          <w:rPr>
            <w:sz w:val="22"/>
            <w:szCs w:val="22"/>
          </w:rPr>
          <w:delText xml:space="preserve">(Osburn </w:delText>
        </w:r>
        <w:r w:rsidRPr="007A3AFF" w:rsidDel="00081EE2">
          <w:rPr>
            <w:i/>
            <w:sz w:val="22"/>
            <w:szCs w:val="22"/>
          </w:rPr>
          <w:delText xml:space="preserve">et al. </w:delText>
        </w:r>
        <w:r w:rsidRPr="007A3AFF" w:rsidDel="00081EE2">
          <w:rPr>
            <w:sz w:val="22"/>
            <w:szCs w:val="22"/>
          </w:rPr>
          <w:delText>2019</w:delText>
        </w:r>
      </w:del>
      <w:ins w:id="387" w:author="Caitlin Page Casar" w:date="2019-07-17T13:59:00Z">
        <w:r w:rsidR="00604D9E">
          <w:rPr>
            <w:sz w:val="22"/>
            <w:szCs w:val="22"/>
          </w:rPr>
          <w:t>a</w:t>
        </w:r>
      </w:ins>
      <w:del w:id="388" w:author="Caitlin Page Casar" w:date="2019-07-17T13:59:00Z">
        <w:r w:rsidRPr="007A3AFF" w:rsidDel="00604D9E">
          <w:rPr>
            <w:sz w:val="22"/>
            <w:szCs w:val="22"/>
          </w:rPr>
          <w:delText xml:space="preserve">a </w:delText>
        </w:r>
        <w:r w:rsidRPr="007A3AFF" w:rsidDel="00604D9E">
          <w:rPr>
            <w:i/>
            <w:sz w:val="22"/>
            <w:szCs w:val="22"/>
          </w:rPr>
          <w:delText>submitted</w:delText>
        </w:r>
      </w:del>
      <w:r w:rsidRPr="007A3AFF">
        <w:rPr>
          <w:sz w:val="22"/>
          <w:szCs w:val="22"/>
        </w:rPr>
        <w:t xml:space="preserve">). </w:t>
      </w:r>
      <w:r>
        <w:rPr>
          <w:sz w:val="22"/>
          <w:szCs w:val="22"/>
        </w:rPr>
        <w:t>G</w:t>
      </w:r>
      <w:r w:rsidRPr="007A3AFF">
        <w:rPr>
          <w:sz w:val="22"/>
          <w:szCs w:val="22"/>
        </w:rPr>
        <w:t xml:space="preserve">enomic </w:t>
      </w:r>
      <w:r>
        <w:rPr>
          <w:sz w:val="22"/>
          <w:szCs w:val="22"/>
        </w:rPr>
        <w:t xml:space="preserve">and metagenomic </w:t>
      </w:r>
      <w:r w:rsidRPr="007A3AFF">
        <w:rPr>
          <w:sz w:val="22"/>
          <w:szCs w:val="22"/>
        </w:rPr>
        <w:t xml:space="preserve">surveys of </w:t>
      </w:r>
      <w:r>
        <w:rPr>
          <w:sz w:val="22"/>
          <w:szCs w:val="22"/>
        </w:rPr>
        <w:t xml:space="preserve">microbial </w:t>
      </w:r>
      <w:r w:rsidRPr="007A3AFF">
        <w:rPr>
          <w:sz w:val="22"/>
          <w:szCs w:val="22"/>
        </w:rPr>
        <w:t xml:space="preserve">communities </w:t>
      </w:r>
      <w:r>
        <w:rPr>
          <w:sz w:val="22"/>
          <w:szCs w:val="22"/>
        </w:rPr>
        <w:t>captured from</w:t>
      </w:r>
      <w:r w:rsidRPr="007A3AFF">
        <w:rPr>
          <w:sz w:val="22"/>
          <w:szCs w:val="22"/>
        </w:rPr>
        <w:t xml:space="preserve"> fracture fluids indicate the presence of distinct microbial assemblages at each DeMMO site, locally dominated by candidate phyla and unclassified taxa, that appear to be strongly influenced by fluid geochemistry (Osburn 2019b </w:t>
      </w:r>
      <w:r w:rsidRPr="007A3AFF">
        <w:rPr>
          <w:i/>
          <w:sz w:val="22"/>
          <w:szCs w:val="22"/>
        </w:rPr>
        <w:t>in prep</w:t>
      </w:r>
      <w:r w:rsidRPr="007A3AFF">
        <w:rPr>
          <w:sz w:val="22"/>
          <w:szCs w:val="22"/>
        </w:rPr>
        <w:t xml:space="preserve">, </w:t>
      </w:r>
      <w:proofErr w:type="spellStart"/>
      <w:r w:rsidRPr="007A3AFF">
        <w:rPr>
          <w:sz w:val="22"/>
          <w:szCs w:val="22"/>
        </w:rPr>
        <w:t>Momper</w:t>
      </w:r>
      <w:proofErr w:type="spellEnd"/>
      <w:r w:rsidRPr="007A3AFF">
        <w:rPr>
          <w:sz w:val="22"/>
          <w:szCs w:val="22"/>
        </w:rPr>
        <w:t xml:space="preserve"> </w:t>
      </w:r>
      <w:r w:rsidRPr="007A3AFF">
        <w:rPr>
          <w:i/>
          <w:sz w:val="22"/>
          <w:szCs w:val="22"/>
        </w:rPr>
        <w:t xml:space="preserve">et al. </w:t>
      </w:r>
      <w:r w:rsidRPr="007A3AFF">
        <w:rPr>
          <w:sz w:val="22"/>
          <w:szCs w:val="22"/>
        </w:rPr>
        <w:t xml:space="preserve">2019 </w:t>
      </w:r>
      <w:r w:rsidRPr="007A3AFF">
        <w:rPr>
          <w:i/>
          <w:sz w:val="22"/>
          <w:szCs w:val="22"/>
        </w:rPr>
        <w:t>in prep</w:t>
      </w:r>
      <w:r w:rsidRPr="007A3AFF">
        <w:rPr>
          <w:sz w:val="22"/>
          <w:szCs w:val="22"/>
        </w:rPr>
        <w:t xml:space="preserve">). </w:t>
      </w:r>
    </w:p>
    <w:p w14:paraId="5FBA38DD" w14:textId="3558B8B0" w:rsidR="00500B7C" w:rsidRPr="00F770A6" w:rsidRDefault="00500B7C" w:rsidP="00115705">
      <w:pPr>
        <w:pStyle w:val="CommentText"/>
        <w:spacing w:before="120" w:line="276" w:lineRule="auto"/>
        <w:jc w:val="both"/>
        <w:rPr>
          <w:sz w:val="22"/>
          <w:szCs w:val="22"/>
        </w:rPr>
      </w:pPr>
      <w:del w:id="389" w:author="Caitlin Page Casar" w:date="2019-07-17T14:01:00Z">
        <w:r w:rsidDel="000254A5">
          <w:rPr>
            <w:sz w:val="22"/>
            <w:szCs w:val="22"/>
          </w:rPr>
          <w:delText>This site</w:delText>
        </w:r>
      </w:del>
      <w:proofErr w:type="spellStart"/>
      <w:ins w:id="390" w:author="Caitlin Page Casar" w:date="2019-07-17T14:01:00Z">
        <w:r w:rsidR="000254A5">
          <w:rPr>
            <w:sz w:val="22"/>
            <w:szCs w:val="22"/>
          </w:rPr>
          <w:t>DeMMO</w:t>
        </w:r>
      </w:ins>
      <w:proofErr w:type="spellEnd"/>
      <w:r>
        <w:rPr>
          <w:sz w:val="22"/>
          <w:szCs w:val="22"/>
        </w:rPr>
        <w:t xml:space="preserve"> presents a</w:t>
      </w:r>
      <w:r w:rsidRPr="007A3AFF">
        <w:rPr>
          <w:sz w:val="22"/>
          <w:szCs w:val="22"/>
        </w:rPr>
        <w:t xml:space="preserve"> unique </w:t>
      </w:r>
      <w:r>
        <w:rPr>
          <w:sz w:val="22"/>
          <w:szCs w:val="22"/>
        </w:rPr>
        <w:t>opportunity for</w:t>
      </w:r>
      <w:r w:rsidRPr="007A3AFF">
        <w:rPr>
          <w:sz w:val="22"/>
          <w:szCs w:val="22"/>
        </w:rPr>
        <w:t xml:space="preserve"> long-term </w:t>
      </w:r>
      <w:r w:rsidRPr="007A3AFF">
        <w:rPr>
          <w:i/>
          <w:sz w:val="22"/>
          <w:szCs w:val="22"/>
        </w:rPr>
        <w:t>in situ</w:t>
      </w:r>
      <w:r w:rsidRPr="007A3AFF">
        <w:rPr>
          <w:sz w:val="22"/>
          <w:szCs w:val="22"/>
        </w:rPr>
        <w:t xml:space="preserve"> cultivation experiments, following methods from previous studies </w:t>
      </w:r>
      <w:r w:rsidRPr="007A3AFF">
        <w:rPr>
          <w:sz w:val="22"/>
          <w:szCs w:val="22"/>
        </w:rPr>
        <w:fldChar w:fldCharType="begin"/>
      </w:r>
      <w:r>
        <w:rPr>
          <w:sz w:val="22"/>
          <w:szCs w:val="22"/>
        </w:rPr>
        <w:instrText xml:space="preserve"> ADDIN ZOTERO_ITEM CSL_CITATION {"citationID":"qU0SVTjG","properties":{"formattedCitation":"(Moser {\\i{}et al.}, 2003; Lehman {\\i{}et al.}, 2004)","plainCitation":"(Moser et al., 2003; Lehman et al., 2004)","dontUpdate":true,"noteIndex":0},"citationItems":[{"id":396,"uris":["http://zotero.org/users/local/dsI5V9tJ/items/8PX3LFSM"],"uri":["http://zotero.org/users/local/dsI5V9tJ/items/8PX3LFSM"],"itemData":{"id":396,"type":"article-journal","title":"Temporal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S."}],"issued":{"date-parts":[["2004",4]]}}}],"schema":"https://github.com/citation-style-language/schema/raw/master/csl-citation.json"} </w:instrText>
      </w:r>
      <w:r w:rsidRPr="007A3AFF">
        <w:rPr>
          <w:sz w:val="22"/>
          <w:szCs w:val="22"/>
        </w:rPr>
        <w:fldChar w:fldCharType="separate"/>
      </w:r>
      <w:r w:rsidRPr="007A3AFF">
        <w:rPr>
          <w:sz w:val="22"/>
          <w:szCs w:val="22"/>
        </w:rPr>
        <w:t xml:space="preserve">(i.e. Moser </w:t>
      </w:r>
      <w:r w:rsidRPr="007A3AFF">
        <w:rPr>
          <w:i/>
          <w:iCs/>
          <w:sz w:val="22"/>
          <w:szCs w:val="22"/>
        </w:rPr>
        <w:t>et al.</w:t>
      </w:r>
      <w:r w:rsidRPr="007A3AFF">
        <w:rPr>
          <w:sz w:val="22"/>
          <w:szCs w:val="22"/>
        </w:rPr>
        <w:t xml:space="preserve">, 2003; Lehman </w:t>
      </w:r>
      <w:r w:rsidRPr="007A3AFF">
        <w:rPr>
          <w:i/>
          <w:iCs/>
          <w:sz w:val="22"/>
          <w:szCs w:val="22"/>
        </w:rPr>
        <w:t>et al.</w:t>
      </w:r>
      <w:r w:rsidRPr="007A3AFF">
        <w:rPr>
          <w:sz w:val="22"/>
          <w:szCs w:val="22"/>
        </w:rPr>
        <w:t>, 2004)</w:t>
      </w:r>
      <w:r w:rsidRPr="007A3AFF">
        <w:rPr>
          <w:sz w:val="22"/>
          <w:szCs w:val="22"/>
        </w:rPr>
        <w:fldChar w:fldCharType="end"/>
      </w:r>
      <w:r w:rsidRPr="007A3AFF">
        <w:rPr>
          <w:sz w:val="22"/>
          <w:szCs w:val="22"/>
        </w:rPr>
        <w:t xml:space="preserve">, to </w:t>
      </w:r>
      <w:r w:rsidR="00004AB8">
        <w:rPr>
          <w:sz w:val="22"/>
          <w:szCs w:val="22"/>
        </w:rPr>
        <w:t xml:space="preserve">specifically </w:t>
      </w:r>
      <w:del w:id="391" w:author="Maggie Osburn" w:date="2019-07-17T10:05:00Z">
        <w:r w:rsidR="00004AB8" w:rsidDel="005F7BE3">
          <w:rPr>
            <w:sz w:val="22"/>
            <w:szCs w:val="22"/>
          </w:rPr>
          <w:delText xml:space="preserve">target </w:delText>
        </w:r>
        <w:r w:rsidRPr="007A3AFF" w:rsidDel="005F7BE3">
          <w:rPr>
            <w:sz w:val="22"/>
            <w:szCs w:val="22"/>
          </w:rPr>
          <w:delText>unanswered questions regarding</w:delText>
        </w:r>
      </w:del>
      <w:ins w:id="392" w:author="Maggie Osburn" w:date="2019-07-17T10:05:00Z">
        <w:r w:rsidR="005F7BE3">
          <w:rPr>
            <w:sz w:val="22"/>
            <w:szCs w:val="22"/>
          </w:rPr>
          <w:t>query</w:t>
        </w:r>
      </w:ins>
      <w:r w:rsidRPr="007A3AFF">
        <w:rPr>
          <w:sz w:val="22"/>
          <w:szCs w:val="22"/>
        </w:rPr>
        <w:t xml:space="preserve"> the ecology of the attached fraction of the deep continental biosphere. </w:t>
      </w:r>
      <w:r>
        <w:rPr>
          <w:sz w:val="22"/>
          <w:szCs w:val="22"/>
        </w:rPr>
        <w:t xml:space="preserve">A first order question is how </w:t>
      </w:r>
      <w:r w:rsidRPr="007A3AFF">
        <w:rPr>
          <w:sz w:val="22"/>
          <w:szCs w:val="22"/>
        </w:rPr>
        <w:t>differen</w:t>
      </w:r>
      <w:r>
        <w:rPr>
          <w:sz w:val="22"/>
          <w:szCs w:val="22"/>
        </w:rPr>
        <w:t>t</w:t>
      </w:r>
      <w:r w:rsidRPr="007A3AFF">
        <w:rPr>
          <w:sz w:val="22"/>
          <w:szCs w:val="22"/>
        </w:rPr>
        <w:t xml:space="preserve"> </w:t>
      </w:r>
      <w:r>
        <w:rPr>
          <w:sz w:val="22"/>
          <w:szCs w:val="22"/>
        </w:rPr>
        <w:t>are the</w:t>
      </w:r>
      <w:r w:rsidRPr="007A3AFF">
        <w:rPr>
          <w:sz w:val="22"/>
          <w:szCs w:val="22"/>
        </w:rPr>
        <w:t xml:space="preserve"> taxonomic compositions </w:t>
      </w:r>
      <w:r>
        <w:rPr>
          <w:sz w:val="22"/>
          <w:szCs w:val="22"/>
        </w:rPr>
        <w:t xml:space="preserve">of </w:t>
      </w:r>
      <w:r w:rsidRPr="007A3AFF">
        <w:rPr>
          <w:sz w:val="22"/>
          <w:szCs w:val="22"/>
        </w:rPr>
        <w:t>fluid and biofilm communities</w:t>
      </w:r>
      <w:r>
        <w:rPr>
          <w:sz w:val="22"/>
          <w:szCs w:val="22"/>
        </w:rPr>
        <w:t>? While previous studies suggest potential major differences are possible</w:t>
      </w:r>
      <w:r w:rsidR="00224DC6">
        <w:rPr>
          <w:sz w:val="22"/>
          <w:szCs w:val="22"/>
        </w:rPr>
        <w:t xml:space="preserve"> </w:t>
      </w:r>
      <w:r w:rsidR="00224DC6">
        <w:rPr>
          <w:sz w:val="22"/>
          <w:szCs w:val="22"/>
        </w:rPr>
        <w:fldChar w:fldCharType="begin"/>
      </w:r>
      <w:r w:rsidR="00224DC6">
        <w:rPr>
          <w:sz w:val="22"/>
          <w:szCs w:val="22"/>
        </w:rPr>
        <w:instrText xml:space="preserve"> ADDIN ZOTERO_ITEM CSL_CITATION {"citationID":"J8LHCZKn","properties":{"formattedCitation":"(Lehman {\\i{}et al.}, 2004; Lehman, 2007)","plainCitation":"(Lehman et al., 2004; Lehman, 2007)","noteIndex":0},"citationItems":[{"id":418,"uris":["http://zotero.org/users/local/dsI5V9tJ/items/RQXLMT3R"],"uri":["http://zotero.org/users/local/dsI5V9tJ/items/RQXLMT3R"],"itemData":{"id":418,"type":"article-journal","title":"Microbiological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S."}],"issued":{"date-parts":[["2004",4]]}}},{"id":419,"uris":["http://zotero.org/users/local/dsI5V9tJ/items/M336VFR3"],"uri":["http://zotero.org/users/local/dsI5V9tJ/items/M336VFR3"],"itemData":{"id":419,"type":"article-journal","title":"Understanding of Aquifer Microbiology is Tightly Linked to Sampling Approaches","container-title":"Geomicrobiology Journal","page":"331-341","volume":"24","issue":"3-4","source":"Crossref","abstract":"Primary samples of groundwater or core are collected and analyzed to characterize the microbiology of aquifers and to predict biogeochemical transformations. Alternative sampling devices have been developed that are incubated for some length of time in the aquifer to accrue biomass for analysis. Considering data generated from different types of aquifer samples, it appears that the type of sample collected and analyzed may strongly inﬂuence the resulting view of aquifer microbiology. Borehole artifacts need to be rigorously considered when incubated substrata are used. The indigenous attached populations in deeper, fractured rock aquifers remain understudied and await new sampling approaches.","DOI":"10.1080/01490450701456941","ISSN":"0149-0451, 1521-0529","language":"en","author":[{"family":"Lehman","given":"R. Michael"}],"issued":{"date-parts":[["2007",7,23]]}}}],"schema":"https://github.com/citation-style-language/schema/raw/master/csl-citation.json"} </w:instrText>
      </w:r>
      <w:r w:rsidR="00224DC6">
        <w:rPr>
          <w:sz w:val="22"/>
          <w:szCs w:val="22"/>
        </w:rPr>
        <w:fldChar w:fldCharType="separate"/>
      </w:r>
      <w:r w:rsidR="00224DC6" w:rsidRPr="00224DC6">
        <w:rPr>
          <w:sz w:val="22"/>
        </w:rPr>
        <w:t xml:space="preserve">(Lehman </w:t>
      </w:r>
      <w:r w:rsidR="00224DC6" w:rsidRPr="00224DC6">
        <w:rPr>
          <w:i/>
          <w:iCs/>
          <w:sz w:val="22"/>
        </w:rPr>
        <w:t>et al.</w:t>
      </w:r>
      <w:r w:rsidR="00224DC6" w:rsidRPr="00224DC6">
        <w:rPr>
          <w:sz w:val="22"/>
        </w:rPr>
        <w:t>, 2004; Lehman, 2007)</w:t>
      </w:r>
      <w:r w:rsidR="00224DC6">
        <w:rPr>
          <w:sz w:val="22"/>
          <w:szCs w:val="22"/>
        </w:rPr>
        <w:fldChar w:fldCharType="end"/>
      </w:r>
      <w:r>
        <w:rPr>
          <w:sz w:val="22"/>
          <w:szCs w:val="22"/>
        </w:rPr>
        <w:t xml:space="preserve">, it is thus far </w:t>
      </w:r>
      <w:r w:rsidRPr="007A3AFF">
        <w:rPr>
          <w:sz w:val="22"/>
          <w:szCs w:val="22"/>
        </w:rPr>
        <w:t xml:space="preserve">unclear </w:t>
      </w:r>
      <w:del w:id="393" w:author="Caitlin Page Casar" w:date="2019-07-17T12:19:00Z">
        <w:r w:rsidRPr="007A3AFF" w:rsidDel="00065C94">
          <w:rPr>
            <w:sz w:val="22"/>
            <w:szCs w:val="22"/>
          </w:rPr>
          <w:delText xml:space="preserve">whether the </w:delText>
        </w:r>
        <w:r w:rsidDel="00065C94">
          <w:rPr>
            <w:sz w:val="22"/>
            <w:szCs w:val="22"/>
          </w:rPr>
          <w:delText>microbial</w:delText>
        </w:r>
        <w:r w:rsidRPr="007A3AFF" w:rsidDel="00065C94">
          <w:rPr>
            <w:sz w:val="22"/>
            <w:szCs w:val="22"/>
          </w:rPr>
          <w:delText xml:space="preserve"> diversity of </w:delText>
        </w:r>
        <w:r w:rsidDel="00065C94">
          <w:rPr>
            <w:sz w:val="22"/>
            <w:szCs w:val="22"/>
          </w:rPr>
          <w:delText>DeMMO</w:delText>
        </w:r>
        <w:r w:rsidRPr="007A3AFF" w:rsidDel="00065C94">
          <w:rPr>
            <w:sz w:val="22"/>
            <w:szCs w:val="22"/>
          </w:rPr>
          <w:delText xml:space="preserve"> is being captured by fluid </w:delText>
        </w:r>
        <w:r w:rsidDel="00065C94">
          <w:rPr>
            <w:sz w:val="22"/>
            <w:szCs w:val="22"/>
          </w:rPr>
          <w:delText>filtering</w:delText>
        </w:r>
        <w:r w:rsidRPr="007A3AFF" w:rsidDel="00065C94">
          <w:rPr>
            <w:sz w:val="22"/>
            <w:szCs w:val="22"/>
          </w:rPr>
          <w:delText xml:space="preserve"> alone</w:delText>
        </w:r>
      </w:del>
      <w:ins w:id="394" w:author="Caitlin Page Casar" w:date="2019-07-17T12:19:00Z">
        <w:r w:rsidR="00065C94">
          <w:rPr>
            <w:sz w:val="22"/>
            <w:szCs w:val="22"/>
          </w:rPr>
          <w:t>if this is a universal phenomenon</w:t>
        </w:r>
      </w:ins>
      <w:r w:rsidRPr="007A3AFF">
        <w:rPr>
          <w:sz w:val="22"/>
          <w:szCs w:val="22"/>
        </w:rPr>
        <w:t xml:space="preserve">. Further, </w:t>
      </w:r>
      <w:del w:id="395" w:author="Caitlin Page Casar" w:date="2019-07-17T14:07:00Z">
        <w:r w:rsidR="00004AB8" w:rsidDel="000254A5">
          <w:rPr>
            <w:sz w:val="22"/>
            <w:szCs w:val="22"/>
          </w:rPr>
          <w:delText xml:space="preserve">members of biofilm communities have the </w:delText>
        </w:r>
        <w:r w:rsidR="00B125C8" w:rsidDel="000254A5">
          <w:rPr>
            <w:sz w:val="22"/>
            <w:szCs w:val="22"/>
          </w:rPr>
          <w:delText>opportunity to</w:delText>
        </w:r>
      </w:del>
      <w:ins w:id="396" w:author="Maggie Osburn" w:date="2019-07-17T10:08:00Z">
        <w:del w:id="397" w:author="Caitlin Page Casar" w:date="2019-07-17T14:07:00Z">
          <w:r w:rsidR="005F7BE3" w:rsidDel="000254A5">
            <w:rPr>
              <w:sz w:val="22"/>
              <w:szCs w:val="22"/>
            </w:rPr>
            <w:delText>can use</w:delText>
          </w:r>
        </w:del>
      </w:ins>
      <w:del w:id="398" w:author="Caitlin Page Casar" w:date="2019-07-17T14:07:00Z">
        <w:r w:rsidR="00B125C8" w:rsidDel="000254A5">
          <w:rPr>
            <w:sz w:val="22"/>
            <w:szCs w:val="22"/>
          </w:rPr>
          <w:delText xml:space="preserve"> utilize</w:delText>
        </w:r>
        <w:r w:rsidR="00004AB8" w:rsidDel="000254A5">
          <w:rPr>
            <w:sz w:val="22"/>
            <w:szCs w:val="22"/>
          </w:rPr>
          <w:delText xml:space="preserve"> </w:delText>
        </w:r>
      </w:del>
      <w:ins w:id="399" w:author="Caitlin Page Casar" w:date="2019-07-17T14:07:00Z">
        <w:r w:rsidR="000254A5">
          <w:rPr>
            <w:sz w:val="22"/>
            <w:szCs w:val="22"/>
          </w:rPr>
          <w:t xml:space="preserve">a variety of </w:t>
        </w:r>
      </w:ins>
      <w:r w:rsidR="00004AB8">
        <w:rPr>
          <w:sz w:val="22"/>
          <w:szCs w:val="22"/>
        </w:rPr>
        <w:t>minerals in the surrounding host rock</w:t>
      </w:r>
      <w:r w:rsidR="00B125C8">
        <w:rPr>
          <w:sz w:val="22"/>
          <w:szCs w:val="22"/>
        </w:rPr>
        <w:t xml:space="preserve"> </w:t>
      </w:r>
      <w:ins w:id="400" w:author="Caitlin Page Casar" w:date="2019-07-17T14:07:00Z">
        <w:r w:rsidR="000254A5">
          <w:rPr>
            <w:sz w:val="22"/>
            <w:szCs w:val="22"/>
          </w:rPr>
          <w:t xml:space="preserve">are available </w:t>
        </w:r>
      </w:ins>
      <w:r w:rsidR="00B125C8">
        <w:rPr>
          <w:sz w:val="22"/>
          <w:szCs w:val="22"/>
        </w:rPr>
        <w:t>as energy sources, a</w:t>
      </w:r>
      <w:ins w:id="401" w:author="Caitlin Page Casar" w:date="2019-07-17T14:07:00Z">
        <w:r w:rsidR="000254A5">
          <w:rPr>
            <w:sz w:val="22"/>
            <w:szCs w:val="22"/>
          </w:rPr>
          <w:t xml:space="preserve">nd </w:t>
        </w:r>
      </w:ins>
      <w:ins w:id="402" w:author="Caitlin Page Casar" w:date="2019-07-17T14:08:00Z">
        <w:r w:rsidR="000254A5">
          <w:rPr>
            <w:sz w:val="22"/>
            <w:szCs w:val="22"/>
          </w:rPr>
          <w:t>metabolic</w:t>
        </w:r>
      </w:ins>
      <w:r w:rsidR="00B125C8">
        <w:rPr>
          <w:sz w:val="22"/>
          <w:szCs w:val="22"/>
        </w:rPr>
        <w:t xml:space="preserve"> </w:t>
      </w:r>
      <w:del w:id="403" w:author="Maggie Osburn" w:date="2019-07-17T10:08:00Z">
        <w:r w:rsidR="00B125C8" w:rsidDel="005F7BE3">
          <w:rPr>
            <w:sz w:val="22"/>
            <w:szCs w:val="22"/>
          </w:rPr>
          <w:delText>strategy that was previously found to be</w:delText>
        </w:r>
      </w:del>
      <w:ins w:id="404" w:author="Maggie Osburn" w:date="2019-07-17T10:08:00Z">
        <w:r w:rsidR="005F7BE3">
          <w:rPr>
            <w:sz w:val="22"/>
            <w:szCs w:val="22"/>
          </w:rPr>
          <w:t xml:space="preserve">reactions </w:t>
        </w:r>
        <w:del w:id="405" w:author="Caitlin Page Casar" w:date="2019-07-17T14:08:00Z">
          <w:r w:rsidR="005F7BE3" w:rsidDel="000254A5">
            <w:rPr>
              <w:sz w:val="22"/>
              <w:szCs w:val="22"/>
            </w:rPr>
            <w:delText>that</w:delText>
          </w:r>
        </w:del>
      </w:ins>
      <w:ins w:id="406" w:author="Caitlin Page Casar" w:date="2019-07-17T14:08:00Z">
        <w:r w:rsidR="000254A5">
          <w:rPr>
            <w:sz w:val="22"/>
            <w:szCs w:val="22"/>
          </w:rPr>
          <w:t xml:space="preserve">using </w:t>
        </w:r>
      </w:ins>
      <w:ins w:id="407" w:author="Caitlin Page Casar" w:date="2019-07-17T14:09:00Z">
        <w:r w:rsidR="000254A5">
          <w:rPr>
            <w:sz w:val="22"/>
            <w:szCs w:val="22"/>
          </w:rPr>
          <w:t xml:space="preserve">some of these </w:t>
        </w:r>
      </w:ins>
      <w:ins w:id="408" w:author="Caitlin Page Casar" w:date="2019-07-17T14:08:00Z">
        <w:r w:rsidR="000254A5">
          <w:rPr>
            <w:sz w:val="22"/>
            <w:szCs w:val="22"/>
          </w:rPr>
          <w:t>minerals</w:t>
        </w:r>
      </w:ins>
      <w:ins w:id="409" w:author="Maggie Osburn" w:date="2019-07-17T10:08:00Z">
        <w:r w:rsidR="005F7BE3">
          <w:rPr>
            <w:sz w:val="22"/>
            <w:szCs w:val="22"/>
          </w:rPr>
          <w:t xml:space="preserve"> </w:t>
        </w:r>
      </w:ins>
      <w:ins w:id="410" w:author="Caitlin Page Casar" w:date="2019-07-17T14:09:00Z">
        <w:r w:rsidR="000254A5">
          <w:rPr>
            <w:sz w:val="22"/>
            <w:szCs w:val="22"/>
          </w:rPr>
          <w:t xml:space="preserve">were previously found to be </w:t>
        </w:r>
      </w:ins>
      <w:ins w:id="411" w:author="Maggie Osburn" w:date="2019-07-17T10:08:00Z">
        <w:del w:id="412" w:author="Caitlin Page Casar" w:date="2019-07-17T14:09:00Z">
          <w:r w:rsidR="005F7BE3" w:rsidDel="000254A5">
            <w:rPr>
              <w:sz w:val="22"/>
              <w:szCs w:val="22"/>
            </w:rPr>
            <w:delText>are</w:delText>
          </w:r>
        </w:del>
      </w:ins>
      <w:del w:id="413" w:author="Caitlin Page Casar" w:date="2019-07-17T14:09:00Z">
        <w:r w:rsidR="00B125C8" w:rsidDel="000254A5">
          <w:rPr>
            <w:sz w:val="22"/>
            <w:szCs w:val="22"/>
          </w:rPr>
          <w:delText xml:space="preserve"> </w:delText>
        </w:r>
      </w:del>
      <w:r w:rsidR="00B125C8">
        <w:rPr>
          <w:sz w:val="22"/>
          <w:szCs w:val="22"/>
        </w:rPr>
        <w:t xml:space="preserve">thermodynamically favorable at </w:t>
      </w:r>
      <w:del w:id="414" w:author="Maggie Osburn" w:date="2019-07-17T10:08:00Z">
        <w:r w:rsidR="00B125C8" w:rsidDel="005F7BE3">
          <w:rPr>
            <w:sz w:val="22"/>
            <w:szCs w:val="22"/>
          </w:rPr>
          <w:delText xml:space="preserve">DemMO </w:delText>
        </w:r>
      </w:del>
      <w:proofErr w:type="spellStart"/>
      <w:ins w:id="415" w:author="Maggie Osburn" w:date="2019-07-17T10:08:00Z">
        <w:r w:rsidR="005F7BE3">
          <w:rPr>
            <w:sz w:val="22"/>
            <w:szCs w:val="22"/>
          </w:rPr>
          <w:t>DeMMO</w:t>
        </w:r>
        <w:proofErr w:type="spellEnd"/>
        <w:r w:rsidR="005F7BE3">
          <w:rPr>
            <w:sz w:val="22"/>
            <w:szCs w:val="22"/>
          </w:rPr>
          <w:t xml:space="preserve"> </w:t>
        </w:r>
      </w:ins>
      <w:r w:rsidRPr="007A3AFF">
        <w:rPr>
          <w:sz w:val="22"/>
          <w:szCs w:val="22"/>
        </w:rPr>
        <w:fldChar w:fldCharType="begin"/>
      </w:r>
      <w:ins w:id="416" w:author="Caitlin Page Casar" w:date="2019-05-26T16:34:00Z">
        <w:r w:rsidR="00210353">
          <w:rPr>
            <w:sz w:val="22"/>
            <w:szCs w:val="22"/>
          </w:rPr>
          <w:instrText xml:space="preserve"> ADDIN ZOTERO_ITEM CSL_CITATION {"citationID":"jiBIRlhF","properties":{"formattedCitation":"(Osburn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P."}],"issued":{"date-parts":[["2014",11,12]]},"accessed":{"date-parts":[["2018",3,26]]}}}],"schema":"https://github.com/citation-style-language/schema/raw/master/csl-citation.json"} </w:instrText>
        </w:r>
      </w:ins>
      <w:del w:id="417" w:author="Caitlin Page Casar" w:date="2019-05-26T16:34:00Z">
        <w:r w:rsidRPr="007A3AFF" w:rsidDel="00210353">
          <w:rPr>
            <w:sz w:val="22"/>
            <w:szCs w:val="22"/>
          </w:rPr>
          <w:delInstrText xml:space="preserve"> ADDIN ZOTERO_ITEM CSL_CITATION {"citationID":"jiBIRlhF","properties":{"formattedCitation":"(Osburn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biosphere.","URL":"http://journal.frontiersin.org/article/10.3389/fmicb.2014.00610/abstract","DOI":"10.3389/fmicb.2014.00610","ISSN":"1664-302X","shortTitle":"Chemolithotrophy in the continental deep subsurface","author":[{"family":"Osburn","given":"Magdalena R."},{"family":"LaRowe","given":"Douglas E."},{"family":"Momper","given":"Lily M."},{"family":"Amend","given":"Jan P."}],"issued":{"date-parts":[["2014",11,12]]},"accessed":{"date-parts":[["2018",3,26]]}}}],"schema":"https://github.com/citation-style-language/schema/raw/master/csl-citation.json"} </w:delInstrText>
        </w:r>
      </w:del>
      <w:r w:rsidRPr="007A3AFF">
        <w:rPr>
          <w:sz w:val="22"/>
          <w:szCs w:val="22"/>
        </w:rPr>
        <w:fldChar w:fldCharType="separate"/>
      </w:r>
      <w:r w:rsidRPr="007A3AFF">
        <w:rPr>
          <w:sz w:val="22"/>
          <w:szCs w:val="22"/>
        </w:rPr>
        <w:t xml:space="preserve">(Osburn </w:t>
      </w:r>
      <w:r w:rsidRPr="007A3AFF">
        <w:rPr>
          <w:i/>
          <w:iCs/>
          <w:sz w:val="22"/>
          <w:szCs w:val="22"/>
        </w:rPr>
        <w:t>et al.</w:t>
      </w:r>
      <w:r w:rsidRPr="007A3AFF">
        <w:rPr>
          <w:sz w:val="22"/>
          <w:szCs w:val="22"/>
        </w:rPr>
        <w:t>, 2014)</w:t>
      </w:r>
      <w:r w:rsidRPr="007A3AFF">
        <w:rPr>
          <w:sz w:val="22"/>
          <w:szCs w:val="22"/>
        </w:rPr>
        <w:fldChar w:fldCharType="end"/>
      </w:r>
      <w:ins w:id="418" w:author="Caitlin Page Casar" w:date="2019-07-17T14:09:00Z">
        <w:r w:rsidR="000254A5">
          <w:rPr>
            <w:sz w:val="22"/>
            <w:szCs w:val="22"/>
          </w:rPr>
          <w:t>.</w:t>
        </w:r>
      </w:ins>
      <w:ins w:id="419" w:author="Caitlin Page Casar" w:date="2019-07-17T14:06:00Z">
        <w:r w:rsidR="000254A5">
          <w:rPr>
            <w:sz w:val="22"/>
            <w:szCs w:val="22"/>
          </w:rPr>
          <w:t xml:space="preserve"> </w:t>
        </w:r>
      </w:ins>
      <w:ins w:id="420" w:author="Caitlin Page Casar" w:date="2019-07-17T14:09:00Z">
        <w:r w:rsidR="000254A5">
          <w:rPr>
            <w:sz w:val="22"/>
            <w:szCs w:val="22"/>
          </w:rPr>
          <w:t>H</w:t>
        </w:r>
      </w:ins>
      <w:ins w:id="421" w:author="Caitlin Page Casar" w:date="2019-07-17T14:06:00Z">
        <w:r w:rsidR="000254A5">
          <w:rPr>
            <w:sz w:val="22"/>
            <w:szCs w:val="22"/>
          </w:rPr>
          <w:t xml:space="preserve">owever, </w:t>
        </w:r>
      </w:ins>
      <w:del w:id="422" w:author="Caitlin Page Casar" w:date="2019-07-17T14:06:00Z">
        <w:r w:rsidR="00004AB8" w:rsidDel="000254A5">
          <w:rPr>
            <w:sz w:val="22"/>
            <w:szCs w:val="22"/>
          </w:rPr>
          <w:delText>.</w:delText>
        </w:r>
        <w:r w:rsidR="00B125C8" w:rsidDel="000254A5">
          <w:rPr>
            <w:sz w:val="22"/>
            <w:szCs w:val="22"/>
          </w:rPr>
          <w:delText xml:space="preserve"> While this study found good</w:delText>
        </w:r>
      </w:del>
      <w:ins w:id="423" w:author="Maggie Osburn" w:date="2019-07-17T10:09:00Z">
        <w:del w:id="424" w:author="Caitlin Page Casar" w:date="2019-07-17T14:06:00Z">
          <w:r w:rsidR="00115705" w:rsidDel="000254A5">
            <w:rPr>
              <w:sz w:val="22"/>
              <w:szCs w:val="22"/>
            </w:rPr>
            <w:delText>there is</w:delText>
          </w:r>
        </w:del>
      </w:ins>
      <w:del w:id="425" w:author="Caitlin Page Casar" w:date="2019-07-17T14:06:00Z">
        <w:r w:rsidR="00B125C8" w:rsidDel="000254A5">
          <w:rPr>
            <w:sz w:val="22"/>
            <w:szCs w:val="22"/>
          </w:rPr>
          <w:delText xml:space="preserve"> </w:delText>
        </w:r>
      </w:del>
      <w:ins w:id="426" w:author="Maggie Osburn" w:date="2019-07-17T10:10:00Z">
        <w:del w:id="427" w:author="Caitlin Page Casar" w:date="2019-07-17T14:06:00Z">
          <w:r w:rsidR="00115705" w:rsidDel="000254A5">
            <w:rPr>
              <w:sz w:val="22"/>
              <w:szCs w:val="22"/>
            </w:rPr>
            <w:delText xml:space="preserve">some </w:delText>
          </w:r>
        </w:del>
      </w:ins>
      <w:del w:id="428" w:author="Caitlin Page Casar" w:date="2019-07-17T14:06:00Z">
        <w:r w:rsidR="00B125C8" w:rsidDel="000254A5">
          <w:rPr>
            <w:sz w:val="22"/>
            <w:szCs w:val="22"/>
          </w:rPr>
          <w:delText xml:space="preserve">agreement between the composition of the suspended </w:delText>
        </w:r>
      </w:del>
      <w:ins w:id="429" w:author="Maggie Osburn" w:date="2019-07-17T10:09:00Z">
        <w:del w:id="430" w:author="Caitlin Page Casar" w:date="2019-07-17T14:06:00Z">
          <w:r w:rsidR="00115705" w:rsidDel="000254A5">
            <w:rPr>
              <w:sz w:val="22"/>
              <w:szCs w:val="22"/>
            </w:rPr>
            <w:delText xml:space="preserve">microbial diversity </w:delText>
          </w:r>
        </w:del>
      </w:ins>
      <w:del w:id="431" w:author="Caitlin Page Casar" w:date="2019-07-17T14:06:00Z">
        <w:r w:rsidR="00B125C8" w:rsidDel="000254A5">
          <w:rPr>
            <w:sz w:val="22"/>
            <w:szCs w:val="22"/>
          </w:rPr>
          <w:delText xml:space="preserve">communities and </w:delText>
        </w:r>
      </w:del>
      <w:ins w:id="432" w:author="Maggie Osburn" w:date="2019-07-17T10:09:00Z">
        <w:del w:id="433" w:author="Caitlin Page Casar" w:date="2019-07-17T14:06:00Z">
          <w:r w:rsidR="00115705" w:rsidDel="000254A5">
            <w:rPr>
              <w:sz w:val="22"/>
              <w:szCs w:val="22"/>
            </w:rPr>
            <w:delText xml:space="preserve">modeled </w:delText>
          </w:r>
        </w:del>
      </w:ins>
      <w:del w:id="434" w:author="Caitlin Page Casar" w:date="2019-07-17T14:06:00Z">
        <w:r w:rsidR="00B125C8" w:rsidDel="000254A5">
          <w:rPr>
            <w:sz w:val="22"/>
            <w:szCs w:val="22"/>
          </w:rPr>
          <w:delText>exergonic modeled metabolisms</w:delText>
        </w:r>
      </w:del>
      <w:ins w:id="435" w:author="Maggie Osburn" w:date="2019-07-17T10:10:00Z">
        <w:del w:id="436" w:author="Caitlin Page Casar" w:date="2019-07-17T14:06:00Z">
          <w:r w:rsidR="00115705" w:rsidDel="000254A5">
            <w:rPr>
              <w:sz w:val="22"/>
              <w:szCs w:val="22"/>
            </w:rPr>
            <w:delText xml:space="preserve"> (cite again)</w:delText>
          </w:r>
        </w:del>
      </w:ins>
      <w:del w:id="437" w:author="Caitlin Page Casar" w:date="2019-07-17T14:06:00Z">
        <w:r w:rsidR="00B125C8" w:rsidDel="000254A5">
          <w:rPr>
            <w:sz w:val="22"/>
            <w:szCs w:val="22"/>
          </w:rPr>
          <w:delText xml:space="preserve"> using soluble substrates, </w:delText>
        </w:r>
      </w:del>
      <w:r w:rsidR="00B125C8">
        <w:rPr>
          <w:sz w:val="22"/>
          <w:szCs w:val="22"/>
        </w:rPr>
        <w:t>the relationship</w:t>
      </w:r>
      <w:del w:id="438" w:author="Maggie Osburn" w:date="2019-07-17T10:11:00Z">
        <w:r w:rsidR="00B125C8" w:rsidDel="00115705">
          <w:rPr>
            <w:sz w:val="22"/>
            <w:szCs w:val="22"/>
          </w:rPr>
          <w:delText>s</w:delText>
        </w:r>
      </w:del>
      <w:r w:rsidR="00B125C8">
        <w:rPr>
          <w:sz w:val="22"/>
          <w:szCs w:val="22"/>
        </w:rPr>
        <w:t xml:space="preserve"> between the biofilm communities and </w:t>
      </w:r>
      <w:del w:id="439" w:author="Maggie Osburn" w:date="2019-07-17T10:11:00Z">
        <w:r w:rsidR="00B125C8" w:rsidDel="00115705">
          <w:rPr>
            <w:sz w:val="22"/>
            <w:szCs w:val="22"/>
          </w:rPr>
          <w:delText>modeled metabolisms using</w:delText>
        </w:r>
      </w:del>
      <w:ins w:id="440" w:author="Maggie Osburn" w:date="2019-07-17T10:11:00Z">
        <w:r w:rsidR="00115705">
          <w:rPr>
            <w:sz w:val="22"/>
            <w:szCs w:val="22"/>
          </w:rPr>
          <w:t>potential</w:t>
        </w:r>
      </w:ins>
      <w:r w:rsidR="00B125C8">
        <w:rPr>
          <w:sz w:val="22"/>
          <w:szCs w:val="22"/>
        </w:rPr>
        <w:t xml:space="preserve"> mineral</w:t>
      </w:r>
      <w:ins w:id="441" w:author="Maggie Osburn" w:date="2019-07-17T10:11:00Z">
        <w:r w:rsidR="00115705">
          <w:rPr>
            <w:sz w:val="22"/>
            <w:szCs w:val="22"/>
          </w:rPr>
          <w:t>-based metabolisms</w:t>
        </w:r>
      </w:ins>
      <w:del w:id="442" w:author="Maggie Osburn" w:date="2019-07-17T10:11:00Z">
        <w:r w:rsidR="00B125C8" w:rsidDel="00115705">
          <w:rPr>
            <w:sz w:val="22"/>
            <w:szCs w:val="22"/>
          </w:rPr>
          <w:delText xml:space="preserve"> substrates </w:delText>
        </w:r>
      </w:del>
      <w:ins w:id="443" w:author="Maggie Osburn" w:date="2019-07-17T10:11:00Z">
        <w:r w:rsidR="00115705">
          <w:rPr>
            <w:sz w:val="22"/>
            <w:szCs w:val="22"/>
          </w:rPr>
          <w:t xml:space="preserve"> </w:t>
        </w:r>
      </w:ins>
      <w:r w:rsidR="00B125C8">
        <w:rPr>
          <w:sz w:val="22"/>
          <w:szCs w:val="22"/>
        </w:rPr>
        <w:t>remains unexplored</w:t>
      </w:r>
      <w:ins w:id="444" w:author="Caitlin Page Casar" w:date="2019-07-17T14:05:00Z">
        <w:r w:rsidR="000254A5">
          <w:rPr>
            <w:sz w:val="22"/>
            <w:szCs w:val="22"/>
          </w:rPr>
          <w:t xml:space="preserve">. </w:t>
        </w:r>
      </w:ins>
      <w:ins w:id="445" w:author="Maggie Osburn" w:date="2019-07-17T10:11:00Z">
        <w:del w:id="446" w:author="Caitlin Page Casar" w:date="2019-07-17T14:05:00Z">
          <w:r w:rsidR="00115705" w:rsidDel="000254A5">
            <w:rPr>
              <w:sz w:val="22"/>
              <w:szCs w:val="22"/>
            </w:rPr>
            <w:delText xml:space="preserve"> (through modeling?)</w:delText>
          </w:r>
        </w:del>
      </w:ins>
      <w:del w:id="447" w:author="Caitlin Page Casar" w:date="2019-07-17T14:05:00Z">
        <w:r w:rsidR="00B125C8" w:rsidDel="000254A5">
          <w:rPr>
            <w:sz w:val="22"/>
            <w:szCs w:val="22"/>
          </w:rPr>
          <w:delText xml:space="preserve">. </w:delText>
        </w:r>
      </w:del>
      <w:r>
        <w:rPr>
          <w:sz w:val="22"/>
          <w:szCs w:val="22"/>
        </w:rPr>
        <w:t>Finally, m</w:t>
      </w:r>
      <w:r w:rsidRPr="007A3AFF">
        <w:rPr>
          <w:sz w:val="22"/>
          <w:szCs w:val="22"/>
        </w:rPr>
        <w:t xml:space="preserve">ineral selectivity by microbes </w:t>
      </w:r>
      <w:r>
        <w:rPr>
          <w:sz w:val="22"/>
          <w:szCs w:val="22"/>
        </w:rPr>
        <w:t xml:space="preserve">has been observed </w:t>
      </w:r>
      <w:r>
        <w:rPr>
          <w:sz w:val="22"/>
          <w:szCs w:val="22"/>
        </w:rPr>
        <w:fldChar w:fldCharType="begin"/>
      </w:r>
      <w:r>
        <w:rPr>
          <w:sz w:val="22"/>
          <w:szCs w:val="22"/>
        </w:rPr>
        <w:instrText xml:space="preserve"> ADDIN ZOTERO_ITEM CSL_CITATION {"citationID":"YextsG94","properties":{"formattedCitation":"(Murr &amp; Berry, 1976; Lawrence {\\i{}et al.}, 1997)","plainCitation":"(Murr &amp; Berry, 1976; Lawrence et al., 1997)","noteIndex":0},"citationItems":[{"id":441,"uris":["http://zotero.org/users/local/dsI5V9tJ/items/EP4AUSU3"],"uri":["http://zotero.org/users/local/dsI5V9tJ/items/EP4AUSU3"],"itemData":{"id":441,"type":"article-journal","title":"Direct observations of selective attachment of bacteria on low-grade sulfide ores and other mineral surfaces","container-title":"Hydrometallurgy","page":"11-24","volume":"2","issue":"1","source":"Crossref","abstract":"Murr, L.E. and Berry, V.K., 1976. Direct observations of selective attachment of bacteria on low-grade sulfide ores and other mineral surfaces. Hydrometallurgy, 2: 11--24.","DOI":"10.1016/0304-386X(76)90010-4","ISSN":"0304386X","language":"en","author":[{"family":"Murr","given":"L.E."},{"family":"Berry","given":"V.K."}],"issued":{"date-parts":[["1976",7]]}}},{"id":409,"uris":["http://zotero.org/users/local/dsI5V9tJ/items/IHSPVNUG"],"uri":["http://zotero.org/users/local/dsI5V9tJ/items/IHSPVNUG"],"itemData":{"id":409,"type":"article-journal","title":"Colonization and weathering of natural sulfide mineral assemblages by &lt;i&gt;Thiobacillus ferrooxidans&lt;/i&gt;","container-title":"Canadian Journal of Microbiology","page":"178-188","volume":"43","issue":"2","source":"Crossref","abstract":"Selected polished thin sections were used as model substrata to investigate the influence of geochemical and electrochemical factors on bacterial colonization and weathering of mixed sulfide minerals. Naturally occurring sulfide assemblages including combinations of pyrite, chalcopyrite, sphalerite, galena, and pyrrhotite were studied. The distribution of Thiobacillus ferrooxidans was mapped using viable negative and positive staining techniques in combination with scanning confocal laser microscopy. The minerals were characterized using scanning electron microscopy and microprobe analyses. Inter- and intra-granular electrode potentials were monitored using microelectrodes. Results of the experiments indicated that the T. ferrooxidans strain preferentially colonized sulfide minerals that were the most electrochemically active. For example, when pyrite, chalcopyrite, and pyrrhotite were in combination, bacteria preferentially colonized the pyrrhotite. In each case it was shown that the mineral colonized was also the anode in a galvanic cell and the site of preferential weathering. Microelectrode measurements confirmed the existence of intergranular potentials. In addition, trace and minor element composition appeared to influence the electrochemical property of the mineral, thus its colonization and weathering pattern. Information of this nature should facilitate prediction of the fate of sulfide minerals in natural and mining environments.","DOI":"10.1139/m97-023","ISSN":"0008-4166, 1480-3275","language":"en","author":[{"family":"Lawrence","given":"J. R."},{"family":"Kwong","given":"Y. T. J."},{"family":"Swerhone","given":"G. D. W."}],"issued":{"date-parts":[["1997",2]]}}}],"schema":"https://github.com/citation-style-language/schema/raw/master/csl-citation.json"} </w:instrText>
      </w:r>
      <w:r>
        <w:rPr>
          <w:sz w:val="22"/>
          <w:szCs w:val="22"/>
        </w:rPr>
        <w:fldChar w:fldCharType="separate"/>
      </w:r>
      <w:r w:rsidRPr="00410C08">
        <w:rPr>
          <w:sz w:val="22"/>
        </w:rPr>
        <w:t xml:space="preserve">(Murr &amp; Berry, 1976; Lawrence </w:t>
      </w:r>
      <w:r w:rsidRPr="00410C08">
        <w:rPr>
          <w:i/>
          <w:iCs/>
          <w:sz w:val="22"/>
        </w:rPr>
        <w:t>et al.</w:t>
      </w:r>
      <w:r w:rsidRPr="00410C08">
        <w:rPr>
          <w:sz w:val="22"/>
        </w:rPr>
        <w:t>, 1997)</w:t>
      </w:r>
      <w:r>
        <w:rPr>
          <w:sz w:val="22"/>
          <w:szCs w:val="22"/>
        </w:rPr>
        <w:fldChar w:fldCharType="end"/>
      </w:r>
      <w:r w:rsidRPr="007A3AFF">
        <w:rPr>
          <w:sz w:val="22"/>
          <w:szCs w:val="22"/>
        </w:rPr>
        <w:t xml:space="preserve">, but </w:t>
      </w:r>
      <w:r>
        <w:rPr>
          <w:sz w:val="22"/>
          <w:szCs w:val="22"/>
        </w:rPr>
        <w:t>identifying the specific taxa and amount of biomass a given mineral type supports</w:t>
      </w:r>
      <w:r w:rsidRPr="007A3AFF">
        <w:rPr>
          <w:sz w:val="22"/>
          <w:szCs w:val="22"/>
        </w:rPr>
        <w:t xml:space="preserve"> in </w:t>
      </w:r>
      <w:r>
        <w:rPr>
          <w:sz w:val="22"/>
          <w:szCs w:val="22"/>
        </w:rPr>
        <w:t>continental deep subsurface</w:t>
      </w:r>
      <w:r w:rsidRPr="007A3AFF">
        <w:rPr>
          <w:sz w:val="22"/>
          <w:szCs w:val="22"/>
        </w:rPr>
        <w:t xml:space="preserve"> environments </w:t>
      </w:r>
      <w:r>
        <w:rPr>
          <w:sz w:val="22"/>
          <w:szCs w:val="22"/>
        </w:rPr>
        <w:t xml:space="preserve">has not </w:t>
      </w:r>
      <w:del w:id="448" w:author="Maggie Osburn" w:date="2019-07-17T10:12:00Z">
        <w:r w:rsidDel="00115705">
          <w:rPr>
            <w:sz w:val="22"/>
            <w:szCs w:val="22"/>
          </w:rPr>
          <w:delText xml:space="preserve">been done </w:delText>
        </w:r>
      </w:del>
      <w:r>
        <w:rPr>
          <w:sz w:val="22"/>
          <w:szCs w:val="22"/>
        </w:rPr>
        <w:t>previously</w:t>
      </w:r>
      <w:ins w:id="449" w:author="Maggie Osburn" w:date="2019-07-17T10:12:00Z">
        <w:r w:rsidR="00115705">
          <w:rPr>
            <w:sz w:val="22"/>
            <w:szCs w:val="22"/>
          </w:rPr>
          <w:t xml:space="preserve"> attempted</w:t>
        </w:r>
      </w:ins>
      <w:r w:rsidRPr="007A3AFF">
        <w:rPr>
          <w:sz w:val="22"/>
          <w:szCs w:val="22"/>
        </w:rPr>
        <w:t>.</w:t>
      </w:r>
      <w:r>
        <w:rPr>
          <w:sz w:val="22"/>
          <w:szCs w:val="22"/>
        </w:rPr>
        <w:t xml:space="preserve"> </w:t>
      </w:r>
      <w:r w:rsidR="00B125C8">
        <w:rPr>
          <w:sz w:val="22"/>
          <w:szCs w:val="22"/>
        </w:rPr>
        <w:t xml:space="preserve">By </w:t>
      </w:r>
      <w:del w:id="450" w:author="Caitlin Page Casar" w:date="2019-07-16T21:37:00Z">
        <w:r w:rsidR="00B125C8" w:rsidDel="009D5322">
          <w:rPr>
            <w:sz w:val="22"/>
            <w:szCs w:val="22"/>
          </w:rPr>
          <w:delText xml:space="preserve">differentiating </w:delText>
        </w:r>
      </w:del>
      <w:ins w:id="451" w:author="Caitlin Page Casar" w:date="2019-07-16T21:37:00Z">
        <w:r w:rsidR="009D5322">
          <w:rPr>
            <w:sz w:val="22"/>
            <w:szCs w:val="22"/>
          </w:rPr>
          <w:t xml:space="preserve">comparing </w:t>
        </w:r>
      </w:ins>
      <w:r w:rsidR="00B125C8">
        <w:rPr>
          <w:sz w:val="22"/>
          <w:szCs w:val="22"/>
        </w:rPr>
        <w:t xml:space="preserve">fluid </w:t>
      </w:r>
      <w:del w:id="452" w:author="Caitlin Page Casar" w:date="2019-07-17T12:19:00Z">
        <w:r w:rsidR="00464AA2" w:rsidDel="00065C94">
          <w:rPr>
            <w:sz w:val="22"/>
            <w:szCs w:val="22"/>
          </w:rPr>
          <w:delText xml:space="preserve">from </w:delText>
        </w:r>
      </w:del>
      <w:ins w:id="453" w:author="Caitlin Page Casar" w:date="2019-07-17T12:19:00Z">
        <w:r w:rsidR="00065C94">
          <w:rPr>
            <w:sz w:val="22"/>
            <w:szCs w:val="22"/>
          </w:rPr>
          <w:t>and</w:t>
        </w:r>
        <w:r w:rsidR="00065C94">
          <w:rPr>
            <w:sz w:val="22"/>
            <w:szCs w:val="22"/>
          </w:rPr>
          <w:t xml:space="preserve"> </w:t>
        </w:r>
      </w:ins>
      <w:r w:rsidR="00464AA2">
        <w:rPr>
          <w:sz w:val="22"/>
          <w:szCs w:val="22"/>
        </w:rPr>
        <w:t xml:space="preserve">biofilm </w:t>
      </w:r>
      <w:del w:id="454" w:author="Caitlin Page Casar" w:date="2019-07-16T21:37:00Z">
        <w:r w:rsidR="00B125C8" w:rsidDel="009D5322">
          <w:rPr>
            <w:sz w:val="22"/>
            <w:szCs w:val="22"/>
          </w:rPr>
          <w:delText xml:space="preserve">community taxonomy and biomass </w:delText>
        </w:r>
      </w:del>
      <w:ins w:id="455" w:author="Caitlin Page Casar" w:date="2019-07-16T21:37:00Z">
        <w:r w:rsidR="009D5322">
          <w:rPr>
            <w:sz w:val="22"/>
            <w:szCs w:val="22"/>
          </w:rPr>
          <w:t xml:space="preserve">communities </w:t>
        </w:r>
      </w:ins>
      <w:r w:rsidR="00B125C8">
        <w:rPr>
          <w:sz w:val="22"/>
          <w:szCs w:val="22"/>
        </w:rPr>
        <w:t xml:space="preserve">and </w:t>
      </w:r>
      <w:del w:id="456" w:author="Caitlin Page Casar" w:date="2019-07-16T21:37:00Z">
        <w:r w:rsidR="00464AA2" w:rsidDel="009D5322">
          <w:rPr>
            <w:sz w:val="22"/>
            <w:szCs w:val="22"/>
          </w:rPr>
          <w:delText xml:space="preserve">relating these properties </w:delText>
        </w:r>
      </w:del>
      <w:ins w:id="457" w:author="Caitlin Page Casar" w:date="2019-07-16T21:37:00Z">
        <w:r w:rsidR="009D5322">
          <w:rPr>
            <w:sz w:val="22"/>
            <w:szCs w:val="22"/>
          </w:rPr>
          <w:t xml:space="preserve">exploring relationships between </w:t>
        </w:r>
      </w:ins>
      <w:r w:rsidR="00464AA2">
        <w:rPr>
          <w:sz w:val="22"/>
          <w:szCs w:val="22"/>
        </w:rPr>
        <w:t xml:space="preserve">biofilms </w:t>
      </w:r>
      <w:del w:id="458" w:author="Caitlin Page Casar" w:date="2019-07-16T21:37:00Z">
        <w:r w:rsidR="00464AA2" w:rsidDel="009D5322">
          <w:rPr>
            <w:sz w:val="22"/>
            <w:szCs w:val="22"/>
          </w:rPr>
          <w:delText>to specific mineral types</w:delText>
        </w:r>
      </w:del>
      <w:ins w:id="459" w:author="Caitlin Page Casar" w:date="2019-07-16T21:37:00Z">
        <w:r w:rsidR="009D5322">
          <w:rPr>
            <w:sz w:val="22"/>
            <w:szCs w:val="22"/>
          </w:rPr>
          <w:t xml:space="preserve">and available </w:t>
        </w:r>
        <w:r w:rsidR="009D5322">
          <w:rPr>
            <w:sz w:val="22"/>
            <w:szCs w:val="22"/>
          </w:rPr>
          <w:lastRenderedPageBreak/>
          <w:t>minerals in the surrounding host rock</w:t>
        </w:r>
      </w:ins>
      <w:r w:rsidR="00464AA2">
        <w:rPr>
          <w:sz w:val="22"/>
          <w:szCs w:val="22"/>
        </w:rPr>
        <w:t>, we aim to constrain controls on biodiversity and biomass in the continental deep biosphere.</w:t>
      </w:r>
      <w:r w:rsidR="00B125C8">
        <w:rPr>
          <w:sz w:val="22"/>
          <w:szCs w:val="22"/>
        </w:rPr>
        <w:t xml:space="preserve"> </w:t>
      </w:r>
      <w:r w:rsidRPr="007A3AFF">
        <w:rPr>
          <w:sz w:val="22"/>
          <w:szCs w:val="22"/>
        </w:rPr>
        <w:t>Here, we describe</w:t>
      </w:r>
      <w:r>
        <w:rPr>
          <w:sz w:val="22"/>
          <w:szCs w:val="22"/>
        </w:rPr>
        <w:t xml:space="preserve"> an </w:t>
      </w:r>
      <w:proofErr w:type="gramStart"/>
      <w:r w:rsidRPr="00FC2374">
        <w:rPr>
          <w:i/>
          <w:sz w:val="22"/>
          <w:szCs w:val="22"/>
        </w:rPr>
        <w:t>in</w:t>
      </w:r>
      <w:ins w:id="460" w:author="Maggie Osburn" w:date="2019-07-17T10:13:00Z">
        <w:r w:rsidR="00115705">
          <w:rPr>
            <w:i/>
            <w:sz w:val="22"/>
            <w:szCs w:val="22"/>
          </w:rPr>
          <w:t xml:space="preserve"> </w:t>
        </w:r>
      </w:ins>
      <w:r w:rsidRPr="00FC2374">
        <w:rPr>
          <w:i/>
          <w:sz w:val="22"/>
          <w:szCs w:val="22"/>
        </w:rPr>
        <w:t>situ</w:t>
      </w:r>
      <w:proofErr w:type="gramEnd"/>
      <w:r w:rsidRPr="007A3AFF">
        <w:rPr>
          <w:sz w:val="22"/>
          <w:szCs w:val="22"/>
        </w:rPr>
        <w:t xml:space="preserve"> cultivation</w:t>
      </w:r>
      <w:r>
        <w:rPr>
          <w:sz w:val="22"/>
          <w:szCs w:val="22"/>
        </w:rPr>
        <w:t>-based</w:t>
      </w:r>
      <w:r w:rsidRPr="007A3AFF">
        <w:rPr>
          <w:sz w:val="22"/>
          <w:szCs w:val="22"/>
        </w:rPr>
        <w:t xml:space="preserve"> approach </w:t>
      </w:r>
      <w:del w:id="461" w:author="Caitlin Page Casar" w:date="2019-07-31T15:31:00Z">
        <w:r w:rsidRPr="007A3AFF" w:rsidDel="005F5F43">
          <w:rPr>
            <w:sz w:val="22"/>
            <w:szCs w:val="22"/>
          </w:rPr>
          <w:delText xml:space="preserve">to </w:delText>
        </w:r>
      </w:del>
      <w:ins w:id="462" w:author="Maggie Osburn" w:date="2019-07-17T10:14:00Z">
        <w:r w:rsidR="00115705">
          <w:rPr>
            <w:sz w:val="22"/>
            <w:szCs w:val="22"/>
          </w:rPr>
          <w:t xml:space="preserve">designed to </w:t>
        </w:r>
      </w:ins>
      <w:r>
        <w:rPr>
          <w:sz w:val="22"/>
          <w:szCs w:val="22"/>
        </w:rPr>
        <w:t>probe the</w:t>
      </w:r>
      <w:r w:rsidRPr="007A3AFF">
        <w:rPr>
          <w:sz w:val="22"/>
          <w:szCs w:val="22"/>
        </w:rPr>
        <w:t xml:space="preserve"> microbial ecology</w:t>
      </w:r>
      <w:r>
        <w:rPr>
          <w:sz w:val="22"/>
          <w:szCs w:val="22"/>
        </w:rPr>
        <w:t xml:space="preserve"> </w:t>
      </w:r>
      <w:r w:rsidRPr="007A3AFF">
        <w:rPr>
          <w:sz w:val="22"/>
          <w:szCs w:val="22"/>
        </w:rPr>
        <w:t xml:space="preserve">of </w:t>
      </w:r>
      <w:r>
        <w:rPr>
          <w:sz w:val="22"/>
          <w:szCs w:val="22"/>
        </w:rPr>
        <w:t>mineral-</w:t>
      </w:r>
      <w:r w:rsidR="00B125C8">
        <w:rPr>
          <w:sz w:val="22"/>
          <w:szCs w:val="22"/>
        </w:rPr>
        <w:t>hosted</w:t>
      </w:r>
      <w:r>
        <w:rPr>
          <w:sz w:val="22"/>
          <w:szCs w:val="22"/>
        </w:rPr>
        <w:t xml:space="preserve"> </w:t>
      </w:r>
      <w:r w:rsidRPr="007A3AFF">
        <w:rPr>
          <w:sz w:val="22"/>
          <w:szCs w:val="22"/>
        </w:rPr>
        <w:t xml:space="preserve">biofilms inhabiting fluid-filled fractures </w:t>
      </w:r>
      <w:r>
        <w:rPr>
          <w:sz w:val="22"/>
          <w:szCs w:val="22"/>
        </w:rPr>
        <w:t>at DeMMO</w:t>
      </w:r>
      <w:r w:rsidRPr="007A3AFF">
        <w:rPr>
          <w:sz w:val="22"/>
          <w:szCs w:val="22"/>
        </w:rPr>
        <w:t xml:space="preserve">. </w:t>
      </w:r>
    </w:p>
    <w:p w14:paraId="3F08CE4A" w14:textId="77777777" w:rsidR="00CB3AED" w:rsidRPr="00DD3B6B" w:rsidRDefault="00CB3AED" w:rsidP="00467655">
      <w:pPr>
        <w:jc w:val="both"/>
        <w:rPr>
          <w:rFonts w:ascii="Calibri" w:hAnsi="Calibri" w:cs="Calibri"/>
        </w:rPr>
      </w:pPr>
    </w:p>
    <w:p w14:paraId="733F5E87" w14:textId="4FDED435" w:rsidR="00067A57" w:rsidRDefault="00773B25" w:rsidP="00067A57">
      <w:pPr>
        <w:rPr>
          <w:rFonts w:ascii="Calibri" w:hAnsi="Calibri" w:cs="Calibri"/>
          <w:b/>
        </w:rPr>
      </w:pPr>
      <w:r w:rsidRPr="006B4718">
        <w:rPr>
          <w:rFonts w:ascii="Calibri" w:hAnsi="Calibri" w:cs="Calibri"/>
          <w:b/>
        </w:rPr>
        <w:t>2 | MATERIALS AND METHODS</w:t>
      </w:r>
    </w:p>
    <w:p w14:paraId="327FE19A" w14:textId="77777777" w:rsidR="00CB3AED" w:rsidRPr="006B4718" w:rsidRDefault="00CB3AED" w:rsidP="00067A57">
      <w:pPr>
        <w:rPr>
          <w:rFonts w:ascii="Calibri" w:hAnsi="Calibri" w:cs="Calibri"/>
          <w:b/>
        </w:rPr>
      </w:pPr>
    </w:p>
    <w:p w14:paraId="00FC6382" w14:textId="27AE6BDE" w:rsidR="00421561" w:rsidRDefault="00421561" w:rsidP="00067A57">
      <w:pPr>
        <w:rPr>
          <w:rFonts w:ascii="Calibri" w:hAnsi="Calibri" w:cs="Calibri"/>
          <w:b/>
        </w:rPr>
      </w:pPr>
      <w:r>
        <w:rPr>
          <w:rFonts w:ascii="Calibri" w:hAnsi="Calibri" w:cs="Calibri"/>
          <w:b/>
        </w:rPr>
        <w:t>2.1 | DeMMO</w:t>
      </w:r>
    </w:p>
    <w:p w14:paraId="696CEDE6" w14:textId="12EF90FC" w:rsidR="000F7BB1" w:rsidRDefault="000F7BB1" w:rsidP="00067A57">
      <w:pPr>
        <w:rPr>
          <w:rFonts w:ascii="Calibri" w:hAnsi="Calibri" w:cs="Calibri"/>
          <w:b/>
        </w:rPr>
      </w:pPr>
    </w:p>
    <w:p w14:paraId="275DACDE" w14:textId="709479C4" w:rsidR="000F7BB1" w:rsidRPr="007A3AFF" w:rsidRDefault="000F7BB1" w:rsidP="00C70A24">
      <w:pPr>
        <w:pStyle w:val="NormalWeb"/>
        <w:spacing w:before="120" w:beforeAutospacing="0" w:after="0" w:afterAutospacing="0" w:line="276" w:lineRule="auto"/>
        <w:jc w:val="both"/>
        <w:rPr>
          <w:sz w:val="22"/>
          <w:szCs w:val="22"/>
        </w:rPr>
      </w:pPr>
      <w:r w:rsidRPr="007A3AFF">
        <w:rPr>
          <w:rFonts w:ascii="TimesNewRomanPSMT" w:hAnsi="TimesNewRomanPSMT"/>
          <w:sz w:val="22"/>
          <w:szCs w:val="22"/>
        </w:rPr>
        <w:t xml:space="preserve">DeMMO is located </w:t>
      </w:r>
      <w:r>
        <w:rPr>
          <w:rFonts w:ascii="TimesNewRomanPSMT" w:hAnsi="TimesNewRomanPSMT"/>
          <w:sz w:val="22"/>
          <w:szCs w:val="22"/>
        </w:rPr>
        <w:t>with</w:t>
      </w:r>
      <w:r w:rsidRPr="007A3AFF">
        <w:rPr>
          <w:rFonts w:ascii="TimesNewRomanPSMT" w:hAnsi="TimesNewRomanPSMT"/>
          <w:sz w:val="22"/>
          <w:szCs w:val="22"/>
        </w:rPr>
        <w:t xml:space="preserve">in the former Homestake </w:t>
      </w:r>
      <w:r>
        <w:rPr>
          <w:rFonts w:ascii="TimesNewRomanPSMT" w:hAnsi="TimesNewRomanPSMT"/>
          <w:sz w:val="22"/>
          <w:szCs w:val="22"/>
        </w:rPr>
        <w:t>G</w:t>
      </w:r>
      <w:r w:rsidRPr="007A3AFF">
        <w:rPr>
          <w:rFonts w:ascii="TimesNewRomanPSMT" w:hAnsi="TimesNewRomanPSMT"/>
          <w:sz w:val="22"/>
          <w:szCs w:val="22"/>
        </w:rPr>
        <w:t xml:space="preserve">old </w:t>
      </w:r>
      <w:r>
        <w:rPr>
          <w:rFonts w:ascii="TimesNewRomanPSMT" w:hAnsi="TimesNewRomanPSMT"/>
          <w:sz w:val="22"/>
          <w:szCs w:val="22"/>
        </w:rPr>
        <w:t>M</w:t>
      </w:r>
      <w:r w:rsidRPr="007A3AFF">
        <w:rPr>
          <w:rFonts w:ascii="TimesNewRomanPSMT" w:hAnsi="TimesNewRomanPSMT"/>
          <w:sz w:val="22"/>
          <w:szCs w:val="22"/>
        </w:rPr>
        <w:t>ine,</w:t>
      </w:r>
      <w:r>
        <w:rPr>
          <w:rFonts w:ascii="TimesNewRomanPSMT" w:hAnsi="TimesNewRomanPSMT"/>
          <w:sz w:val="22"/>
          <w:szCs w:val="22"/>
        </w:rPr>
        <w:t xml:space="preserve"> Lead, SD, USA</w:t>
      </w:r>
      <w:r w:rsidRPr="007A3AFF">
        <w:rPr>
          <w:rFonts w:ascii="TimesNewRomanPSMT" w:hAnsi="TimesNewRomanPSMT"/>
          <w:sz w:val="22"/>
          <w:szCs w:val="22"/>
        </w:rPr>
        <w:t xml:space="preserve"> situated in an uplifted, deformed region of Paleoproterozoic metasediments and Tertiary igneous intrusions</w:t>
      </w:r>
      <w:r>
        <w:rPr>
          <w:rFonts w:ascii="TimesNewRomanPSMT" w:hAnsi="TimesNewRomanPSMT"/>
          <w:sz w:val="22"/>
          <w:szCs w:val="22"/>
        </w:rPr>
        <w:t xml:space="preserve">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{"citationID":"ZqIruoXu","properties":{"formattedCitation":"(Caddey {\\i{}et al.}, 1991)","plainCitation":"(Caddey et al., 1991)","noteIndex":0},"citationItems":[{"id":19,"uris":["http://zotero.org/users/local/dsI5V9tJ/items/W3JYZJCL"],"uri":["http://zotero.org/users/local/dsI5V9tJ/items/W3JYZJCL"],"itemData":{"id":19,"type":"article-journal","title":"The Homestake Gold Mine: an early Proterozoic iron-formation-hosted gold deposit, Lawrence County, South Dakota.","container-title":"US Geological Survey","page":"1-81","author":[{"family":"Caddey","given":"S. W."},{"family":"Bachman","given":"R. L."},{"family":"Campbell","given":"T. J."},{"family":"Reid","given":"R. R."},{"family":"Otto","given":"R. P."}],"issued":{"date-parts":[["1991"]]}}}],"schema":"https://github.com/citation-style-language/schema/raw/master/csl-citation.json"} </w:instrText>
      </w:r>
      <w:r>
        <w:rPr>
          <w:rFonts w:ascii="TimesNewRomanPSMT" w:hAnsi="TimesNewRomanPSMT"/>
          <w:sz w:val="22"/>
          <w:szCs w:val="22"/>
        </w:rPr>
        <w:fldChar w:fldCharType="separate"/>
      </w:r>
      <w:r w:rsidRPr="00A056CE">
        <w:rPr>
          <w:rFonts w:ascii="TimesNewRomanPSMT" w:hAnsi="TimesNewRomanPSMT" w:cs="TimesNewRomanPSMT"/>
          <w:sz w:val="22"/>
        </w:rPr>
        <w:t xml:space="preserve">(Caddey </w:t>
      </w:r>
      <w:r w:rsidRPr="00A056CE">
        <w:rPr>
          <w:rFonts w:ascii="TimesNewRomanPSMT" w:hAnsi="TimesNewRomanPSMT" w:cs="TimesNewRomanPSMT"/>
          <w:i/>
          <w:iCs/>
          <w:sz w:val="22"/>
        </w:rPr>
        <w:t>et al.</w:t>
      </w:r>
      <w:r w:rsidRPr="00A056CE">
        <w:rPr>
          <w:rFonts w:ascii="TimesNewRomanPSMT" w:hAnsi="TimesNewRomanPSMT" w:cs="TimesNewRomanPSMT"/>
          <w:sz w:val="22"/>
        </w:rPr>
        <w:t>, 1991)</w:t>
      </w:r>
      <w:r>
        <w:rPr>
          <w:rFonts w:ascii="TimesNewRomanPSMT" w:hAnsi="TimesNewRomanPSMT"/>
          <w:sz w:val="22"/>
          <w:szCs w:val="22"/>
        </w:rPr>
        <w:fldChar w:fldCharType="end"/>
      </w:r>
      <w:r w:rsidRPr="007A3AFF">
        <w:rPr>
          <w:rFonts w:ascii="TimesNewRomanPSMT" w:hAnsi="TimesNewRomanPSMT"/>
          <w:sz w:val="22"/>
          <w:szCs w:val="22"/>
        </w:rPr>
        <w:t xml:space="preserve">. The </w:t>
      </w:r>
      <w:r>
        <w:rPr>
          <w:rFonts w:ascii="TimesNewRomanPSMT" w:hAnsi="TimesNewRomanPSMT"/>
          <w:sz w:val="22"/>
          <w:szCs w:val="22"/>
        </w:rPr>
        <w:t>former</w:t>
      </w:r>
      <w:r w:rsidRPr="007A3AFF">
        <w:rPr>
          <w:rFonts w:ascii="TimesNewRomanPSMT" w:hAnsi="TimesNewRomanPSMT"/>
          <w:sz w:val="22"/>
          <w:szCs w:val="22"/>
        </w:rPr>
        <w:t xml:space="preserve"> mine</w:t>
      </w:r>
      <w:r>
        <w:rPr>
          <w:rFonts w:ascii="TimesNewRomanPSMT" w:hAnsi="TimesNewRomanPSMT"/>
          <w:sz w:val="22"/>
          <w:szCs w:val="22"/>
        </w:rPr>
        <w:t>,</w:t>
      </w:r>
      <w:r w:rsidRPr="007A3AFF">
        <w:rPr>
          <w:rFonts w:ascii="TimesNewRomanPSMT" w:hAnsi="TimesNewRomanPSMT"/>
          <w:sz w:val="22"/>
          <w:szCs w:val="22"/>
        </w:rPr>
        <w:t xml:space="preserve"> now known as the Sanford Underground Research Facility (SURF), is approximately </w:t>
      </w:r>
      <w:del w:id="463" w:author="Caitlin Page Casar" w:date="2019-07-17T14:21:00Z">
        <w:r w:rsidRPr="007A3AFF" w:rsidDel="00FD6EF7">
          <w:rPr>
            <w:rFonts w:ascii="TimesNewRomanPSMT" w:hAnsi="TimesNewRomanPSMT"/>
            <w:sz w:val="22"/>
            <w:szCs w:val="22"/>
          </w:rPr>
          <w:delText>2.15 miles</w:delText>
        </w:r>
      </w:del>
      <w:ins w:id="464" w:author="Caitlin Page Casar" w:date="2019-07-17T14:21:00Z">
        <w:r w:rsidR="00FD6EF7">
          <w:rPr>
            <w:rFonts w:ascii="TimesNewRomanPSMT" w:hAnsi="TimesNewRomanPSMT"/>
            <w:sz w:val="22"/>
            <w:szCs w:val="22"/>
          </w:rPr>
          <w:t>3</w:t>
        </w:r>
      </w:ins>
      <w:ins w:id="465" w:author="Caitlin Page Casar" w:date="2019-07-17T14:22:00Z">
        <w:r w:rsidR="00FD6EF7">
          <w:rPr>
            <w:rFonts w:ascii="TimesNewRomanPSMT" w:hAnsi="TimesNewRomanPSMT"/>
            <w:sz w:val="22"/>
            <w:szCs w:val="22"/>
          </w:rPr>
          <w:t>.5 km</w:t>
        </w:r>
      </w:ins>
      <w:r w:rsidRPr="007A3AFF">
        <w:rPr>
          <w:rFonts w:ascii="TimesNewRomanPSMT" w:hAnsi="TimesNewRomanPSMT"/>
          <w:sz w:val="22"/>
          <w:szCs w:val="22"/>
        </w:rPr>
        <w:t xml:space="preserve"> wide and is currently accessible to a depth of </w:t>
      </w:r>
      <w:del w:id="466" w:author="Caitlin Page Casar" w:date="2019-07-17T14:22:00Z">
        <w:r w:rsidRPr="007A3AFF" w:rsidDel="00FD6EF7">
          <w:rPr>
            <w:rFonts w:ascii="TimesNewRomanPSMT" w:hAnsi="TimesNewRomanPSMT"/>
            <w:sz w:val="22"/>
            <w:szCs w:val="22"/>
          </w:rPr>
          <w:delText>4,850 feet</w:delText>
        </w:r>
      </w:del>
      <w:ins w:id="467" w:author="Caitlin Page Casar" w:date="2019-07-17T14:22:00Z">
        <w:r w:rsidR="00FD6EF7">
          <w:rPr>
            <w:rFonts w:ascii="TimesNewRomanPSMT" w:hAnsi="TimesNewRomanPSMT"/>
            <w:sz w:val="22"/>
            <w:szCs w:val="22"/>
          </w:rPr>
          <w:t>1.5 km</w:t>
        </w:r>
      </w:ins>
      <w:r w:rsidRPr="007A3AFF">
        <w:rPr>
          <w:rFonts w:ascii="TimesNewRomanPSMT" w:hAnsi="TimesNewRomanPSMT"/>
          <w:sz w:val="22"/>
          <w:szCs w:val="22"/>
        </w:rPr>
        <w:t xml:space="preserve">; however, previous mining operations extended to a depth of </w:t>
      </w:r>
      <w:del w:id="468" w:author="Caitlin Page Casar" w:date="2019-07-17T14:22:00Z">
        <w:r w:rsidRPr="007A3AFF" w:rsidDel="00FD6EF7">
          <w:rPr>
            <w:rFonts w:ascii="TimesNewRomanPSMT" w:hAnsi="TimesNewRomanPSMT"/>
            <w:sz w:val="22"/>
            <w:szCs w:val="22"/>
          </w:rPr>
          <w:delText>8,</w:delText>
        </w:r>
        <w:r w:rsidDel="00FD6EF7">
          <w:rPr>
            <w:rFonts w:ascii="TimesNewRomanPSMT" w:hAnsi="TimesNewRomanPSMT"/>
            <w:sz w:val="22"/>
            <w:szCs w:val="22"/>
          </w:rPr>
          <w:delText>1</w:delText>
        </w:r>
        <w:r w:rsidRPr="007A3AFF" w:rsidDel="00FD6EF7">
          <w:rPr>
            <w:rFonts w:ascii="TimesNewRomanPSMT" w:hAnsi="TimesNewRomanPSMT"/>
            <w:sz w:val="22"/>
            <w:szCs w:val="22"/>
          </w:rPr>
          <w:delText>00 feet</w:delText>
        </w:r>
      </w:del>
      <w:ins w:id="469" w:author="Caitlin Page Casar" w:date="2019-07-17T14:22:00Z">
        <w:r w:rsidR="00FD6EF7">
          <w:rPr>
            <w:rFonts w:ascii="TimesNewRomanPSMT" w:hAnsi="TimesNewRomanPSMT"/>
            <w:sz w:val="22"/>
            <w:szCs w:val="22"/>
          </w:rPr>
          <w:t>2.5 km</w:t>
        </w:r>
      </w:ins>
      <w:r w:rsidRPr="007A3AFF">
        <w:rPr>
          <w:rFonts w:ascii="TimesNewRomanPSMT" w:hAnsi="TimesNewRomanPSMT"/>
          <w:sz w:val="22"/>
          <w:szCs w:val="22"/>
        </w:rPr>
        <w:t xml:space="preserve"> (</w:t>
      </w:r>
      <w:r w:rsidRPr="008C088B">
        <w:rPr>
          <w:rFonts w:ascii="TimesNewRomanPSMT" w:hAnsi="TimesNewRomanPSMT"/>
          <w:color w:val="FF0000"/>
          <w:sz w:val="22"/>
          <w:szCs w:val="22"/>
        </w:rPr>
        <w:t xml:space="preserve">Figure </w:t>
      </w:r>
      <w:r>
        <w:rPr>
          <w:rFonts w:ascii="TimesNewRomanPSMT" w:hAnsi="TimesNewRomanPSMT"/>
          <w:color w:val="FF0000"/>
          <w:sz w:val="22"/>
          <w:szCs w:val="22"/>
        </w:rPr>
        <w:t>1</w:t>
      </w:r>
      <w:r w:rsidRPr="007A3AFF">
        <w:rPr>
          <w:rFonts w:ascii="TimesNewRomanPSMT" w:hAnsi="TimesNewRomanPSMT"/>
          <w:sz w:val="22"/>
          <w:szCs w:val="22"/>
        </w:rPr>
        <w:t xml:space="preserve">). The </w:t>
      </w:r>
      <w:r>
        <w:rPr>
          <w:rFonts w:ascii="TimesNewRomanPSMT" w:hAnsi="TimesNewRomanPSMT"/>
          <w:sz w:val="22"/>
          <w:szCs w:val="22"/>
        </w:rPr>
        <w:t xml:space="preserve">mining </w:t>
      </w:r>
      <w:r w:rsidRPr="007A3AFF">
        <w:rPr>
          <w:rFonts w:ascii="TimesNewRomanPSMT" w:hAnsi="TimesNewRomanPSMT"/>
          <w:sz w:val="22"/>
          <w:szCs w:val="22"/>
        </w:rPr>
        <w:t xml:space="preserve">levels intersect </w:t>
      </w:r>
      <w:del w:id="470" w:author="Maggie Osburn" w:date="2019-07-17T10:16:00Z">
        <w:r w:rsidRPr="007A3AFF" w:rsidDel="00115705">
          <w:rPr>
            <w:rFonts w:ascii="TimesNewRomanPSMT" w:hAnsi="TimesNewRomanPSMT"/>
            <w:sz w:val="22"/>
            <w:szCs w:val="22"/>
          </w:rPr>
          <w:delText>three major formations:</w:delText>
        </w:r>
      </w:del>
      <w:ins w:id="471" w:author="Maggie Osburn" w:date="2019-07-17T10:16:00Z">
        <w:r w:rsidR="00115705">
          <w:rPr>
            <w:rFonts w:ascii="TimesNewRomanPSMT" w:hAnsi="TimesNewRomanPSMT"/>
            <w:sz w:val="22"/>
            <w:szCs w:val="22"/>
          </w:rPr>
          <w:t>the</w:t>
        </w:r>
      </w:ins>
      <w:r w:rsidRPr="007A3AFF">
        <w:rPr>
          <w:rFonts w:ascii="TimesNewRomanPSMT" w:hAnsi="TimesNewRomanPSMT"/>
          <w:sz w:val="22"/>
          <w:szCs w:val="22"/>
        </w:rPr>
        <w:t xml:space="preserve"> Ellison, Homestake, and Poorman</w:t>
      </w:r>
      <w:ins w:id="472" w:author="Maggie Osburn" w:date="2019-07-17T10:15:00Z">
        <w:r w:rsidR="00115705">
          <w:rPr>
            <w:rFonts w:ascii="TimesNewRomanPSMT" w:hAnsi="TimesNewRomanPSMT"/>
            <w:sz w:val="22"/>
            <w:szCs w:val="22"/>
          </w:rPr>
          <w:t xml:space="preserve"> formations</w:t>
        </w:r>
      </w:ins>
      <w:r w:rsidRPr="007A3AFF">
        <w:rPr>
          <w:rFonts w:ascii="TimesNewRomanPSMT" w:hAnsi="TimesNewRomanPSMT"/>
          <w:sz w:val="22"/>
          <w:szCs w:val="22"/>
        </w:rPr>
        <w:t xml:space="preserve">. The Ellison Formation is comprised of </w:t>
      </w:r>
      <w:proofErr w:type="spellStart"/>
      <w:r w:rsidRPr="007A3AFF">
        <w:rPr>
          <w:rFonts w:ascii="TimesNewRomanPSMT" w:hAnsi="TimesNewRomanPSMT"/>
          <w:sz w:val="22"/>
          <w:szCs w:val="22"/>
        </w:rPr>
        <w:t>pelitic</w:t>
      </w:r>
      <w:proofErr w:type="spellEnd"/>
      <w:r w:rsidRPr="007A3AFF">
        <w:rPr>
          <w:rFonts w:ascii="TimesNewRomanPSMT" w:hAnsi="TimesNewRomanPSMT"/>
          <w:sz w:val="22"/>
          <w:szCs w:val="22"/>
        </w:rPr>
        <w:t xml:space="preserve"> phyllite and interbedded quartzite. The Homestake Formation is gold ore-bearing, carbonate-rich iron formation. The upper Poorman Formation is </w:t>
      </w:r>
      <w:r>
        <w:rPr>
          <w:rFonts w:ascii="TimesNewRomanPSMT" w:hAnsi="TimesNewRomanPSMT"/>
          <w:sz w:val="22"/>
          <w:szCs w:val="22"/>
        </w:rPr>
        <w:t xml:space="preserve">composed primarily of graphitic phyllite </w:t>
      </w:r>
      <w:r w:rsidRPr="007A3AFF">
        <w:rPr>
          <w:rFonts w:ascii="TimesNewRomanPSMT" w:hAnsi="TimesNewRomanPSMT"/>
          <w:sz w:val="22"/>
          <w:szCs w:val="22"/>
        </w:rPr>
        <w:t xml:space="preserve">locally rich in iron sulfides </w:t>
      </w:r>
      <w:r>
        <w:rPr>
          <w:rFonts w:ascii="TimesNewRomanPSMT" w:hAnsi="TimesNewRomanPSMT"/>
          <w:sz w:val="22"/>
          <w:szCs w:val="22"/>
        </w:rPr>
        <w:t>and</w:t>
      </w:r>
      <w:r w:rsidRPr="007A3AFF">
        <w:rPr>
          <w:rFonts w:ascii="TimesNewRomanPSMT" w:hAnsi="TimesNewRomanPSMT"/>
          <w:sz w:val="22"/>
          <w:szCs w:val="22"/>
        </w:rPr>
        <w:t xml:space="preserve"> large quartz veins overlaying a lower unit of </w:t>
      </w:r>
      <w:proofErr w:type="spellStart"/>
      <w:r>
        <w:rPr>
          <w:rFonts w:ascii="TimesNewRomanPSMT" w:hAnsi="TimesNewRomanPSMT"/>
          <w:sz w:val="22"/>
          <w:szCs w:val="22"/>
        </w:rPr>
        <w:t>metabasalt</w:t>
      </w:r>
      <w:proofErr w:type="spellEnd"/>
      <w:r>
        <w:rPr>
          <w:rFonts w:ascii="TimesNewRomanPSMT" w:hAnsi="TimesNewRomanPSMT"/>
          <w:sz w:val="22"/>
          <w:szCs w:val="22"/>
        </w:rPr>
        <w:t xml:space="preserve"> (Yates Unit)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{"citationID":"oX80ZUkC","properties":{"formattedCitation":"(Caddey {\\i{}et al.}, 1991)","plainCitation":"(Caddey et al., 1991)","noteIndex":0},"citationItems":[{"id":19,"uris":["http://zotero.org/users/local/dsI5V9tJ/items/W3JYZJCL"],"uri":["http://zotero.org/users/local/dsI5V9tJ/items/W3JYZJCL"],"itemData":{"id":19,"type":"article-journal","title":"The Homestake Gold Mine: an early Proterozoic iron-formation-hosted gold deposit, Lawrence County, South Dakota.","container-title":"US Geological Survey","page":"1-81","author":[{"family":"Caddey","given":"S. W."},{"family":"Bachman","given":"R. L."},{"family":"Campbell","given":"T. J."},{"family":"Reid","given":"R. R."},{"family":"Otto","given":"R. P."}],"issued":{"date-parts":[["1991"]]}}}],"schema":"https://github.com/citation-style-language/schema/raw/master/csl-citation.json"} </w:instrText>
      </w:r>
      <w:r>
        <w:rPr>
          <w:rFonts w:ascii="TimesNewRomanPSMT" w:hAnsi="TimesNewRomanPSMT"/>
          <w:sz w:val="22"/>
          <w:szCs w:val="22"/>
        </w:rPr>
        <w:fldChar w:fldCharType="separate"/>
      </w:r>
      <w:r w:rsidRPr="008C088B">
        <w:rPr>
          <w:rFonts w:ascii="TimesNewRomanPSMT" w:hAnsi="TimesNewRomanPSMT"/>
          <w:sz w:val="22"/>
        </w:rPr>
        <w:t xml:space="preserve">(Caddey </w:t>
      </w:r>
      <w:r w:rsidRPr="008C088B">
        <w:rPr>
          <w:rFonts w:ascii="TimesNewRomanPSMT" w:hAnsi="TimesNewRomanPSMT"/>
          <w:i/>
          <w:iCs/>
          <w:sz w:val="22"/>
        </w:rPr>
        <w:t>et al.</w:t>
      </w:r>
      <w:r w:rsidRPr="008C088B">
        <w:rPr>
          <w:rFonts w:ascii="TimesNewRomanPSMT" w:hAnsi="TimesNewRomanPSMT"/>
          <w:sz w:val="22"/>
        </w:rPr>
        <w:t>, 1991)</w:t>
      </w:r>
      <w:r>
        <w:rPr>
          <w:rFonts w:ascii="TimesNewRomanPSMT" w:hAnsi="TimesNewRomanPSMT"/>
          <w:sz w:val="22"/>
          <w:szCs w:val="22"/>
        </w:rPr>
        <w:fldChar w:fldCharType="end"/>
      </w:r>
      <w:r>
        <w:rPr>
          <w:rFonts w:ascii="TimesNewRomanPSMT" w:hAnsi="TimesNewRomanPSMT"/>
          <w:sz w:val="22"/>
          <w:szCs w:val="22"/>
        </w:rPr>
        <w:t xml:space="preserve">. The shallow levels and those near to the mine workings capture relatively young </w:t>
      </w:r>
      <w:r w:rsidRPr="007A3AFF">
        <w:rPr>
          <w:rFonts w:ascii="TimesNewRomanPSMT" w:hAnsi="TimesNewRomanPSMT"/>
          <w:sz w:val="22"/>
          <w:szCs w:val="22"/>
        </w:rPr>
        <w:t xml:space="preserve">fluids that are recharged on annual timescales by meteoric water, whereas deeper </w:t>
      </w:r>
      <w:r>
        <w:rPr>
          <w:rFonts w:ascii="TimesNewRomanPSMT" w:hAnsi="TimesNewRomanPSMT"/>
          <w:sz w:val="22"/>
          <w:szCs w:val="22"/>
        </w:rPr>
        <w:t xml:space="preserve">sites capture </w:t>
      </w:r>
      <w:r w:rsidRPr="007A3AFF">
        <w:rPr>
          <w:rFonts w:ascii="TimesNewRomanPSMT" w:hAnsi="TimesNewRomanPSMT"/>
          <w:sz w:val="22"/>
          <w:szCs w:val="22"/>
        </w:rPr>
        <w:t>fluids</w:t>
      </w:r>
      <w:r>
        <w:rPr>
          <w:rFonts w:ascii="TimesNewRomanPSMT" w:hAnsi="TimesNewRomanPSMT"/>
          <w:sz w:val="22"/>
          <w:szCs w:val="22"/>
        </w:rPr>
        <w:t xml:space="preserve"> from a regional flow system that</w:t>
      </w:r>
      <w:r w:rsidRPr="007A3AFF">
        <w:rPr>
          <w:rFonts w:ascii="TimesNewRomanPSMT" w:hAnsi="TimesNewRomanPSMT"/>
          <w:sz w:val="22"/>
          <w:szCs w:val="22"/>
        </w:rPr>
        <w:t xml:space="preserve"> have estimated residence times on the order of 10,000 years </w:t>
      </w:r>
      <w:r>
        <w:rPr>
          <w:rFonts w:ascii="TimesNewRomanPSMT" w:hAnsi="TimesNewRomanPSMT"/>
          <w:sz w:val="22"/>
          <w:szCs w:val="22"/>
        </w:rPr>
        <w:t xml:space="preserve">or greater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{"citationID":"hRxHYCKt","properties":{"formattedCitation":"(Murdoch {\\i{}et al.}, 2012)","plainCitation":"(Murdoch et al., 2012)","noteIndex":0},"citationItems":[{"id":250,"uris":["http://zotero.org/users/local/dsI5V9tJ/items/DXF34Q46"],"uri":["http://zotero.org/users/local/dsI5V9tJ/items/DXF34Q46"],"itemData":{"id":250,"type":"article-journal","title":"Hydrogeology of the vicinity of Homestake mine, South Dakota, USA","container-title":"Hydrogeology Journal","page":"27-43","volume":"20","issue":"1","source":"CrossRef","DOI":"10.1007/s10040-011-0773-7","ISSN":"1431-2174, 1435-0157","language":"en","author":[{"family":"Murdoch","given":"Larry C."},{"family":"Germanovich","given":"Leonid N."},{"family":"Wang","given":"Herb"},{"family":"Onstott","given":"T. C."},{"family":"Elsworth","given":"Derek"},{"family":"Stetler","given":"Larry"},{"family":"Boutt","given":"David"}],"issued":{"date-parts":[["2012",2]]}}}],"schema":"https://github.com/citation-style-language/schema/raw/master/csl-citation.json"} </w:instrText>
      </w:r>
      <w:r>
        <w:rPr>
          <w:rFonts w:ascii="TimesNewRomanPSMT" w:hAnsi="TimesNewRomanPSMT"/>
          <w:sz w:val="22"/>
          <w:szCs w:val="22"/>
        </w:rPr>
        <w:fldChar w:fldCharType="separate"/>
      </w:r>
      <w:r w:rsidRPr="008C088B">
        <w:rPr>
          <w:rFonts w:ascii="TimesNewRomanPSMT" w:hAnsi="TimesNewRomanPSMT"/>
          <w:sz w:val="22"/>
        </w:rPr>
        <w:t xml:space="preserve">(Murdoch </w:t>
      </w:r>
      <w:r w:rsidRPr="008C088B">
        <w:rPr>
          <w:rFonts w:ascii="TimesNewRomanPSMT" w:hAnsi="TimesNewRomanPSMT"/>
          <w:i/>
          <w:iCs/>
          <w:sz w:val="22"/>
        </w:rPr>
        <w:t>et al.</w:t>
      </w:r>
      <w:r w:rsidRPr="008C088B">
        <w:rPr>
          <w:rFonts w:ascii="TimesNewRomanPSMT" w:hAnsi="TimesNewRomanPSMT"/>
          <w:sz w:val="22"/>
        </w:rPr>
        <w:t>, 2012)</w:t>
      </w:r>
      <w:r>
        <w:rPr>
          <w:rFonts w:ascii="TimesNewRomanPSMT" w:hAnsi="TimesNewRomanPSMT"/>
          <w:sz w:val="22"/>
          <w:szCs w:val="22"/>
        </w:rPr>
        <w:fldChar w:fldCharType="end"/>
      </w:r>
      <w:r>
        <w:rPr>
          <w:rFonts w:ascii="TimesNewRomanPSMT" w:hAnsi="TimesNewRomanPSMT"/>
          <w:sz w:val="22"/>
          <w:szCs w:val="22"/>
        </w:rPr>
        <w:t xml:space="preserve">. </w:t>
      </w:r>
    </w:p>
    <w:p w14:paraId="4FBD8FFF" w14:textId="1203BB9E" w:rsidR="000F7BB1" w:rsidRPr="00AF4C01" w:rsidRDefault="000F7BB1" w:rsidP="00C70A24">
      <w:pPr>
        <w:pStyle w:val="NormalWeb"/>
        <w:spacing w:before="120" w:beforeAutospacing="0" w:after="0" w:afterAutospacing="0" w:line="276" w:lineRule="auto"/>
        <w:jc w:val="both"/>
        <w:rPr>
          <w:sz w:val="22"/>
          <w:szCs w:val="22"/>
          <w:rPrChange w:id="473" w:author="Caitlin Page Casar" w:date="2019-07-16T21:38:00Z">
            <w:rPr>
              <w:rFonts w:ascii="TimesNewRomanPSMT" w:hAnsi="TimesNewRomanPSMT"/>
              <w:sz w:val="20"/>
              <w:szCs w:val="20"/>
            </w:rPr>
          </w:rPrChange>
        </w:rPr>
      </w:pPr>
      <w:r>
        <w:rPr>
          <w:rFonts w:ascii="TimesNewRomanPSMT" w:hAnsi="TimesNewRomanPSMT"/>
          <w:sz w:val="22"/>
          <w:szCs w:val="22"/>
        </w:rPr>
        <w:t>Fracture fluids at sites</w:t>
      </w:r>
      <w:r w:rsidRPr="007A3AFF">
        <w:rPr>
          <w:rFonts w:ascii="TimesNewRomanPSMT" w:hAnsi="TimesNewRomanPSMT"/>
          <w:sz w:val="22"/>
          <w:szCs w:val="22"/>
        </w:rPr>
        <w:t xml:space="preserve"> DeMMO1, DeMMO3, and DeMMO6</w:t>
      </w:r>
      <w:r>
        <w:rPr>
          <w:rFonts w:ascii="TimesNewRomanPSMT" w:hAnsi="TimesNewRomanPSMT"/>
          <w:sz w:val="22"/>
          <w:szCs w:val="22"/>
        </w:rPr>
        <w:t>, hereafter referred to as D1, D3, and D6,</w:t>
      </w:r>
      <w:r w:rsidRPr="007A3AFF">
        <w:rPr>
          <w:rFonts w:ascii="TimesNewRomanPSMT" w:hAnsi="TimesNewRomanPSMT"/>
          <w:sz w:val="22"/>
          <w:szCs w:val="22"/>
        </w:rPr>
        <w:t xml:space="preserve"> </w:t>
      </w:r>
      <w:r>
        <w:rPr>
          <w:rFonts w:ascii="TimesNewRomanPSMT" w:hAnsi="TimesNewRomanPSMT"/>
          <w:sz w:val="22"/>
          <w:szCs w:val="22"/>
        </w:rPr>
        <w:t>are geochemically (</w:t>
      </w:r>
      <w:r w:rsidRPr="00887EDB">
        <w:rPr>
          <w:rFonts w:ascii="TimesNewRomanPSMT" w:hAnsi="TimesNewRomanPSMT"/>
          <w:color w:val="FF0000"/>
          <w:sz w:val="22"/>
          <w:szCs w:val="22"/>
        </w:rPr>
        <w:t>Table 1</w:t>
      </w:r>
      <w:r>
        <w:rPr>
          <w:rFonts w:ascii="TimesNewRomanPSMT" w:hAnsi="TimesNewRomanPSMT"/>
          <w:sz w:val="22"/>
          <w:szCs w:val="22"/>
        </w:rPr>
        <w:t>) and taxonomically distinct</w:t>
      </w:r>
      <w:ins w:id="474" w:author="Caitlin Page Casar" w:date="2019-07-31T15:34:00Z">
        <w:r w:rsidR="00AE5B90">
          <w:rPr>
            <w:rFonts w:ascii="TimesNewRomanPSMT" w:hAnsi="TimesNewRomanPSMT"/>
            <w:sz w:val="22"/>
            <w:szCs w:val="22"/>
          </w:rPr>
          <w:t xml:space="preserve"> </w:t>
        </w:r>
        <w:r w:rsidR="00AE5B90">
          <w:rPr>
            <w:rFonts w:ascii="TimesNewRomanPSMT" w:hAnsi="TimesNewRomanPSMT"/>
            <w:sz w:val="22"/>
            <w:szCs w:val="22"/>
          </w:rPr>
          <w:fldChar w:fldCharType="begin"/>
        </w:r>
        <w:r w:rsidR="00AE5B90">
          <w:rPr>
            <w:rFonts w:ascii="TimesNewRomanPSMT" w:hAnsi="TimesNewRomanPSMT"/>
            <w:sz w:val="22"/>
            <w:szCs w:val="22"/>
          </w:rPr>
          <w:instrText xml:space="preserve"> ADDIN ZOTERO_ITEM CSL_CITATION {"citationID":"qRcc2Qdq","properties":{"formattedCitation":"(Osburn {\\i{}et al.}, 2019)","plainCitation":"(Osburn et al., 2019)","noteIndex":0},"citationItems":[{"id":506,"uris":["http://zotero.org/users/local/dsI5V9tJ/items/LGRPWUFZ"],"uri":["http://zotero.org/users/local/dsI5V9tJ/items/LGRPWUFZ"],"itemData":{"id":506,"type":"article-journal","title":"Establishment of the Deep Mine Microbial Observatory (DeMMO), South Dakota, USA, a Geochemically Stable Portal Into the Deep Subsurface","container-title":"Frontiers in Earth Science","volume":"7","source":"Frontiers","abstract":"Identifying temporal trends in deep subsurface geomicrobiology is challenging as it requires both in-depth knowledge of in situ geochemistry and innovative sampling techniques. Subsurface microbial dynamics can only be understood in the context of accompanying geochemistry, and thus, it is imperative to first characterize available microbial habitats and their temporal evolution. Also, samples must be acquired in a clean and consistent manner to avoid artefacts stemming from surface microbes, atmospheric contamination, or external temporal variability. To facilitate these ends, we established the Deep Mine Microbial Observatory (DeMMO) in the Sanford Underground Research Facility (SURF), Lead, SD, USA to sample naturally draining fracture fluids at six spatially distributed sites from the shallowest (800 ft) to the deepest accessible (4,850 ft) depths. Here we report on the installation and subsequent two-year aqueous geochemical monitoring campaign of the DeMMO network. DeMMO fluids have distinct geochemical compositions showing differences with respect to depth, proximity to mine workings, and host rock geology. Most measurements were remarkably stable through the two-year sampling window, illustrating temporal stability of the water sources to each site, including over induced perturbations such as drilling. Interestingly, there was a lack of seasonality even at shallowest sites, indicating limited direct communication with modern meteoric waters. Patterns of fluid geochemistry are distinct between sites, and largely predictable based upon our understanding of the lithology and inorganic geochemistry of the host rocks. Thermodynamic calculations suggest that both inorganic and organic redox reactions can yield energy to, respectively, lithotrophic and heterotrophic microorganisms in this system, although the yields vary considerably by site. We conclude that each DeMMO site represents a unique window into the deep subsurface of SURF, accessing distinct fluid pockets, aqueous geochemistry, and dissolved gas geochemistry – providing stable conditions that facilitate long-term habitation of subsurface fractures and water pockets by distinct microbial communities.","URL":"https://www.frontiersin.org/articles/10.3389/feart.2019.00196/full?&amp;utm_source=Email_to_authors_&amp;utm_medium=Email&amp;utm_content=T1_11.5e1_author&amp;utm_campaign=Email_publication&amp;field=&amp;journalName=Frontiers_in_Earth_Science&amp;id=454235","DOI":"10.3389/feart.2019.00196","ISSN":"2296-6463","journalAbbreviation":"Front. Earth Sci.","language":"English","author":[{"family":"Osburn","given":"Magdalena R."},{"family":"Kruger","given":"Brittany"},{"family":"Masterson","given":"Andrew L."},{"family":"Casar","given":"Caitlin P."},{"family":"Amend","given":"Jan P."}],"issued":{"date-parts":[["2019"]]},"accessed":{"date-parts":[["2019",7,31]]}}}],"schema":"https://github.com/citation-style-language/schema/raw/master/csl-citation.json"} </w:instrText>
        </w:r>
      </w:ins>
      <w:r w:rsidR="00AE5B90">
        <w:rPr>
          <w:rFonts w:ascii="TimesNewRomanPSMT" w:hAnsi="TimesNewRomanPSMT"/>
          <w:sz w:val="22"/>
          <w:szCs w:val="22"/>
        </w:rPr>
        <w:fldChar w:fldCharType="separate"/>
      </w:r>
      <w:ins w:id="475" w:author="Caitlin Page Casar" w:date="2019-07-31T15:34:00Z">
        <w:r w:rsidR="00AE5B90" w:rsidRPr="00AE5B90">
          <w:rPr>
            <w:rFonts w:ascii="TimesNewRomanPSMT" w:hAnsi="TimesNewRomanPSMT" w:cs="TimesNewRomanPSMT"/>
            <w:sz w:val="22"/>
            <w:rPrChange w:id="476" w:author="Caitlin Page Casar" w:date="2019-07-31T15:34:00Z">
              <w:rPr/>
            </w:rPrChange>
          </w:rPr>
          <w:t>(</w:t>
        </w:r>
        <w:proofErr w:type="spellStart"/>
        <w:r w:rsidR="00AE5B90" w:rsidRPr="00AE5B90">
          <w:rPr>
            <w:rFonts w:ascii="TimesNewRomanPSMT" w:hAnsi="TimesNewRomanPSMT" w:cs="TimesNewRomanPSMT"/>
            <w:sz w:val="22"/>
            <w:rPrChange w:id="477" w:author="Caitlin Page Casar" w:date="2019-07-31T15:34:00Z">
              <w:rPr/>
            </w:rPrChange>
          </w:rPr>
          <w:t>Osburn</w:t>
        </w:r>
        <w:proofErr w:type="spellEnd"/>
        <w:r w:rsidR="00AE5B90" w:rsidRPr="00AE5B90">
          <w:rPr>
            <w:rFonts w:ascii="TimesNewRomanPSMT" w:hAnsi="TimesNewRomanPSMT" w:cs="TimesNewRomanPSMT"/>
            <w:sz w:val="22"/>
            <w:rPrChange w:id="478" w:author="Caitlin Page Casar" w:date="2019-07-31T15:34:00Z">
              <w:rPr/>
            </w:rPrChange>
          </w:rPr>
          <w:t xml:space="preserve"> </w:t>
        </w:r>
        <w:r w:rsidR="00AE5B90" w:rsidRPr="00AE5B90">
          <w:rPr>
            <w:rFonts w:ascii="TimesNewRomanPSMT" w:hAnsi="TimesNewRomanPSMT" w:cs="TimesNewRomanPSMT"/>
            <w:i/>
            <w:iCs/>
            <w:sz w:val="22"/>
            <w:rPrChange w:id="479" w:author="Caitlin Page Casar" w:date="2019-07-31T15:34:00Z">
              <w:rPr>
                <w:i/>
                <w:iCs/>
              </w:rPr>
            </w:rPrChange>
          </w:rPr>
          <w:t>et al.</w:t>
        </w:r>
        <w:r w:rsidR="00AE5B90" w:rsidRPr="00AE5B90">
          <w:rPr>
            <w:rFonts w:ascii="TimesNewRomanPSMT" w:hAnsi="TimesNewRomanPSMT" w:cs="TimesNewRomanPSMT"/>
            <w:sz w:val="22"/>
            <w:rPrChange w:id="480" w:author="Caitlin Page Casar" w:date="2019-07-31T15:34:00Z">
              <w:rPr/>
            </w:rPrChange>
          </w:rPr>
          <w:t>, 2019</w:t>
        </w:r>
        <w:r w:rsidR="00AE5B90">
          <w:rPr>
            <w:rFonts w:ascii="TimesNewRomanPSMT" w:hAnsi="TimesNewRomanPSMT" w:cs="TimesNewRomanPSMT"/>
            <w:sz w:val="22"/>
          </w:rPr>
          <w:t xml:space="preserve">a, </w:t>
        </w:r>
        <w:proofErr w:type="spellStart"/>
        <w:r w:rsidR="00AE5B90" w:rsidRPr="007A3AFF">
          <w:rPr>
            <w:sz w:val="22"/>
            <w:szCs w:val="22"/>
          </w:rPr>
          <w:t>Osburn</w:t>
        </w:r>
        <w:proofErr w:type="spellEnd"/>
        <w:r w:rsidR="00AE5B90" w:rsidRPr="007A3AFF">
          <w:rPr>
            <w:sz w:val="22"/>
            <w:szCs w:val="22"/>
          </w:rPr>
          <w:t xml:space="preserve"> 2019b </w:t>
        </w:r>
        <w:r w:rsidR="00AE5B90" w:rsidRPr="007A3AFF">
          <w:rPr>
            <w:i/>
            <w:sz w:val="22"/>
            <w:szCs w:val="22"/>
          </w:rPr>
          <w:t>in prep</w:t>
        </w:r>
        <w:r w:rsidR="00AE5B90" w:rsidRPr="00AE5B90">
          <w:rPr>
            <w:rFonts w:ascii="TimesNewRomanPSMT" w:hAnsi="TimesNewRomanPSMT" w:cs="TimesNewRomanPSMT"/>
            <w:sz w:val="22"/>
            <w:rPrChange w:id="481" w:author="Caitlin Page Casar" w:date="2019-07-31T15:34:00Z">
              <w:rPr/>
            </w:rPrChange>
          </w:rPr>
          <w:t>)</w:t>
        </w:r>
        <w:r w:rsidR="00AE5B90">
          <w:rPr>
            <w:rFonts w:ascii="TimesNewRomanPSMT" w:hAnsi="TimesNewRomanPSMT"/>
            <w:sz w:val="22"/>
            <w:szCs w:val="22"/>
          </w:rPr>
          <w:fldChar w:fldCharType="end"/>
        </w:r>
      </w:ins>
      <w:r w:rsidRPr="007A3AFF">
        <w:rPr>
          <w:rFonts w:ascii="TimesNewRomanPSMT" w:hAnsi="TimesNewRomanPSMT"/>
          <w:sz w:val="22"/>
          <w:szCs w:val="22"/>
        </w:rPr>
        <w:t xml:space="preserve">. D1 is located at a depth of 800 feet, and fluids are moderately reducing with high concentrations of dissolved ferrous iron, dominated by candidate phylum </w:t>
      </w:r>
      <w:proofErr w:type="spellStart"/>
      <w:r w:rsidRPr="007A3AFF">
        <w:rPr>
          <w:rFonts w:ascii="TimesNewRomanPS" w:hAnsi="TimesNewRomanPS"/>
          <w:i/>
          <w:iCs/>
          <w:sz w:val="22"/>
          <w:szCs w:val="22"/>
        </w:rPr>
        <w:t>Omnitrophica</w:t>
      </w:r>
      <w:proofErr w:type="spellEnd"/>
      <w:r w:rsidRPr="007A3AFF">
        <w:rPr>
          <w:rFonts w:ascii="TimesNewRomanPS" w:hAnsi="TimesNewRomanPS"/>
          <w:i/>
          <w:iCs/>
          <w:sz w:val="22"/>
          <w:szCs w:val="22"/>
        </w:rPr>
        <w:t xml:space="preserve"> </w:t>
      </w:r>
      <w:r w:rsidRPr="007A3AFF">
        <w:rPr>
          <w:rFonts w:ascii="TimesNewRomanPSMT" w:hAnsi="TimesNewRomanPSMT"/>
          <w:sz w:val="22"/>
          <w:szCs w:val="22"/>
        </w:rPr>
        <w:t xml:space="preserve">and unclassified taxa. D3 is located at a depth of 2,000 feet, with ferrous iron and sulfate-rich </w:t>
      </w:r>
      <w:proofErr w:type="spellStart"/>
      <w:r w:rsidRPr="007A3AFF">
        <w:rPr>
          <w:rFonts w:ascii="TimesNewRomanPSMT" w:hAnsi="TimesNewRomanPSMT"/>
          <w:sz w:val="22"/>
          <w:szCs w:val="22"/>
        </w:rPr>
        <w:t>suboxic</w:t>
      </w:r>
      <w:proofErr w:type="spellEnd"/>
      <w:r w:rsidRPr="007A3AFF">
        <w:rPr>
          <w:rFonts w:ascii="TimesNewRomanPSMT" w:hAnsi="TimesNewRomanPSMT"/>
          <w:sz w:val="22"/>
          <w:szCs w:val="22"/>
        </w:rPr>
        <w:t xml:space="preserve"> fluids dominated by members of </w:t>
      </w:r>
      <w:r w:rsidRPr="007A3AFF">
        <w:rPr>
          <w:rFonts w:ascii="TimesNewRomanPS" w:hAnsi="TimesNewRomanPS"/>
          <w:i/>
          <w:iCs/>
          <w:sz w:val="22"/>
          <w:szCs w:val="22"/>
        </w:rPr>
        <w:t xml:space="preserve">Betaproteobacteria </w:t>
      </w:r>
      <w:r w:rsidRPr="007A3AFF">
        <w:rPr>
          <w:rFonts w:ascii="TimesNewRomanPSMT" w:hAnsi="TimesNewRomanPSMT"/>
          <w:sz w:val="22"/>
          <w:szCs w:val="22"/>
        </w:rPr>
        <w:t xml:space="preserve">and </w:t>
      </w:r>
      <w:proofErr w:type="spellStart"/>
      <w:r w:rsidRPr="007A3AFF">
        <w:rPr>
          <w:rFonts w:ascii="TimesNewRomanPS" w:hAnsi="TimesNewRomanPS"/>
          <w:i/>
          <w:iCs/>
          <w:sz w:val="22"/>
          <w:szCs w:val="22"/>
        </w:rPr>
        <w:t>Nitrospirae</w:t>
      </w:r>
      <w:proofErr w:type="spellEnd"/>
      <w:r w:rsidRPr="007A3AFF">
        <w:rPr>
          <w:rFonts w:ascii="TimesNewRomanPSMT" w:hAnsi="TimesNewRomanPSMT"/>
          <w:sz w:val="22"/>
          <w:szCs w:val="22"/>
        </w:rPr>
        <w:t xml:space="preserve">. D6 is located at a depth of 4,850 feet, with reducing, sulfate and methane-rich fluids dominated by members of </w:t>
      </w:r>
      <w:r w:rsidRPr="007A3AFF">
        <w:rPr>
          <w:rFonts w:ascii="TimesNewRomanPS" w:hAnsi="TimesNewRomanPS"/>
          <w:i/>
          <w:iCs/>
          <w:sz w:val="22"/>
          <w:szCs w:val="22"/>
        </w:rPr>
        <w:t xml:space="preserve">Deltaproteobacteria </w:t>
      </w:r>
      <w:r w:rsidRPr="007A3AFF">
        <w:rPr>
          <w:rFonts w:ascii="TimesNewRomanPSMT" w:hAnsi="TimesNewRomanPSMT"/>
          <w:sz w:val="22"/>
          <w:szCs w:val="22"/>
        </w:rPr>
        <w:t xml:space="preserve">and </w:t>
      </w:r>
      <w:r w:rsidRPr="007A3AFF">
        <w:rPr>
          <w:rFonts w:ascii="TimesNewRomanPS" w:hAnsi="TimesNewRomanPS"/>
          <w:i/>
          <w:iCs/>
          <w:sz w:val="22"/>
          <w:szCs w:val="22"/>
        </w:rPr>
        <w:t>Firmicutes</w:t>
      </w:r>
      <w:r w:rsidRPr="007A3AFF">
        <w:rPr>
          <w:rFonts w:ascii="TimesNewRomanPSMT" w:hAnsi="TimesNewRomanPSMT"/>
          <w:sz w:val="22"/>
          <w:szCs w:val="22"/>
        </w:rPr>
        <w:t>.</w:t>
      </w:r>
      <w:r w:rsidRPr="007A3AFF">
        <w:rPr>
          <w:rFonts w:ascii="TimesNewRomanPSMT" w:hAnsi="TimesNewRomanPSMT"/>
          <w:sz w:val="20"/>
          <w:szCs w:val="20"/>
        </w:rPr>
        <w:t xml:space="preserve"> </w:t>
      </w:r>
      <w:r w:rsidRPr="00AF4C01">
        <w:rPr>
          <w:sz w:val="22"/>
          <w:szCs w:val="22"/>
          <w:rPrChange w:id="482" w:author="Caitlin Page Casar" w:date="2019-07-16T21:38:00Z">
            <w:rPr>
              <w:rFonts w:ascii="TimesNewRomanPSMT" w:hAnsi="TimesNewRomanPSMT"/>
              <w:sz w:val="20"/>
              <w:szCs w:val="20"/>
            </w:rPr>
          </w:rPrChange>
        </w:rPr>
        <w:t>All three of these sites are drilled away from the mine workings and likely have significant water residence times</w:t>
      </w:r>
      <w:ins w:id="483" w:author="Caitlin Page Casar" w:date="2019-07-31T15:34:00Z">
        <w:r w:rsidR="00AE5B90">
          <w:rPr>
            <w:sz w:val="22"/>
            <w:szCs w:val="22"/>
          </w:rPr>
          <w:t xml:space="preserve">. </w:t>
        </w:r>
      </w:ins>
      <w:del w:id="484" w:author="Caitlin Page Casar" w:date="2019-07-31T15:34:00Z">
        <w:r w:rsidRPr="00AF4C01" w:rsidDel="00AE5B90">
          <w:rPr>
            <w:sz w:val="22"/>
            <w:szCs w:val="22"/>
            <w:rPrChange w:id="485" w:author="Caitlin Page Casar" w:date="2019-07-16T21:38:00Z">
              <w:rPr>
                <w:rFonts w:ascii="TimesNewRomanPSMT" w:hAnsi="TimesNewRomanPSMT"/>
                <w:sz w:val="20"/>
                <w:szCs w:val="20"/>
              </w:rPr>
            </w:rPrChange>
          </w:rPr>
          <w:delText>.</w:delText>
        </w:r>
      </w:del>
    </w:p>
    <w:p w14:paraId="5D6C2859" w14:textId="4E4946E8" w:rsidR="00CC1CD4" w:rsidRPr="00CC1CD4" w:rsidDel="00382EA3" w:rsidRDefault="00CC1CD4" w:rsidP="00CC1CD4">
      <w:pPr>
        <w:pStyle w:val="NormalWeb"/>
        <w:spacing w:before="120" w:beforeAutospacing="0" w:after="0" w:afterAutospacing="0"/>
        <w:jc w:val="both"/>
        <w:rPr>
          <w:moveFrom w:id="486" w:author="Caitlin Page Casar" w:date="2019-06-29T12:48:00Z"/>
          <w:rFonts w:ascii="TimesNewRomanPSMT" w:hAnsi="TimesNewRomanPSMT"/>
        </w:rPr>
      </w:pPr>
      <w:moveFromRangeStart w:id="487" w:author="Caitlin Page Casar" w:date="2019-06-29T12:48:00Z" w:name="move12704929"/>
    </w:p>
    <w:p w14:paraId="697B7665" w14:textId="4777E8ED" w:rsidR="00EB1AB8" w:rsidRPr="00BA5F61" w:rsidDel="00382EA3" w:rsidRDefault="00EB1AB8" w:rsidP="00BA5F61">
      <w:pPr>
        <w:pStyle w:val="NormalWeb"/>
        <w:spacing w:before="0" w:beforeAutospacing="0" w:after="0" w:afterAutospacing="0"/>
        <w:rPr>
          <w:moveFrom w:id="488" w:author="Caitlin Page Casar" w:date="2019-06-29T12:48:00Z"/>
          <w:sz w:val="16"/>
          <w:szCs w:val="16"/>
        </w:rPr>
      </w:pPr>
      <w:moveFrom w:id="489" w:author="Caitlin Page Casar" w:date="2019-06-29T12:48:00Z">
        <w:r w:rsidRPr="00BA5F61" w:rsidDel="00382EA3">
          <w:rPr>
            <w:b/>
            <w:sz w:val="16"/>
            <w:szCs w:val="16"/>
          </w:rPr>
          <w:t>Table 1.</w:t>
        </w:r>
        <w:r w:rsidRPr="00BA5F61" w:rsidDel="00382EA3">
          <w:rPr>
            <w:sz w:val="16"/>
            <w:szCs w:val="16"/>
          </w:rPr>
          <w:t xml:space="preserve"> </w:t>
        </w:r>
        <w:r w:rsidR="00D978F8" w:rsidRPr="00BA5F61" w:rsidDel="00382EA3">
          <w:rPr>
            <w:rFonts w:ascii="TimesNewRomanPSMT" w:hAnsi="TimesNewRomanPSMT"/>
            <w:sz w:val="16"/>
            <w:szCs w:val="16"/>
          </w:rPr>
          <w:t xml:space="preserve">Averaged fracture fluid geochemistry measured at three DeMMO sites </w:t>
        </w:r>
        <w:r w:rsidR="0063580B" w:rsidRPr="00BA5F61" w:rsidDel="00382EA3">
          <w:rPr>
            <w:rFonts w:ascii="TimesNewRomanPSMT" w:hAnsi="TimesNewRomanPSMT"/>
            <w:sz w:val="16"/>
            <w:szCs w:val="16"/>
          </w:rPr>
          <w:t>between</w:t>
        </w:r>
        <w:r w:rsidR="00D978F8" w:rsidRPr="00BA5F61" w:rsidDel="00382EA3">
          <w:rPr>
            <w:rFonts w:ascii="TimesNewRomanPSMT" w:hAnsi="TimesNewRomanPSMT"/>
            <w:sz w:val="16"/>
            <w:szCs w:val="16"/>
          </w:rPr>
          <w:t xml:space="preserve"> Dec. 2015 - Sep. 2018. </w:t>
        </w:r>
      </w:moveFrom>
    </w:p>
    <w:moveFromRangeEnd w:id="487"/>
    <w:p w14:paraId="76BFFF8A" w14:textId="44660495" w:rsidR="00EB1AB8" w:rsidRDefault="00EB1AB8" w:rsidP="00421561">
      <w:pPr>
        <w:pStyle w:val="ListParagraph"/>
        <w:ind w:left="0"/>
        <w:jc w:val="both"/>
        <w:rPr>
          <w:ins w:id="490" w:author="Caitlin Page Casar" w:date="2019-06-29T12:47:00Z"/>
        </w:rPr>
      </w:pPr>
    </w:p>
    <w:p w14:paraId="4BF8BAEC" w14:textId="07B231E3" w:rsidR="00382EA3" w:rsidDel="00382EA3" w:rsidRDefault="00382EA3" w:rsidP="00421561">
      <w:pPr>
        <w:pStyle w:val="ListParagraph"/>
        <w:ind w:left="0"/>
        <w:jc w:val="both"/>
        <w:rPr>
          <w:del w:id="491" w:author="Caitlin Page Casar" w:date="2019-06-29T12:48:00Z"/>
        </w:rPr>
      </w:pPr>
    </w:p>
    <w:p w14:paraId="78EFD214" w14:textId="36F79AD9" w:rsidR="00887EDB" w:rsidRDefault="00AF0729" w:rsidP="00AF0729">
      <w:pPr>
        <w:pStyle w:val="NormalWeb"/>
        <w:spacing w:line="276" w:lineRule="auto"/>
        <w:jc w:val="both"/>
        <w:rPr>
          <w:ins w:id="492" w:author="Caitlin Page Casar" w:date="2019-06-29T12:48:00Z"/>
          <w:rFonts w:ascii="TimesNewRomanPSMT" w:hAnsi="TimesNewRomanPSMT"/>
          <w:color w:val="7F7F7F" w:themeColor="text1" w:themeTint="80"/>
          <w:sz w:val="18"/>
          <w:szCs w:val="18"/>
        </w:rPr>
      </w:pPr>
      <w:r w:rsidRPr="00AF0729">
        <w:rPr>
          <w:noProof/>
          <w:sz w:val="22"/>
          <w:szCs w:val="22"/>
        </w:rPr>
        <w:drawing>
          <wp:inline distT="0" distB="0" distL="0" distR="0" wp14:anchorId="0B53695B" wp14:editId="3D20758E">
            <wp:extent cx="5942714" cy="2286000"/>
            <wp:effectExtent l="0" t="0" r="127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a:extLst>
                        <a:ext uri="{28A0092B-C50C-407E-A947-70E740481C1C}">
                          <a14:useLocalDpi xmlns:a14="http://schemas.microsoft.com/office/drawing/2010/main" val="0"/>
                        </a:ext>
                      </a:extLst>
                    </a:blip>
                    <a:srcRect t="11779" b="19847"/>
                    <a:stretch/>
                  </pic:blipFill>
                  <pic:spPr bwMode="auto">
                    <a:xfrm>
                      <a:off x="0" y="0"/>
                      <a:ext cx="5943600" cy="2286341"/>
                    </a:xfrm>
                    <a:prstGeom prst="rect">
                      <a:avLst/>
                    </a:prstGeom>
                    <a:ln>
                      <a:noFill/>
                    </a:ln>
                    <a:extLst>
                      <a:ext uri="{53640926-AAD7-44D8-BBD7-CCE9431645EC}">
                        <a14:shadowObscured xmlns:a14="http://schemas.microsoft.com/office/drawing/2010/main"/>
                      </a:ext>
                    </a:extLst>
                  </pic:spPr>
                </pic:pic>
              </a:graphicData>
            </a:graphic>
          </wp:inline>
        </w:drawing>
      </w:r>
      <w:r w:rsidR="00887EDB" w:rsidRPr="008B298C">
        <w:rPr>
          <w:rFonts w:ascii="TimesNewRomanPSMT" w:hAnsi="TimesNewRomanPSMT"/>
          <w:b/>
          <w:color w:val="7F7F7F" w:themeColor="text1" w:themeTint="80"/>
          <w:sz w:val="18"/>
          <w:szCs w:val="18"/>
        </w:rPr>
        <w:t xml:space="preserve">Figure </w:t>
      </w:r>
      <w:r w:rsidR="00887EDB">
        <w:rPr>
          <w:rFonts w:ascii="TimesNewRomanPSMT" w:hAnsi="TimesNewRomanPSMT"/>
          <w:b/>
          <w:color w:val="7F7F7F" w:themeColor="text1" w:themeTint="80"/>
          <w:sz w:val="18"/>
          <w:szCs w:val="18"/>
        </w:rPr>
        <w:t>1</w:t>
      </w:r>
      <w:r w:rsidR="00887EDB" w:rsidRPr="008B298C">
        <w:rPr>
          <w:rFonts w:ascii="TimesNewRomanPSMT" w:hAnsi="TimesNewRomanPSMT"/>
          <w:b/>
          <w:color w:val="7F7F7F" w:themeColor="text1" w:themeTint="80"/>
          <w:sz w:val="18"/>
          <w:szCs w:val="18"/>
        </w:rPr>
        <w:t>.</w:t>
      </w:r>
      <w:r w:rsidR="00887EDB" w:rsidRPr="008B298C">
        <w:rPr>
          <w:rFonts w:ascii="TimesNewRomanPSMT" w:hAnsi="TimesNewRomanPSMT"/>
          <w:color w:val="7F7F7F" w:themeColor="text1" w:themeTint="80"/>
          <w:sz w:val="18"/>
          <w:szCs w:val="18"/>
        </w:rPr>
        <w:t xml:space="preserve"> </w:t>
      </w:r>
      <w:r w:rsidR="00887EDB" w:rsidRPr="00CC1CD4">
        <w:rPr>
          <w:rFonts w:ascii="TimesNewRomanPSMT" w:hAnsi="TimesNewRomanPSMT"/>
          <w:color w:val="7F7F7F" w:themeColor="text1" w:themeTint="80"/>
          <w:sz w:val="18"/>
          <w:szCs w:val="18"/>
        </w:rPr>
        <w:t xml:space="preserve">Cross-sectional view of the Deep Mine Microbial Observatory (DeMMO). </w:t>
      </w:r>
      <w:r w:rsidR="00887EDB" w:rsidRPr="00CC1CD4">
        <w:rPr>
          <w:color w:val="7F7F7F" w:themeColor="text1" w:themeTint="80"/>
          <w:sz w:val="18"/>
          <w:szCs w:val="18"/>
        </w:rPr>
        <w:t>G</w:t>
      </w:r>
      <w:r w:rsidR="00887EDB" w:rsidRPr="00CC1CD4">
        <w:rPr>
          <w:color w:val="7F7F7F" w:themeColor="text1" w:themeTint="80"/>
          <w:sz w:val="18"/>
          <w:szCs w:val="18"/>
          <w:shd w:val="clear" w:color="auto" w:fill="FFFFFF"/>
        </w:rPr>
        <w:t>rey lines are tunnels and shafts in the mine</w:t>
      </w:r>
      <w:r w:rsidR="00887EDB">
        <w:rPr>
          <w:color w:val="7F7F7F" w:themeColor="text1" w:themeTint="80"/>
          <w:sz w:val="18"/>
          <w:szCs w:val="18"/>
          <w:shd w:val="clear" w:color="auto" w:fill="FFFFFF"/>
        </w:rPr>
        <w:t xml:space="preserve">. </w:t>
      </w:r>
      <w:r w:rsidR="00887EDB" w:rsidRPr="00CC1CD4">
        <w:rPr>
          <w:rFonts w:ascii="TimesNewRomanPSMT" w:hAnsi="TimesNewRomanPSMT"/>
          <w:color w:val="7F7F7F" w:themeColor="text1" w:themeTint="80"/>
          <w:sz w:val="18"/>
          <w:szCs w:val="18"/>
        </w:rPr>
        <w:t>Green circles represent locations of six DeMMO sites, larger circles represent</w:t>
      </w:r>
      <w:r w:rsidR="00887EDB">
        <w:rPr>
          <w:rFonts w:ascii="TimesNewRomanPSMT" w:hAnsi="TimesNewRomanPSMT"/>
          <w:color w:val="7F7F7F" w:themeColor="text1" w:themeTint="80"/>
          <w:sz w:val="18"/>
          <w:szCs w:val="18"/>
        </w:rPr>
        <w:t xml:space="preserve"> the</w:t>
      </w:r>
      <w:r w:rsidR="00887EDB" w:rsidRPr="00CC1CD4">
        <w:rPr>
          <w:rFonts w:ascii="TimesNewRomanPSMT" w:hAnsi="TimesNewRomanPSMT"/>
          <w:color w:val="7F7F7F" w:themeColor="text1" w:themeTint="80"/>
          <w:sz w:val="18"/>
          <w:szCs w:val="18"/>
        </w:rPr>
        <w:t xml:space="preserve"> three sites in this study: D1, D3, and D6. </w:t>
      </w:r>
    </w:p>
    <w:p w14:paraId="53FC44E8" w14:textId="0FEC5C77" w:rsidR="00382EA3" w:rsidRDefault="00382EA3" w:rsidP="00AF0729">
      <w:pPr>
        <w:pStyle w:val="NormalWeb"/>
        <w:spacing w:line="276" w:lineRule="auto"/>
        <w:jc w:val="both"/>
        <w:rPr>
          <w:ins w:id="493" w:author="Caitlin Page Casar" w:date="2019-06-29T12:48:00Z"/>
          <w:rFonts w:ascii="TimesNewRomanPSMT" w:hAnsi="TimesNewRomanPSMT"/>
          <w:color w:val="7F7F7F" w:themeColor="text1" w:themeTint="80"/>
          <w:sz w:val="18"/>
          <w:szCs w:val="18"/>
        </w:rPr>
      </w:pPr>
    </w:p>
    <w:p w14:paraId="79A3EF15" w14:textId="4CDE9494" w:rsidR="00382EA3" w:rsidRPr="00382EA3" w:rsidRDefault="00382EA3">
      <w:pPr>
        <w:pStyle w:val="ListParagraph"/>
        <w:ind w:left="0"/>
        <w:jc w:val="both"/>
        <w:rPr>
          <w:rPrChange w:id="494" w:author="Caitlin Page Casar" w:date="2019-06-29T12:49:00Z">
            <w:rPr>
              <w:sz w:val="22"/>
              <w:szCs w:val="22"/>
            </w:rPr>
          </w:rPrChange>
        </w:rPr>
        <w:pPrChange w:id="495" w:author="Caitlin Page Casar" w:date="2019-06-29T12:49:00Z">
          <w:pPr>
            <w:pStyle w:val="NormalWeb"/>
            <w:spacing w:line="276" w:lineRule="auto"/>
            <w:jc w:val="both"/>
          </w:pPr>
        </w:pPrChange>
      </w:pPr>
      <w:ins w:id="496" w:author="Caitlin Page Casar" w:date="2019-06-29T12:48:00Z">
        <w:r>
          <w:rPr>
            <w:noProof/>
          </w:rPr>
          <w:drawing>
            <wp:inline distT="0" distB="0" distL="0" distR="0" wp14:anchorId="7CE66A63" wp14:editId="2E8C4151">
              <wp:extent cx="5943600" cy="3343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ochem-0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ins>
      <w:ins w:id="497" w:author="Caitlin Page Casar" w:date="2019-06-29T12:49: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2</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Averaged fracture fluid chemistry at DeMMO</w:t>
        </w:r>
      </w:ins>
      <w:ins w:id="498" w:author="Caitlin Page Casar" w:date="2019-06-29T12:50:00Z">
        <w:r>
          <w:rPr>
            <w:rFonts w:ascii="TimesNewRomanPSMT" w:hAnsi="TimesNewRomanPSMT"/>
            <w:color w:val="7F7F7F" w:themeColor="text1" w:themeTint="80"/>
            <w:sz w:val="18"/>
            <w:szCs w:val="18"/>
          </w:rPr>
          <w:t xml:space="preserve"> measured between December 2015-April </w:t>
        </w:r>
        <w:commentRangeStart w:id="499"/>
        <w:commentRangeStart w:id="500"/>
        <w:r>
          <w:rPr>
            <w:rFonts w:ascii="TimesNewRomanPSMT" w:hAnsi="TimesNewRomanPSMT"/>
            <w:color w:val="7F7F7F" w:themeColor="text1" w:themeTint="80"/>
            <w:sz w:val="18"/>
            <w:szCs w:val="18"/>
          </w:rPr>
          <w:t>2018</w:t>
        </w:r>
      </w:ins>
      <w:commentRangeEnd w:id="499"/>
      <w:r w:rsidR="00115705">
        <w:rPr>
          <w:rStyle w:val="CommentReference"/>
        </w:rPr>
        <w:commentReference w:id="499"/>
      </w:r>
      <w:commentRangeEnd w:id="500"/>
      <w:r w:rsidR="00315766">
        <w:rPr>
          <w:rStyle w:val="CommentReference"/>
        </w:rPr>
        <w:commentReference w:id="500"/>
      </w:r>
      <w:ins w:id="501" w:author="Caitlin Page Casar" w:date="2019-06-29T12:49:00Z">
        <w:r>
          <w:rPr>
            <w:rFonts w:ascii="TimesNewRomanPSMT" w:hAnsi="TimesNewRomanPSMT"/>
            <w:color w:val="7F7F7F" w:themeColor="text1" w:themeTint="80"/>
            <w:sz w:val="18"/>
            <w:szCs w:val="18"/>
          </w:rPr>
          <w:t>.</w:t>
        </w:r>
      </w:ins>
    </w:p>
    <w:p w14:paraId="2604A77B" w14:textId="77777777" w:rsidR="00887EDB" w:rsidRPr="006439C9" w:rsidRDefault="00887EDB" w:rsidP="00421561">
      <w:pPr>
        <w:pStyle w:val="ListParagraph"/>
        <w:ind w:left="0"/>
        <w:jc w:val="both"/>
      </w:pPr>
    </w:p>
    <w:p w14:paraId="3BFAB455" w14:textId="3D46CC25" w:rsidR="007F286F" w:rsidRDefault="007F286F" w:rsidP="007F286F">
      <w:pPr>
        <w:rPr>
          <w:rFonts w:ascii="Calibri" w:hAnsi="Calibri" w:cs="Calibri"/>
          <w:b/>
        </w:rPr>
      </w:pPr>
      <w:r w:rsidRPr="006B4718">
        <w:rPr>
          <w:rFonts w:ascii="Calibri" w:hAnsi="Calibri" w:cs="Calibri"/>
          <w:b/>
        </w:rPr>
        <w:t>2.</w:t>
      </w:r>
      <w:r>
        <w:rPr>
          <w:rFonts w:ascii="Calibri" w:hAnsi="Calibri" w:cs="Calibri"/>
          <w:b/>
        </w:rPr>
        <w:t>2</w:t>
      </w:r>
      <w:r w:rsidRPr="006B4718">
        <w:rPr>
          <w:rFonts w:ascii="Calibri" w:hAnsi="Calibri" w:cs="Calibri"/>
          <w:b/>
        </w:rPr>
        <w:t xml:space="preserve"> | Thermodynamic Modeling of Microbial Metabolisms</w:t>
      </w:r>
    </w:p>
    <w:p w14:paraId="2AD58479" w14:textId="6D0C2D59" w:rsidR="0065424C" w:rsidRPr="00B93E58" w:rsidRDefault="0065424C" w:rsidP="00C70A24">
      <w:pPr>
        <w:spacing w:before="120" w:line="276" w:lineRule="auto"/>
        <w:jc w:val="both"/>
        <w:rPr>
          <w:rFonts w:ascii="TimesNewRomanPSMT" w:hAnsi="TimesNewRomanPSMT"/>
          <w:sz w:val="22"/>
          <w:szCs w:val="22"/>
        </w:rPr>
      </w:pPr>
      <w:r>
        <w:rPr>
          <w:rFonts w:ascii="TimesNewRomanPSMT" w:hAnsi="TimesNewRomanPSMT"/>
          <w:sz w:val="22"/>
          <w:szCs w:val="22"/>
        </w:rPr>
        <w:t xml:space="preserve">To investigate the metabolic potential of biofilm communities, we modeled 39 reactions with minerals under </w:t>
      </w:r>
      <w:r w:rsidRPr="001775F4">
        <w:rPr>
          <w:rFonts w:ascii="TimesNewRomanPSMT" w:hAnsi="TimesNewRomanPSMT"/>
          <w:i/>
          <w:sz w:val="22"/>
          <w:szCs w:val="22"/>
        </w:rPr>
        <w:t>in situ</w:t>
      </w:r>
      <w:r>
        <w:rPr>
          <w:rFonts w:ascii="TimesNewRomanPSMT" w:hAnsi="TimesNewRomanPSMT"/>
          <w:sz w:val="22"/>
          <w:szCs w:val="22"/>
        </w:rPr>
        <w:t xml:space="preserve"> conditions at DeMMO (</w:t>
      </w:r>
      <w:del w:id="502" w:author="Caitlin Page Casar" w:date="2019-07-01T22:10:00Z">
        <w:r w:rsidRPr="00BB6990" w:rsidDel="00BB6990">
          <w:rPr>
            <w:rFonts w:ascii="TimesNewRomanPSMT" w:hAnsi="TimesNewRomanPSMT"/>
            <w:color w:val="FF0000"/>
            <w:sz w:val="22"/>
            <w:szCs w:val="22"/>
            <w:rPrChange w:id="503" w:author="Caitlin Page Casar" w:date="2019-07-01T22:10:00Z">
              <w:rPr>
                <w:rFonts w:ascii="TimesNewRomanPSMT" w:hAnsi="TimesNewRomanPSMT"/>
                <w:sz w:val="22"/>
                <w:szCs w:val="22"/>
              </w:rPr>
            </w:rPrChange>
          </w:rPr>
          <w:delText xml:space="preserve">Table </w:delText>
        </w:r>
      </w:del>
      <w:ins w:id="504" w:author="Caitlin Page Casar" w:date="2019-07-01T22:10:00Z">
        <w:r w:rsidR="00BB6990" w:rsidRPr="00BB6990">
          <w:rPr>
            <w:rFonts w:ascii="TimesNewRomanPSMT" w:hAnsi="TimesNewRomanPSMT"/>
            <w:color w:val="FF0000"/>
            <w:sz w:val="22"/>
            <w:szCs w:val="22"/>
            <w:rPrChange w:id="505" w:author="Caitlin Page Casar" w:date="2019-07-01T22:10:00Z">
              <w:rPr>
                <w:rFonts w:ascii="TimesNewRomanPSMT" w:hAnsi="TimesNewRomanPSMT"/>
                <w:sz w:val="22"/>
                <w:szCs w:val="22"/>
              </w:rPr>
            </w:rPrChange>
          </w:rPr>
          <w:t xml:space="preserve">Figure </w:t>
        </w:r>
      </w:ins>
      <w:r w:rsidRPr="00BB6990">
        <w:rPr>
          <w:rFonts w:ascii="TimesNewRomanPSMT" w:hAnsi="TimesNewRomanPSMT"/>
          <w:color w:val="FF0000"/>
          <w:sz w:val="22"/>
          <w:szCs w:val="22"/>
          <w:rPrChange w:id="506" w:author="Caitlin Page Casar" w:date="2019-07-01T22:10:00Z">
            <w:rPr>
              <w:rFonts w:ascii="TimesNewRomanPSMT" w:hAnsi="TimesNewRomanPSMT"/>
              <w:sz w:val="22"/>
              <w:szCs w:val="22"/>
            </w:rPr>
          </w:rPrChange>
        </w:rPr>
        <w:t>2</w:t>
      </w:r>
      <w:r>
        <w:rPr>
          <w:rFonts w:ascii="TimesNewRomanPSMT" w:hAnsi="TimesNewRomanPSMT"/>
          <w:sz w:val="22"/>
          <w:szCs w:val="22"/>
        </w:rPr>
        <w:t xml:space="preserve">). </w:t>
      </w:r>
      <w:r w:rsidRPr="00B93E58">
        <w:rPr>
          <w:rFonts w:ascii="TimesNewRomanPSMT" w:hAnsi="TimesNewRomanPSMT"/>
          <w:sz w:val="22"/>
          <w:szCs w:val="22"/>
        </w:rPr>
        <w:t>We collected DeMMO fluid geochemical data 11 times between December 2015 and September 2018</w:t>
      </w:r>
      <w:del w:id="507" w:author="Caitlin Page Casar" w:date="2019-07-31T12:51:00Z">
        <w:r w:rsidRPr="00B93E58" w:rsidDel="00081EE2">
          <w:rPr>
            <w:rFonts w:ascii="TimesNewRomanPSMT" w:hAnsi="TimesNewRomanPSMT"/>
            <w:sz w:val="22"/>
            <w:szCs w:val="22"/>
          </w:rPr>
          <w:delText xml:space="preserve"> </w:delText>
        </w:r>
      </w:del>
      <w:ins w:id="508" w:author="Caitlin Page Casar" w:date="2019-07-31T12:51:00Z">
        <w:r w:rsidR="00081EE2">
          <w:rPr>
            <w:rFonts w:ascii="TimesNewRomanPSMT" w:hAnsi="TimesNewRomanPSMT"/>
            <w:sz w:val="22"/>
            <w:szCs w:val="22"/>
          </w:rPr>
          <w:t xml:space="preserve"> </w:t>
        </w:r>
        <w:r w:rsidR="00081EE2">
          <w:rPr>
            <w:rFonts w:ascii="TimesNewRomanPSMT" w:hAnsi="TimesNewRomanPSMT"/>
            <w:sz w:val="22"/>
            <w:szCs w:val="22"/>
          </w:rPr>
          <w:fldChar w:fldCharType="begin"/>
        </w:r>
        <w:r w:rsidR="00081EE2">
          <w:rPr>
            <w:rFonts w:ascii="TimesNewRomanPSMT" w:hAnsi="TimesNewRomanPSMT"/>
            <w:sz w:val="22"/>
            <w:szCs w:val="22"/>
          </w:rPr>
          <w:instrText xml:space="preserve"> ADDIN ZOTERO_ITEM CSL_CITATION {"citationID":"eVsPCQQQ","properties":{"formattedCitation":"(Osburn {\\i{}et al.}, 2019)","plainCitation":"(Osburn et al., 2019)","noteIndex":0},"citationItems":[{"id":506,"uris":["http://zotero.org/users/local/dsI5V9tJ/items/LGRPWUFZ"],"uri":["http://zotero.org/users/local/dsI5V9tJ/items/LGRPWUFZ"],"itemData":{"id":506,"type":"article-journal","title":"Establishment of the Deep Mine Microbial Observatory (DeMMO), South Dakota, USA, a Geochemically Stable Portal Into the Deep Subsurface","container-title":"Frontiers in Earth Science","volume":"7","source":"Frontiers","abstract":"Identifying temporal trends in deep subsurface geomicrobiology is challenging as it requires both in-depth knowledge of in situ geochemistry and innovative sampling techniques. Subsurface microbial dynamics can only be understood in the context of accompanying geochemistry, and thus, it is imperative to first characterize available microbial habitats and their temporal evolution. Also, samples must be acquired in a clean and consistent manner to avoid artefacts stemming from surface microbes, atmospheric contamination, or external temporal variability. To facilitate these ends, we established the Deep Mine Microbial Observatory (DeMMO) in the Sanford Underground Research Facility (SURF), Lead, SD, USA to sample naturally draining fracture fluids at six spatially distributed sites from the shallowest (800 ft) to the deepest accessible (4,850 ft) depths. Here we report on the installation and subsequent two-year aqueous geochemical monitoring campaign of the DeMMO network. DeMMO fluids have distinct geochemical compositions showing differences with respect to depth, proximity to mine workings, and host rock geology. Most measurements were remarkably stable through the two-year sampling window, illustrating temporal stability of the water sources to each site, including over induced perturbations such as drilling. Interestingly, there was a lack of seasonality even at shallowest sites, indicating limited direct communication with modern meteoric waters. Patterns of fluid geochemistry are distinct between sites, and largely predictable based upon our understanding of the lithology and inorganic geochemistry of the host rocks. Thermodynamic calculations suggest that both inorganic and organic redox reactions can yield energy to, respectively, lithotrophic and heterotrophic microorganisms in this system, although the yields vary considerably by site. We conclude that each DeMMO site represents a unique window into the deep subsurface of SURF, accessing distinct fluid pockets, aqueous geochemistry, and dissolved gas geochemistry – providing stable conditions that facilitate long-term habitation of subsurface fractures and water pockets by distinct microbial communities.","URL":"https://www.frontiersin.org/articles/10.3389/feart.2019.00196/full?&amp;utm_source=Email_to_authors_&amp;utm_medium=Email&amp;utm_content=T1_11.5e1_author&amp;utm_campaign=Email_publication&amp;field=&amp;journalName=Frontiers_in_Earth_Science&amp;id=454235","DOI":"10.3389/feart.2019.00196","ISSN":"2296-6463","journalAbbreviation":"Front. Earth Sci.","language":"English","author":[{"family":"Osburn","given":"Magdalena R."},{"family":"Kruger","given":"Brittany"},{"family":"Masterson","given":"Andrew L."},{"family":"Casar","given":"Caitlin P."},{"family":"Amend","given":"Jan P."}],"issued":{"date-parts":[["2019"]]},"accessed":{"date-parts":[["2019",7,31]]}}}],"schema":"https://github.com/citation-style-language/schema/raw/master/csl-citation.json"} </w:instrText>
        </w:r>
      </w:ins>
      <w:r w:rsidR="00081EE2">
        <w:rPr>
          <w:rFonts w:ascii="TimesNewRomanPSMT" w:hAnsi="TimesNewRomanPSMT"/>
          <w:sz w:val="22"/>
          <w:szCs w:val="22"/>
        </w:rPr>
        <w:fldChar w:fldCharType="separate"/>
      </w:r>
      <w:ins w:id="509" w:author="Caitlin Page Casar" w:date="2019-07-31T12:51:00Z">
        <w:r w:rsidR="00081EE2" w:rsidRPr="00081EE2">
          <w:rPr>
            <w:rFonts w:ascii="TimesNewRomanPSMT" w:hAnsi="TimesNewRomanPSMT" w:cs="TimesNewRomanPSMT"/>
            <w:sz w:val="22"/>
            <w:rPrChange w:id="510" w:author="Caitlin Page Casar" w:date="2019-07-31T12:51:00Z">
              <w:rPr/>
            </w:rPrChange>
          </w:rPr>
          <w:t>(</w:t>
        </w:r>
        <w:proofErr w:type="spellStart"/>
        <w:r w:rsidR="00081EE2" w:rsidRPr="00081EE2">
          <w:rPr>
            <w:rFonts w:ascii="TimesNewRomanPSMT" w:hAnsi="TimesNewRomanPSMT" w:cs="TimesNewRomanPSMT"/>
            <w:sz w:val="22"/>
            <w:rPrChange w:id="511" w:author="Caitlin Page Casar" w:date="2019-07-31T12:51:00Z">
              <w:rPr/>
            </w:rPrChange>
          </w:rPr>
          <w:t>Osburn</w:t>
        </w:r>
        <w:proofErr w:type="spellEnd"/>
        <w:r w:rsidR="00081EE2" w:rsidRPr="00081EE2">
          <w:rPr>
            <w:rFonts w:ascii="TimesNewRomanPSMT" w:hAnsi="TimesNewRomanPSMT" w:cs="TimesNewRomanPSMT"/>
            <w:sz w:val="22"/>
            <w:rPrChange w:id="512" w:author="Caitlin Page Casar" w:date="2019-07-31T12:51:00Z">
              <w:rPr/>
            </w:rPrChange>
          </w:rPr>
          <w:t xml:space="preserve"> </w:t>
        </w:r>
        <w:r w:rsidR="00081EE2" w:rsidRPr="00081EE2">
          <w:rPr>
            <w:rFonts w:ascii="TimesNewRomanPSMT" w:hAnsi="TimesNewRomanPSMT" w:cs="TimesNewRomanPSMT"/>
            <w:i/>
            <w:iCs/>
            <w:sz w:val="22"/>
            <w:rPrChange w:id="513" w:author="Caitlin Page Casar" w:date="2019-07-31T12:51:00Z">
              <w:rPr>
                <w:i/>
                <w:iCs/>
              </w:rPr>
            </w:rPrChange>
          </w:rPr>
          <w:t>et al.</w:t>
        </w:r>
        <w:r w:rsidR="00081EE2" w:rsidRPr="00081EE2">
          <w:rPr>
            <w:rFonts w:ascii="TimesNewRomanPSMT" w:hAnsi="TimesNewRomanPSMT" w:cs="TimesNewRomanPSMT"/>
            <w:sz w:val="22"/>
            <w:rPrChange w:id="514" w:author="Caitlin Page Casar" w:date="2019-07-31T12:51:00Z">
              <w:rPr/>
            </w:rPrChange>
          </w:rPr>
          <w:t>, 2019</w:t>
        </w:r>
        <w:r w:rsidR="00081EE2">
          <w:rPr>
            <w:rFonts w:ascii="TimesNewRomanPSMT" w:hAnsi="TimesNewRomanPSMT" w:cs="TimesNewRomanPSMT"/>
            <w:sz w:val="22"/>
          </w:rPr>
          <w:t>a</w:t>
        </w:r>
        <w:r w:rsidR="00081EE2" w:rsidRPr="00081EE2">
          <w:rPr>
            <w:rFonts w:ascii="TimesNewRomanPSMT" w:hAnsi="TimesNewRomanPSMT" w:cs="TimesNewRomanPSMT"/>
            <w:sz w:val="22"/>
            <w:rPrChange w:id="515" w:author="Caitlin Page Casar" w:date="2019-07-31T12:51:00Z">
              <w:rPr/>
            </w:rPrChange>
          </w:rPr>
          <w:t>)</w:t>
        </w:r>
        <w:r w:rsidR="00081EE2">
          <w:rPr>
            <w:rFonts w:ascii="TimesNewRomanPSMT" w:hAnsi="TimesNewRomanPSMT"/>
            <w:sz w:val="22"/>
            <w:szCs w:val="22"/>
          </w:rPr>
          <w:fldChar w:fldCharType="end"/>
        </w:r>
      </w:ins>
      <w:del w:id="516" w:author="Caitlin Page Casar" w:date="2019-07-31T12:51:00Z">
        <w:r w:rsidRPr="00B93E58" w:rsidDel="00081EE2">
          <w:rPr>
            <w:rFonts w:ascii="TimesNewRomanPSMT" w:hAnsi="TimesNewRomanPSMT"/>
            <w:sz w:val="22"/>
            <w:szCs w:val="22"/>
          </w:rPr>
          <w:delText xml:space="preserve">(Osburn </w:delText>
        </w:r>
        <w:r w:rsidRPr="00B93E58" w:rsidDel="00081EE2">
          <w:rPr>
            <w:rFonts w:ascii="TimesNewRomanPSMT" w:hAnsi="TimesNewRomanPSMT"/>
            <w:i/>
            <w:sz w:val="22"/>
            <w:szCs w:val="22"/>
          </w:rPr>
          <w:delText>et al.</w:delText>
        </w:r>
        <w:r w:rsidRPr="00B93E58" w:rsidDel="00081EE2">
          <w:rPr>
            <w:rFonts w:ascii="TimesNewRomanPSMT" w:hAnsi="TimesNewRomanPSMT"/>
            <w:sz w:val="22"/>
            <w:szCs w:val="22"/>
          </w:rPr>
          <w:delText>, 2019)</w:delText>
        </w:r>
      </w:del>
      <w:r w:rsidRPr="00B93E58">
        <w:rPr>
          <w:rFonts w:ascii="TimesNewRomanPSMT" w:hAnsi="TimesNewRomanPSMT"/>
          <w:sz w:val="22"/>
          <w:szCs w:val="22"/>
        </w:rPr>
        <w:t xml:space="preserve">. This robust geochemical record was used to generate averaged fluid chemistries for D1, D3, and D6 </w:t>
      </w:r>
      <w:r>
        <w:rPr>
          <w:rFonts w:ascii="TimesNewRomanPSMT" w:hAnsi="TimesNewRomanPSMT"/>
          <w:sz w:val="22"/>
          <w:szCs w:val="22"/>
        </w:rPr>
        <w:t xml:space="preserve">(Table 1) </w:t>
      </w:r>
      <w:r w:rsidRPr="00B93E58">
        <w:rPr>
          <w:rFonts w:ascii="TimesNewRomanPSMT" w:hAnsi="TimesNewRomanPSMT"/>
          <w:sz w:val="22"/>
          <w:szCs w:val="22"/>
        </w:rPr>
        <w:t>used in species activity calculations via SPECE8 in Geochemist’s Workbench (</w:t>
      </w:r>
      <w:proofErr w:type="spellStart"/>
      <w:r w:rsidRPr="00B93E58">
        <w:rPr>
          <w:rFonts w:ascii="TimesNewRomanPSMT" w:hAnsi="TimesNewRomanPSMT"/>
          <w:sz w:val="22"/>
          <w:szCs w:val="22"/>
        </w:rPr>
        <w:t>Bethke</w:t>
      </w:r>
      <w:proofErr w:type="spellEnd"/>
      <w:r w:rsidRPr="00B93E58">
        <w:rPr>
          <w:rFonts w:ascii="TimesNewRomanPSMT" w:hAnsi="TimesNewRomanPSMT"/>
          <w:sz w:val="22"/>
          <w:szCs w:val="22"/>
        </w:rPr>
        <w:t xml:space="preserve"> </w:t>
      </w:r>
      <w:r w:rsidRPr="00B93E58">
        <w:rPr>
          <w:rFonts w:ascii="TimesNewRomanPSMT" w:hAnsi="TimesNewRomanPSMT"/>
          <w:i/>
          <w:sz w:val="22"/>
          <w:szCs w:val="22"/>
        </w:rPr>
        <w:t>et al.</w:t>
      </w:r>
      <w:r w:rsidRPr="00B93E58">
        <w:rPr>
          <w:rFonts w:ascii="TimesNewRomanPSMT" w:hAnsi="TimesNewRomanPSMT"/>
          <w:sz w:val="22"/>
          <w:szCs w:val="22"/>
        </w:rPr>
        <w:t xml:space="preserve">, 2009). Species activities and average fluid temperatures were used to calculate </w:t>
      </w:r>
      <w:r>
        <w:rPr>
          <w:rFonts w:ascii="TimesNewRomanPSMT" w:hAnsi="TimesNewRomanPSMT"/>
          <w:sz w:val="22"/>
          <w:szCs w:val="22"/>
        </w:rPr>
        <w:t xml:space="preserve">activity and equilibrium constants </w:t>
      </w:r>
      <w:r w:rsidRPr="00B93E58">
        <w:rPr>
          <w:rFonts w:ascii="TimesNewRomanPSMT" w:hAnsi="TimesNewRomanPSMT"/>
          <w:sz w:val="22"/>
          <w:szCs w:val="22"/>
        </w:rPr>
        <w:t>for each metabolic reaction in CHNOSZ</w:t>
      </w:r>
      <w:r>
        <w:rPr>
          <w:rFonts w:ascii="TimesNewRomanPSMT" w:hAnsi="TimesNewRomanPSMT"/>
          <w:sz w:val="22"/>
          <w:szCs w:val="22"/>
        </w:rPr>
        <w:t xml:space="preserve">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{"citationID":"bjqag2dH","properties":{"formattedCitation":"(Dick, 2008)","plainCitation":"(Dick, 2008)","noteIndex":0},"citationItems":[{"id":175,"uris":["http://zotero.org/users/local/dsI5V9tJ/items/2QUJW46H"],"uri":["http://zotero.org/users/local/dsI5V9tJ/items/2QUJW46H"],"itemData":{"id":175,"type":"article-journal","title":"Calculation of the relative metastabilities of proteins using the CHNOSZ software package","container-title":"Geochemical Transactions","page":"10","volume":"9","issue":"1","source":"CrossRef","abstract":"Background: Proteins of various compositions are required by organisms inhabiting different environments. The energetic demands for protein formation are a function of the compositions of proteins as well as geochemical variables including temperature, pressure, oxygen fugacity and pH. The purpose of this study was to explore the dependence of metastable equilibrium states of protein systems on changes in the geochemical variables.\nResults: A software package called CHNOSZ implementing the revised Helgeson-KirkhamFlowers (HKF) equations of state and group additivity for ionized unfolded aqueous proteins was developed. The program can be used to calculate standard molal Gibbs energies and other thermodynamic properties of reactions and to make chemical speciation and predominance diagrams that represent the metastable equilibrium distributions of proteins. The approach takes account of the chemical affinities of reactions in open systems characterized by the chemical potentials of basis species. The thermodynamic database included with the package permits application of the software to mineral and other inorganic systems as well as systems of proteins or other biomolecules.\nConclusion: Metastable equilibrium activity diagrams were generated for model cell-surface proteins from archaea and bacteria adapted to growth in environments that differ in temperature and chemical conditions. The predicted metastable equilibrium distributions of the proteins can be compared with the optimal growth temperatures of the organisms and with geochemical variables. The results suggest that a thermodynamic assessment of protein metastability may be useful for integrating bio- and geochemical observations.","DOI":"10.1186/1467-4866-9-10","ISSN":"1467-4866","language":"en","author":[{"family":"Dick","given":"Jeffrey M"}],"issued":{"date-parts":[["2008"]]}}}],"schema":"https://github.com/citation-style-language/schema/raw/master/csl-citation.json"} </w:instrText>
      </w:r>
      <w:r>
        <w:rPr>
          <w:rFonts w:ascii="TimesNewRomanPSMT" w:hAnsi="TimesNewRomanPSMT"/>
          <w:sz w:val="22"/>
          <w:szCs w:val="22"/>
        </w:rPr>
        <w:fldChar w:fldCharType="separate"/>
      </w:r>
      <w:r>
        <w:rPr>
          <w:rFonts w:ascii="TimesNewRomanPSMT" w:hAnsi="TimesNewRomanPSMT"/>
          <w:noProof/>
          <w:sz w:val="22"/>
          <w:szCs w:val="22"/>
        </w:rPr>
        <w:t>(Dick, 2008)</w:t>
      </w:r>
      <w:r>
        <w:rPr>
          <w:rFonts w:ascii="TimesNewRomanPSMT" w:hAnsi="TimesNewRomanPSMT"/>
          <w:sz w:val="22"/>
          <w:szCs w:val="22"/>
        </w:rPr>
        <w:fldChar w:fldCharType="end"/>
      </w:r>
      <w:r w:rsidRPr="00B93E58">
        <w:rPr>
          <w:rFonts w:ascii="TimesNewRomanPSMT" w:hAnsi="TimesNewRomanPSMT"/>
          <w:sz w:val="22"/>
          <w:szCs w:val="22"/>
        </w:rPr>
        <w:t>. Finally, Gibbs energy yields (G</w:t>
      </w:r>
      <w:r w:rsidRPr="00B93E58">
        <w:rPr>
          <w:rFonts w:ascii="TimesNewRomanPSMT" w:hAnsi="TimesNewRomanPSMT"/>
          <w:sz w:val="22"/>
          <w:szCs w:val="22"/>
          <w:vertAlign w:val="subscript"/>
        </w:rPr>
        <w:t>r</w:t>
      </w:r>
      <w:r w:rsidRPr="00B93E58">
        <w:rPr>
          <w:rFonts w:ascii="TimesNewRomanPSMT" w:hAnsi="TimesNewRomanPSMT"/>
          <w:sz w:val="22"/>
          <w:szCs w:val="22"/>
        </w:rPr>
        <w:t>) and energy densities (</w:t>
      </w:r>
      <w:proofErr w:type="spellStart"/>
      <w:r w:rsidRPr="00B93E58">
        <w:rPr>
          <w:rFonts w:ascii="TimesNewRomanPSMT" w:hAnsi="TimesNewRomanPSMT"/>
          <w:sz w:val="22"/>
          <w:szCs w:val="22"/>
        </w:rPr>
        <w:t>E</w:t>
      </w:r>
      <w:r w:rsidRPr="00B93E58">
        <w:rPr>
          <w:rFonts w:ascii="TimesNewRomanPSMT" w:hAnsi="TimesNewRomanPSMT"/>
          <w:sz w:val="22"/>
          <w:szCs w:val="22"/>
          <w:vertAlign w:val="subscript"/>
        </w:rPr>
        <w:t>r</w:t>
      </w:r>
      <w:proofErr w:type="spellEnd"/>
      <w:r w:rsidRPr="00B93E58">
        <w:rPr>
          <w:rFonts w:ascii="TimesNewRomanPSMT" w:hAnsi="TimesNewRomanPSMT"/>
          <w:sz w:val="22"/>
          <w:szCs w:val="22"/>
        </w:rPr>
        <w:t xml:space="preserve">) of each reaction </w:t>
      </w:r>
      <w:r>
        <w:rPr>
          <w:rFonts w:ascii="TimesNewRomanPSMT" w:hAnsi="TimesNewRomanPSMT"/>
          <w:sz w:val="22"/>
          <w:szCs w:val="22"/>
        </w:rPr>
        <w:t>were</w:t>
      </w:r>
      <w:r w:rsidRPr="00B93E58">
        <w:rPr>
          <w:rFonts w:ascii="TimesNewRomanPSMT" w:hAnsi="TimesNewRomanPSMT"/>
          <w:sz w:val="22"/>
          <w:szCs w:val="22"/>
        </w:rPr>
        <w:t xml:space="preserve"> calculated following the methods of </w:t>
      </w:r>
      <w:r>
        <w:rPr>
          <w:rFonts w:ascii="TimesNewRomanPSMT" w:hAnsi="TimesNewRomanPSMT"/>
          <w:sz w:val="22"/>
          <w:szCs w:val="22"/>
        </w:rPr>
        <w:fldChar w:fldCharType="begin"/>
      </w:r>
      <w:ins w:id="517" w:author="Caitlin Page Casar" w:date="2019-05-26T16:34:00Z">
        <w:r w:rsidR="00210353">
          <w:rPr>
            <w:rFonts w:ascii="TimesNewRomanPSMT" w:hAnsi="TimesNewRomanPSMT"/>
            <w:sz w:val="22"/>
            <w:szCs w:val="22"/>
          </w:rPr>
          <w:instrText xml:space="preserve"> ADDIN ZOTERO_ITEM CSL_CITATION {"citationID":"9VolcHde","properties":{"formattedCitation":"(Osburn {\\i{}et al.}, 2014)","plainCitation":"(Osburn et al., 2014)","dontUpdate":true,"noteIndex":0},"citationItems":[{"id":31,"uris":["http://zotero.org/users/local/dsI5V9tJ/items/7HICDVNV"],"uri":["http://zotero.org/users/local/dsI5V9tJ/items/7HICDVNV"],"itemData":{"id":31,"type":"article-journal","title":"Chemolithotrophy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P."}],"issued":{"date-parts":[["2014",11,12]]},"accessed":{"date-parts":[["2018",3,26]]}}}],"schema":"https://github.com/citation-style-language/schema/raw/master/csl-citation.json"} </w:instrText>
        </w:r>
      </w:ins>
      <w:del w:id="518" w:author="Caitlin Page Casar" w:date="2019-05-26T16:34:00Z">
        <w:r w:rsidDel="00210353">
          <w:rPr>
            <w:rFonts w:ascii="TimesNewRomanPSMT" w:hAnsi="TimesNewRomanPSMT"/>
            <w:sz w:val="22"/>
            <w:szCs w:val="22"/>
          </w:rPr>
          <w:delInstrText xml:space="preserve"> ADDIN ZOTERO_ITEM CSL_CITATION {"citationID":"9VolcHde","properties":{"formattedCitation":"(Osburn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biosphere.","URL":"http://journal.frontiersin.org/article/10.3389/fmicb.2014.00610/abstract","DOI":"10.3389/fmicb.2014.00610","ISSN":"1664-302X","shortTitle":"Chemolithotrophy in the continental deep subsurface","author":[{"family":"Osburn","given":"Magdalena R."},{"family":"LaRowe","given":"Douglas E."},{"family":"Momper","given":"Lily M."},{"family":"Amend","given":"Jan P."}],"issued":{"date-parts":[["2014",11,12]]},"accessed":{"date-parts":[["2018",3,26]]}}}],"schema":"https://github.com/citation-style-language/schema/raw/master/csl-citation.json"} </w:delInstrText>
        </w:r>
      </w:del>
      <w:r>
        <w:rPr>
          <w:rFonts w:ascii="TimesNewRomanPSMT" w:hAnsi="TimesNewRomanPSMT"/>
          <w:sz w:val="22"/>
          <w:szCs w:val="22"/>
        </w:rPr>
        <w:fldChar w:fldCharType="separate"/>
      </w:r>
      <w:r w:rsidRPr="002964CC">
        <w:rPr>
          <w:rFonts w:ascii="TimesNewRomanPSMT" w:hAnsi="TimesNewRomanPSMT" w:cs="TimesNewRomanPSMT"/>
          <w:sz w:val="22"/>
        </w:rPr>
        <w:t xml:space="preserve">Osburn </w:t>
      </w:r>
      <w:r w:rsidRPr="002964CC">
        <w:rPr>
          <w:rFonts w:ascii="TimesNewRomanPSMT" w:hAnsi="TimesNewRomanPSMT" w:cs="TimesNewRomanPSMT"/>
          <w:i/>
          <w:iCs/>
          <w:sz w:val="22"/>
        </w:rPr>
        <w:t>et al.</w:t>
      </w:r>
      <w:r w:rsidRPr="002964CC">
        <w:rPr>
          <w:rFonts w:ascii="TimesNewRomanPSMT" w:hAnsi="TimesNewRomanPSMT" w:cs="TimesNewRomanPSMT"/>
          <w:sz w:val="22"/>
        </w:rPr>
        <w:t>, 2014</w:t>
      </w:r>
      <w:r>
        <w:rPr>
          <w:rFonts w:ascii="TimesNewRomanPSMT" w:hAnsi="TimesNewRomanPSMT"/>
          <w:sz w:val="22"/>
          <w:szCs w:val="22"/>
        </w:rPr>
        <w:fldChar w:fldCharType="end"/>
      </w:r>
      <w:r>
        <w:rPr>
          <w:rFonts w:ascii="TimesNewRomanPSMT" w:hAnsi="TimesNewRomanPSMT"/>
          <w:sz w:val="22"/>
          <w:szCs w:val="22"/>
        </w:rPr>
        <w:t xml:space="preserve"> </w:t>
      </w:r>
      <w:r w:rsidRPr="00B93E58">
        <w:rPr>
          <w:rFonts w:ascii="TimesNewRomanPSMT" w:hAnsi="TimesNewRomanPSMT"/>
          <w:sz w:val="22"/>
          <w:szCs w:val="22"/>
        </w:rPr>
        <w:t>(equations 1-3).</w:t>
      </w:r>
    </w:p>
    <w:p w14:paraId="38EB09B6" w14:textId="77777777" w:rsidR="00CB3AED" w:rsidRDefault="00CB3AED" w:rsidP="007F286F">
      <w:pPr>
        <w:jc w:val="both"/>
        <w:rPr>
          <w:rFonts w:ascii="TimesNewRomanPSMT" w:hAnsi="TimesNewRomanPSMT"/>
        </w:rPr>
      </w:pPr>
    </w:p>
    <w:p w14:paraId="5CA949B6" w14:textId="25344EC5" w:rsidR="007940F0" w:rsidRPr="007940F0" w:rsidRDefault="007940F0" w:rsidP="007940F0">
      <w:pPr>
        <w:rPr>
          <w:sz w:val="16"/>
          <w:szCs w:val="16"/>
        </w:rPr>
      </w:pPr>
      <w:r w:rsidRPr="007940F0">
        <w:rPr>
          <w:b/>
          <w:sz w:val="16"/>
          <w:szCs w:val="16"/>
        </w:rPr>
        <w:t xml:space="preserve">Table </w:t>
      </w:r>
      <w:r>
        <w:rPr>
          <w:b/>
          <w:sz w:val="16"/>
          <w:szCs w:val="16"/>
        </w:rPr>
        <w:t>2</w:t>
      </w:r>
      <w:r w:rsidRPr="007940F0">
        <w:rPr>
          <w:b/>
          <w:sz w:val="16"/>
          <w:szCs w:val="16"/>
        </w:rPr>
        <w:t xml:space="preserve">. </w:t>
      </w:r>
      <w:r w:rsidRPr="007940F0">
        <w:rPr>
          <w:sz w:val="16"/>
          <w:szCs w:val="16"/>
        </w:rPr>
        <w:t>Metabolic reactions with minerals in this study.</w:t>
      </w:r>
    </w:p>
    <w:tbl>
      <w:tblPr>
        <w:tblStyle w:val="TableGridLight"/>
        <w:tblW w:w="125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
        <w:gridCol w:w="3390"/>
        <w:gridCol w:w="765"/>
        <w:gridCol w:w="451"/>
        <w:gridCol w:w="3458"/>
        <w:gridCol w:w="698"/>
        <w:gridCol w:w="1578"/>
        <w:gridCol w:w="1770"/>
      </w:tblGrid>
      <w:tr w:rsidR="007940F0" w:rsidRPr="00FE5083" w14:paraId="55DD4288" w14:textId="77777777" w:rsidTr="00D22775">
        <w:trPr>
          <w:gridAfter w:val="2"/>
          <w:wAfter w:w="3348" w:type="dxa"/>
        </w:trPr>
        <w:tc>
          <w:tcPr>
            <w:tcW w:w="470" w:type="dxa"/>
            <w:tcBorders>
              <w:top w:val="single" w:sz="4" w:space="0" w:color="auto"/>
              <w:bottom w:val="single" w:sz="4" w:space="0" w:color="auto"/>
            </w:tcBorders>
          </w:tcPr>
          <w:p w14:paraId="657DABD9"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No.</w:t>
            </w:r>
          </w:p>
        </w:tc>
        <w:tc>
          <w:tcPr>
            <w:tcW w:w="3390" w:type="dxa"/>
            <w:tcBorders>
              <w:top w:val="single" w:sz="4" w:space="0" w:color="auto"/>
              <w:bottom w:val="single" w:sz="4" w:space="0" w:color="auto"/>
            </w:tcBorders>
          </w:tcPr>
          <w:p w14:paraId="213690C8"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Reaction</w:t>
            </w:r>
          </w:p>
        </w:tc>
        <w:tc>
          <w:tcPr>
            <w:tcW w:w="765" w:type="dxa"/>
            <w:tcBorders>
              <w:top w:val="single" w:sz="4" w:space="0" w:color="auto"/>
              <w:bottom w:val="single" w:sz="4" w:space="0" w:color="auto"/>
            </w:tcBorders>
          </w:tcPr>
          <w:p w14:paraId="455D002E"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e-/</w:t>
            </w:r>
            <w:proofErr w:type="spellStart"/>
            <w:r w:rsidRPr="00504CA5">
              <w:rPr>
                <w:rFonts w:ascii="Calibri" w:hAnsi="Calibri" w:cs="Calibri"/>
                <w:b/>
                <w:sz w:val="16"/>
                <w:szCs w:val="16"/>
              </w:rPr>
              <w:t>rxn</w:t>
            </w:r>
            <w:proofErr w:type="spellEnd"/>
          </w:p>
        </w:tc>
        <w:tc>
          <w:tcPr>
            <w:tcW w:w="451" w:type="dxa"/>
            <w:tcBorders>
              <w:top w:val="single" w:sz="4" w:space="0" w:color="auto"/>
              <w:bottom w:val="single" w:sz="4" w:space="0" w:color="auto"/>
            </w:tcBorders>
          </w:tcPr>
          <w:p w14:paraId="1BDCAF0B"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No.</w:t>
            </w:r>
          </w:p>
        </w:tc>
        <w:tc>
          <w:tcPr>
            <w:tcW w:w="3458" w:type="dxa"/>
            <w:tcBorders>
              <w:top w:val="single" w:sz="4" w:space="0" w:color="auto"/>
              <w:bottom w:val="single" w:sz="4" w:space="0" w:color="auto"/>
            </w:tcBorders>
          </w:tcPr>
          <w:p w14:paraId="7C33F3A9"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Reaction</w:t>
            </w:r>
          </w:p>
        </w:tc>
        <w:tc>
          <w:tcPr>
            <w:tcW w:w="698" w:type="dxa"/>
            <w:tcBorders>
              <w:top w:val="single" w:sz="4" w:space="0" w:color="auto"/>
              <w:bottom w:val="single" w:sz="4" w:space="0" w:color="auto"/>
              <w:right w:val="single" w:sz="4" w:space="0" w:color="auto"/>
            </w:tcBorders>
          </w:tcPr>
          <w:p w14:paraId="7017A336"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e-/</w:t>
            </w:r>
            <w:proofErr w:type="spellStart"/>
            <w:r w:rsidRPr="00504CA5">
              <w:rPr>
                <w:rFonts w:ascii="Calibri" w:hAnsi="Calibri" w:cs="Calibri"/>
                <w:b/>
                <w:sz w:val="16"/>
                <w:szCs w:val="16"/>
              </w:rPr>
              <w:t>rxn</w:t>
            </w:r>
            <w:proofErr w:type="spellEnd"/>
          </w:p>
        </w:tc>
      </w:tr>
      <w:tr w:rsidR="007940F0" w:rsidRPr="00FE5083" w14:paraId="6AFA2021" w14:textId="77777777" w:rsidTr="00D22775">
        <w:trPr>
          <w:gridAfter w:val="2"/>
          <w:wAfter w:w="3348" w:type="dxa"/>
          <w:trHeight w:val="152"/>
        </w:trPr>
        <w:tc>
          <w:tcPr>
            <w:tcW w:w="4625" w:type="dxa"/>
            <w:gridSpan w:val="3"/>
            <w:tcBorders>
              <w:top w:val="single" w:sz="4" w:space="0" w:color="auto"/>
              <w:right w:val="single" w:sz="4" w:space="0" w:color="auto"/>
            </w:tcBorders>
            <w:shd w:val="clear" w:color="auto" w:fill="BFBFBF" w:themeFill="background1" w:themeFillShade="BF"/>
          </w:tcPr>
          <w:p w14:paraId="244E353F" w14:textId="77777777" w:rsidR="007940F0" w:rsidRPr="00FE5083" w:rsidRDefault="007940F0" w:rsidP="00BB74C8">
            <w:pPr>
              <w:spacing w:afterLines="40" w:after="96"/>
              <w:rPr>
                <w:rFonts w:ascii="Calibri" w:hAnsi="Calibri" w:cs="Calibri"/>
                <w:b/>
                <w:sz w:val="16"/>
                <w:szCs w:val="16"/>
              </w:rPr>
            </w:pPr>
            <w:r>
              <w:rPr>
                <w:rFonts w:ascii="Calibri" w:hAnsi="Calibri" w:cs="Calibri"/>
                <w:b/>
                <w:sz w:val="16"/>
                <w:szCs w:val="16"/>
              </w:rPr>
              <w:t>Pyrolusite as electron acceptor</w:t>
            </w:r>
          </w:p>
        </w:tc>
        <w:tc>
          <w:tcPr>
            <w:tcW w:w="451" w:type="dxa"/>
            <w:tcBorders>
              <w:top w:val="single" w:sz="4" w:space="0" w:color="auto"/>
              <w:left w:val="single" w:sz="4" w:space="0" w:color="auto"/>
            </w:tcBorders>
            <w:shd w:val="clear" w:color="auto" w:fill="auto"/>
          </w:tcPr>
          <w:p w14:paraId="675D838E" w14:textId="3350D9C4" w:rsidR="007940F0" w:rsidRPr="00FE5083" w:rsidRDefault="007940F0" w:rsidP="00BB74C8">
            <w:pPr>
              <w:spacing w:afterLines="40" w:after="96"/>
              <w:rPr>
                <w:rFonts w:ascii="Calibri" w:hAnsi="Calibri" w:cs="Calibri"/>
                <w:b/>
                <w:sz w:val="16"/>
                <w:szCs w:val="16"/>
              </w:rPr>
            </w:pPr>
            <w:r>
              <w:rPr>
                <w:rFonts w:ascii="Calibri" w:hAnsi="Calibri" w:cs="Calibri"/>
                <w:sz w:val="16"/>
                <w:szCs w:val="16"/>
              </w:rPr>
              <w:t>2</w:t>
            </w:r>
            <w:r w:rsidR="004276AD">
              <w:rPr>
                <w:rFonts w:ascii="Calibri" w:hAnsi="Calibri" w:cs="Calibri"/>
                <w:sz w:val="16"/>
                <w:szCs w:val="16"/>
              </w:rPr>
              <w:t>3</w:t>
            </w:r>
          </w:p>
        </w:tc>
        <w:tc>
          <w:tcPr>
            <w:tcW w:w="3458" w:type="dxa"/>
            <w:tcBorders>
              <w:top w:val="single" w:sz="4" w:space="0" w:color="auto"/>
            </w:tcBorders>
            <w:shd w:val="clear" w:color="auto" w:fill="auto"/>
          </w:tcPr>
          <w:p w14:paraId="098CDE58" w14:textId="77777777" w:rsidR="007940F0" w:rsidRPr="00FE5083" w:rsidRDefault="007940F0" w:rsidP="00BB74C8">
            <w:pPr>
              <w:spacing w:afterLines="40" w:after="96"/>
              <w:rPr>
                <w:rFonts w:ascii="Calibri" w:hAnsi="Calibri" w:cs="Calibri"/>
                <w:b/>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CH</w:t>
            </w:r>
            <w:r w:rsidRPr="007A29BE">
              <w:rPr>
                <w:rFonts w:ascii="Calibri" w:hAnsi="Calibri" w:cs="Calibri"/>
                <w:sz w:val="16"/>
                <w:szCs w:val="16"/>
                <w:vertAlign w:val="subscript"/>
              </w:rPr>
              <w:t>3</w:t>
            </w:r>
            <w:r>
              <w:rPr>
                <w:rFonts w:ascii="Calibri" w:hAnsi="Calibri" w:cs="Calibri"/>
                <w:sz w:val="16"/>
                <w:szCs w:val="16"/>
              </w:rPr>
              <w:t>COO</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HS</w:t>
            </w:r>
            <w:r w:rsidRPr="007A29BE">
              <w:rPr>
                <w:rFonts w:ascii="Calibri" w:hAnsi="Calibri" w:cs="Calibri"/>
                <w:sz w:val="16"/>
                <w:szCs w:val="16"/>
                <w:vertAlign w:val="superscript"/>
              </w:rPr>
              <w:t>-</w:t>
            </w:r>
            <w:r>
              <w:rPr>
                <w:rFonts w:ascii="Calibri" w:hAnsi="Calibri" w:cs="Calibri"/>
                <w:sz w:val="16"/>
                <w:szCs w:val="16"/>
              </w:rPr>
              <w:t xml:space="preserve"> + 2HCO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Ca</w:t>
            </w:r>
            <w:r w:rsidRPr="007A29BE">
              <w:rPr>
                <w:rFonts w:ascii="Calibri" w:hAnsi="Calibri" w:cs="Calibri"/>
                <w:sz w:val="16"/>
                <w:szCs w:val="16"/>
                <w:vertAlign w:val="superscript"/>
              </w:rPr>
              <w:t>2+</w:t>
            </w:r>
            <w:r>
              <w:rPr>
                <w:rFonts w:ascii="Calibri" w:hAnsi="Calibri" w:cs="Calibri"/>
                <w:sz w:val="16"/>
                <w:szCs w:val="16"/>
              </w:rPr>
              <w:t xml:space="preserve"> + 2H</w:t>
            </w:r>
            <w:r w:rsidRPr="007A29BE">
              <w:rPr>
                <w:rFonts w:ascii="Calibri" w:hAnsi="Calibri" w:cs="Calibri"/>
                <w:sz w:val="16"/>
                <w:szCs w:val="16"/>
                <w:vertAlign w:val="subscript"/>
              </w:rPr>
              <w:t>2</w:t>
            </w:r>
            <w:r>
              <w:rPr>
                <w:rFonts w:ascii="Calibri" w:hAnsi="Calibri" w:cs="Calibri"/>
                <w:sz w:val="16"/>
                <w:szCs w:val="16"/>
              </w:rPr>
              <w:t xml:space="preserve">O </w:t>
            </w:r>
          </w:p>
        </w:tc>
        <w:tc>
          <w:tcPr>
            <w:tcW w:w="698" w:type="dxa"/>
            <w:tcBorders>
              <w:top w:val="single" w:sz="4" w:space="0" w:color="auto"/>
              <w:right w:val="single" w:sz="4" w:space="0" w:color="auto"/>
            </w:tcBorders>
            <w:shd w:val="clear" w:color="auto" w:fill="auto"/>
          </w:tcPr>
          <w:p w14:paraId="7C3A7DD4" w14:textId="77777777" w:rsidR="007940F0" w:rsidRPr="00FE5083" w:rsidRDefault="007940F0" w:rsidP="00BB74C8">
            <w:pPr>
              <w:spacing w:afterLines="40" w:after="96"/>
              <w:rPr>
                <w:rFonts w:ascii="Calibri" w:hAnsi="Calibri" w:cs="Calibri"/>
                <w:b/>
                <w:sz w:val="16"/>
                <w:szCs w:val="16"/>
              </w:rPr>
            </w:pPr>
            <w:r>
              <w:rPr>
                <w:rFonts w:ascii="Calibri" w:hAnsi="Calibri" w:cs="Calibri"/>
                <w:sz w:val="16"/>
                <w:szCs w:val="16"/>
              </w:rPr>
              <w:t>8</w:t>
            </w:r>
          </w:p>
        </w:tc>
      </w:tr>
      <w:tr w:rsidR="007940F0" w:rsidRPr="00FE5083" w14:paraId="0CB14585" w14:textId="77777777" w:rsidTr="00D22775">
        <w:trPr>
          <w:gridAfter w:val="2"/>
          <w:wAfter w:w="3348" w:type="dxa"/>
          <w:trHeight w:val="350"/>
        </w:trPr>
        <w:tc>
          <w:tcPr>
            <w:tcW w:w="470" w:type="dxa"/>
          </w:tcPr>
          <w:p w14:paraId="18AF8468" w14:textId="77777777" w:rsidR="007940F0" w:rsidRPr="00FE5083" w:rsidRDefault="007940F0" w:rsidP="00BB74C8">
            <w:pPr>
              <w:spacing w:afterLines="40" w:after="96"/>
              <w:rPr>
                <w:rFonts w:ascii="Calibri" w:hAnsi="Calibri" w:cs="Calibri"/>
                <w:sz w:val="16"/>
                <w:szCs w:val="16"/>
              </w:rPr>
            </w:pPr>
            <w:r w:rsidRPr="00FE5083">
              <w:rPr>
                <w:rFonts w:ascii="Calibri" w:hAnsi="Calibri" w:cs="Calibri"/>
                <w:sz w:val="16"/>
                <w:szCs w:val="16"/>
              </w:rPr>
              <w:t>1</w:t>
            </w:r>
          </w:p>
        </w:tc>
        <w:tc>
          <w:tcPr>
            <w:tcW w:w="3390" w:type="dxa"/>
          </w:tcPr>
          <w:p w14:paraId="20774B59" w14:textId="77777777" w:rsidR="007940F0" w:rsidRPr="00FE5083" w:rsidRDefault="007940F0" w:rsidP="00BB74C8">
            <w:pPr>
              <w:spacing w:afterLines="40" w:after="96"/>
              <w:rPr>
                <w:rFonts w:ascii="Calibri" w:hAnsi="Calibri" w:cs="Calibri"/>
                <w:sz w:val="16"/>
                <w:szCs w:val="16"/>
              </w:rPr>
            </w:pPr>
            <w:r w:rsidRPr="00FE5083">
              <w:rPr>
                <w:rFonts w:ascii="Calibri" w:hAnsi="Calibri" w:cs="Calibri"/>
                <w:sz w:val="16"/>
                <w:szCs w:val="16"/>
              </w:rPr>
              <w:t>MnO</w:t>
            </w:r>
            <w:r w:rsidRPr="007A29BE">
              <w:rPr>
                <w:rFonts w:ascii="Calibri" w:hAnsi="Calibri" w:cs="Calibri"/>
                <w:sz w:val="16"/>
                <w:szCs w:val="16"/>
                <w:vertAlign w:val="subscript"/>
              </w:rPr>
              <w:t>2</w:t>
            </w:r>
            <w:r w:rsidRPr="00FE5083">
              <w:rPr>
                <w:rFonts w:ascii="Calibri" w:hAnsi="Calibri" w:cs="Calibri"/>
                <w:sz w:val="16"/>
                <w:szCs w:val="16"/>
              </w:rPr>
              <w:t xml:space="preserve"> + H</w:t>
            </w:r>
            <w:r w:rsidRPr="007A29BE">
              <w:rPr>
                <w:rFonts w:ascii="Calibri" w:hAnsi="Calibri" w:cs="Calibri"/>
                <w:sz w:val="16"/>
                <w:szCs w:val="16"/>
                <w:vertAlign w:val="subscript"/>
              </w:rPr>
              <w:t>2</w:t>
            </w:r>
            <w:r w:rsidRPr="00FE5083">
              <w:rPr>
                <w:rFonts w:ascii="Calibri" w:hAnsi="Calibri" w:cs="Calibri"/>
                <w:sz w:val="16"/>
                <w:szCs w:val="16"/>
              </w:rPr>
              <w:t xml:space="preserve"> + 2H</w:t>
            </w:r>
            <w:r w:rsidRPr="007A29BE">
              <w:rPr>
                <w:rFonts w:ascii="Calibri" w:hAnsi="Calibri" w:cs="Calibri"/>
                <w:sz w:val="16"/>
                <w:szCs w:val="16"/>
                <w:vertAlign w:val="superscript"/>
              </w:rPr>
              <w:t>+</w:t>
            </w:r>
            <w:r w:rsidRPr="00FE5083">
              <w:rPr>
                <w:rFonts w:ascii="Calibri" w:hAnsi="Calibri" w:cs="Calibri"/>
                <w:sz w:val="16"/>
                <w:szCs w:val="16"/>
              </w:rPr>
              <w:t xml:space="preserve"> ↔ Mn</w:t>
            </w:r>
            <w:r w:rsidRPr="007A29BE">
              <w:rPr>
                <w:rFonts w:ascii="Calibri" w:hAnsi="Calibri" w:cs="Calibri"/>
                <w:sz w:val="16"/>
                <w:szCs w:val="16"/>
                <w:vertAlign w:val="superscript"/>
              </w:rPr>
              <w:t>2+</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O</w:t>
            </w:r>
          </w:p>
        </w:tc>
        <w:tc>
          <w:tcPr>
            <w:tcW w:w="765" w:type="dxa"/>
            <w:tcBorders>
              <w:right w:val="single" w:sz="4" w:space="0" w:color="auto"/>
            </w:tcBorders>
          </w:tcPr>
          <w:p w14:paraId="1B924656" w14:textId="77777777" w:rsidR="007940F0" w:rsidRPr="00FE5083" w:rsidRDefault="007940F0" w:rsidP="00BB74C8">
            <w:pPr>
              <w:spacing w:afterLines="40" w:after="96"/>
              <w:rPr>
                <w:rFonts w:ascii="Calibri" w:hAnsi="Calibri" w:cs="Calibri"/>
                <w:sz w:val="16"/>
                <w:szCs w:val="16"/>
              </w:rPr>
            </w:pPr>
            <w:r w:rsidRPr="00FE5083">
              <w:rPr>
                <w:rFonts w:ascii="Calibri" w:hAnsi="Calibri" w:cs="Calibri"/>
                <w:sz w:val="16"/>
                <w:szCs w:val="16"/>
              </w:rPr>
              <w:t>2</w:t>
            </w:r>
          </w:p>
        </w:tc>
        <w:tc>
          <w:tcPr>
            <w:tcW w:w="451" w:type="dxa"/>
            <w:tcBorders>
              <w:left w:val="single" w:sz="4" w:space="0" w:color="auto"/>
            </w:tcBorders>
          </w:tcPr>
          <w:p w14:paraId="55A12323" w14:textId="1E9078EC" w:rsidR="007940F0" w:rsidRPr="001019BB" w:rsidRDefault="007940F0" w:rsidP="00BB74C8">
            <w:pPr>
              <w:spacing w:afterLines="40" w:after="96"/>
              <w:rPr>
                <w:rFonts w:ascii="Calibri" w:hAnsi="Calibri" w:cs="Calibri"/>
                <w:sz w:val="16"/>
                <w:szCs w:val="16"/>
              </w:rPr>
            </w:pPr>
            <w:r>
              <w:rPr>
                <w:rFonts w:ascii="Calibri" w:hAnsi="Calibri" w:cs="Calibri"/>
                <w:sz w:val="16"/>
                <w:szCs w:val="16"/>
              </w:rPr>
              <w:t>2</w:t>
            </w:r>
            <w:r w:rsidR="004276AD">
              <w:rPr>
                <w:rFonts w:ascii="Calibri" w:hAnsi="Calibri" w:cs="Calibri"/>
                <w:sz w:val="16"/>
                <w:szCs w:val="16"/>
              </w:rPr>
              <w:t>4</w:t>
            </w:r>
          </w:p>
        </w:tc>
        <w:tc>
          <w:tcPr>
            <w:tcW w:w="3458" w:type="dxa"/>
          </w:tcPr>
          <w:p w14:paraId="21CDE403" w14:textId="77777777" w:rsidR="007940F0" w:rsidRPr="001019BB" w:rsidRDefault="007940F0" w:rsidP="00BB74C8">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+ 8Mn</w:t>
            </w:r>
            <w:r w:rsidRPr="007A29BE">
              <w:rPr>
                <w:rFonts w:ascii="Calibri" w:hAnsi="Calibri" w:cs="Calibri"/>
                <w:sz w:val="16"/>
                <w:szCs w:val="16"/>
                <w:vertAlign w:val="superscript"/>
              </w:rPr>
              <w:t>2+</w:t>
            </w:r>
            <w:r>
              <w:rPr>
                <w:rFonts w:ascii="Calibri" w:hAnsi="Calibri" w:cs="Calibri"/>
                <w:sz w:val="16"/>
                <w:szCs w:val="16"/>
              </w:rPr>
              <w:t xml:space="preserve"> + 10H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HS</w:t>
            </w:r>
            <w:r w:rsidRPr="007A29BE">
              <w:rPr>
                <w:rFonts w:ascii="Calibri" w:hAnsi="Calibri" w:cs="Calibri"/>
                <w:sz w:val="16"/>
                <w:szCs w:val="16"/>
                <w:vertAlign w:val="superscript"/>
              </w:rPr>
              <w:t>-</w:t>
            </w:r>
            <w:r>
              <w:rPr>
                <w:rFonts w:ascii="Calibri" w:hAnsi="Calibri" w:cs="Calibri"/>
                <w:sz w:val="16"/>
                <w:szCs w:val="16"/>
              </w:rPr>
              <w:t xml:space="preserve"> + 8MnOOH + Ca</w:t>
            </w:r>
            <w:r w:rsidRPr="007A29BE">
              <w:rPr>
                <w:rFonts w:ascii="Calibri" w:hAnsi="Calibri" w:cs="Calibri"/>
                <w:sz w:val="16"/>
                <w:szCs w:val="16"/>
                <w:vertAlign w:val="superscript"/>
              </w:rPr>
              <w:t>2+</w:t>
            </w:r>
            <w:r>
              <w:rPr>
                <w:rFonts w:ascii="Calibri" w:hAnsi="Calibri" w:cs="Calibri"/>
                <w:sz w:val="16"/>
                <w:szCs w:val="16"/>
              </w:rPr>
              <w:t xml:space="preserve"> + 15H</w:t>
            </w:r>
            <w:r w:rsidRPr="007A29BE">
              <w:rPr>
                <w:rFonts w:ascii="Calibri" w:hAnsi="Calibri" w:cs="Calibri"/>
                <w:sz w:val="16"/>
                <w:szCs w:val="16"/>
                <w:vertAlign w:val="superscript"/>
              </w:rPr>
              <w:t>+</w:t>
            </w:r>
          </w:p>
        </w:tc>
        <w:tc>
          <w:tcPr>
            <w:tcW w:w="698" w:type="dxa"/>
            <w:tcBorders>
              <w:right w:val="single" w:sz="4" w:space="0" w:color="auto"/>
            </w:tcBorders>
          </w:tcPr>
          <w:p w14:paraId="72B108F3" w14:textId="77777777" w:rsidR="007940F0" w:rsidRPr="001019BB" w:rsidRDefault="007940F0" w:rsidP="00BB74C8">
            <w:pPr>
              <w:spacing w:afterLines="40" w:after="96"/>
              <w:rPr>
                <w:rFonts w:ascii="Calibri" w:hAnsi="Calibri" w:cs="Calibri"/>
                <w:sz w:val="16"/>
                <w:szCs w:val="16"/>
              </w:rPr>
            </w:pPr>
            <w:r>
              <w:rPr>
                <w:rFonts w:ascii="Calibri" w:hAnsi="Calibri" w:cs="Calibri"/>
                <w:sz w:val="16"/>
                <w:szCs w:val="16"/>
              </w:rPr>
              <w:t>8</w:t>
            </w:r>
          </w:p>
        </w:tc>
      </w:tr>
      <w:tr w:rsidR="00F72B54" w:rsidRPr="00FE5083" w14:paraId="28AB5572" w14:textId="77777777" w:rsidTr="00D22775">
        <w:trPr>
          <w:gridAfter w:val="2"/>
          <w:wAfter w:w="3348" w:type="dxa"/>
          <w:trHeight w:val="350"/>
        </w:trPr>
        <w:tc>
          <w:tcPr>
            <w:tcW w:w="470" w:type="dxa"/>
          </w:tcPr>
          <w:p w14:paraId="285288AD" w14:textId="21903DE1"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2</w:t>
            </w:r>
          </w:p>
        </w:tc>
        <w:tc>
          <w:tcPr>
            <w:tcW w:w="3390" w:type="dxa"/>
          </w:tcPr>
          <w:p w14:paraId="01520E79" w14:textId="0D117696"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MnO</w:t>
            </w:r>
            <w:r w:rsidRPr="007A29BE">
              <w:rPr>
                <w:rFonts w:ascii="Calibri" w:hAnsi="Calibri" w:cs="Calibri"/>
                <w:sz w:val="16"/>
                <w:szCs w:val="16"/>
                <w:vertAlign w:val="subscript"/>
              </w:rPr>
              <w:t>2</w:t>
            </w:r>
            <w:r w:rsidRPr="00FE5083">
              <w:rPr>
                <w:rFonts w:ascii="Calibri" w:hAnsi="Calibri" w:cs="Calibri"/>
                <w:sz w:val="16"/>
                <w:szCs w:val="16"/>
              </w:rPr>
              <w:t xml:space="preserve"> + HS</w:t>
            </w:r>
            <w:r w:rsidRPr="007A29BE">
              <w:rPr>
                <w:rFonts w:ascii="Calibri" w:hAnsi="Calibri" w:cs="Calibri"/>
                <w:sz w:val="16"/>
                <w:szCs w:val="16"/>
                <w:vertAlign w:val="superscript"/>
              </w:rPr>
              <w:t>-</w:t>
            </w:r>
            <w:r w:rsidRPr="00FE5083">
              <w:rPr>
                <w:rFonts w:ascii="Calibri" w:hAnsi="Calibri" w:cs="Calibri"/>
                <w:sz w:val="16"/>
                <w:szCs w:val="16"/>
              </w:rPr>
              <w:t xml:space="preserve"> + 2H</w:t>
            </w:r>
            <w:r w:rsidRPr="007A29BE">
              <w:rPr>
                <w:rFonts w:ascii="Calibri" w:hAnsi="Calibri" w:cs="Calibri"/>
                <w:sz w:val="16"/>
                <w:szCs w:val="16"/>
                <w:vertAlign w:val="superscript"/>
              </w:rPr>
              <w:t>+</w:t>
            </w:r>
            <w:r w:rsidRPr="00FE5083">
              <w:rPr>
                <w:rFonts w:ascii="Calibri" w:hAnsi="Calibri" w:cs="Calibri"/>
                <w:sz w:val="16"/>
                <w:szCs w:val="16"/>
              </w:rPr>
              <w:t xml:space="preserve"> ↔ Mn</w:t>
            </w:r>
            <w:r w:rsidRPr="007A29BE">
              <w:rPr>
                <w:rFonts w:ascii="Calibri" w:hAnsi="Calibri" w:cs="Calibri"/>
                <w:sz w:val="16"/>
                <w:szCs w:val="16"/>
                <w:vertAlign w:val="superscript"/>
              </w:rPr>
              <w:t>2+</w:t>
            </w:r>
            <w:r w:rsidRPr="00FE5083">
              <w:rPr>
                <w:rFonts w:ascii="Calibri" w:hAnsi="Calibri" w:cs="Calibri"/>
                <w:sz w:val="16"/>
                <w:szCs w:val="16"/>
              </w:rPr>
              <w:t xml:space="preserve"> + S</w:t>
            </w:r>
            <w:r w:rsidRPr="007A29BE">
              <w:rPr>
                <w:rFonts w:ascii="Calibri" w:hAnsi="Calibri" w:cs="Calibri"/>
                <w:sz w:val="16"/>
                <w:szCs w:val="16"/>
                <w:vertAlign w:val="superscript"/>
              </w:rPr>
              <w:t>0</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 xml:space="preserve">O </w:t>
            </w:r>
          </w:p>
        </w:tc>
        <w:tc>
          <w:tcPr>
            <w:tcW w:w="765" w:type="dxa"/>
            <w:tcBorders>
              <w:right w:val="single" w:sz="4" w:space="0" w:color="auto"/>
            </w:tcBorders>
          </w:tcPr>
          <w:p w14:paraId="4401DF38" w14:textId="59F48AF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2</w:t>
            </w:r>
          </w:p>
        </w:tc>
        <w:tc>
          <w:tcPr>
            <w:tcW w:w="451" w:type="dxa"/>
            <w:tcBorders>
              <w:left w:val="single" w:sz="4" w:space="0" w:color="auto"/>
            </w:tcBorders>
          </w:tcPr>
          <w:p w14:paraId="16DD4815" w14:textId="4F7C6AD8" w:rsidR="00F72B54" w:rsidRDefault="00F72B54" w:rsidP="00F72B54">
            <w:pPr>
              <w:spacing w:afterLines="40" w:after="96"/>
              <w:rPr>
                <w:rFonts w:ascii="Calibri" w:hAnsi="Calibri" w:cs="Calibri"/>
                <w:sz w:val="16"/>
                <w:szCs w:val="16"/>
              </w:rPr>
            </w:pPr>
            <w:r>
              <w:rPr>
                <w:rFonts w:ascii="Calibri" w:hAnsi="Calibri" w:cs="Calibri"/>
                <w:sz w:val="16"/>
                <w:szCs w:val="16"/>
              </w:rPr>
              <w:t>25</w:t>
            </w:r>
          </w:p>
        </w:tc>
        <w:tc>
          <w:tcPr>
            <w:tcW w:w="3458" w:type="dxa"/>
          </w:tcPr>
          <w:p w14:paraId="4222F950" w14:textId="28BD03D2" w:rsidR="00F72B54"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+ 4CO + 2H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4HCO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HS</w:t>
            </w:r>
            <w:r w:rsidRPr="00AC608C">
              <w:rPr>
                <w:rFonts w:ascii="Calibri" w:hAnsi="Calibri" w:cs="Calibri"/>
                <w:sz w:val="16"/>
                <w:szCs w:val="16"/>
                <w:vertAlign w:val="superscript"/>
              </w:rPr>
              <w:t>-</w:t>
            </w:r>
            <w:r>
              <w:rPr>
                <w:rFonts w:ascii="Calibri" w:hAnsi="Calibri" w:cs="Calibri"/>
                <w:sz w:val="16"/>
                <w:szCs w:val="16"/>
              </w:rPr>
              <w:t xml:space="preserve"> + Ca</w:t>
            </w:r>
            <w:r w:rsidRPr="00AC608C">
              <w:rPr>
                <w:rFonts w:ascii="Calibri" w:hAnsi="Calibri" w:cs="Calibri"/>
                <w:sz w:val="16"/>
                <w:szCs w:val="16"/>
                <w:vertAlign w:val="superscript"/>
              </w:rPr>
              <w:t>2+</w:t>
            </w:r>
            <w:r>
              <w:rPr>
                <w:rFonts w:ascii="Calibri" w:hAnsi="Calibri" w:cs="Calibri"/>
                <w:sz w:val="16"/>
                <w:szCs w:val="16"/>
                <w:vertAlign w:val="superscript"/>
              </w:rPr>
              <w:t xml:space="preserve"> </w:t>
            </w:r>
            <w:r>
              <w:rPr>
                <w:rFonts w:ascii="Calibri" w:hAnsi="Calibri" w:cs="Calibri"/>
                <w:sz w:val="16"/>
                <w:szCs w:val="16"/>
              </w:rPr>
              <w:t>+ 3H</w:t>
            </w:r>
            <w:r w:rsidRPr="00AC608C">
              <w:rPr>
                <w:rFonts w:ascii="Calibri" w:hAnsi="Calibri" w:cs="Calibri"/>
                <w:sz w:val="16"/>
                <w:szCs w:val="16"/>
                <w:vertAlign w:val="superscript"/>
              </w:rPr>
              <w:t>+</w:t>
            </w:r>
          </w:p>
        </w:tc>
        <w:tc>
          <w:tcPr>
            <w:tcW w:w="698" w:type="dxa"/>
            <w:tcBorders>
              <w:right w:val="single" w:sz="4" w:space="0" w:color="auto"/>
            </w:tcBorders>
          </w:tcPr>
          <w:p w14:paraId="52C347EE" w14:textId="731BBF40" w:rsidR="00F72B54" w:rsidRDefault="00F72B54"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40D81CCD" w14:textId="77777777" w:rsidTr="00D22775">
        <w:trPr>
          <w:gridAfter w:val="2"/>
          <w:wAfter w:w="3348" w:type="dxa"/>
        </w:trPr>
        <w:tc>
          <w:tcPr>
            <w:tcW w:w="470" w:type="dxa"/>
          </w:tcPr>
          <w:p w14:paraId="07C4C0E2" w14:textId="51CF33E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3</w:t>
            </w:r>
          </w:p>
        </w:tc>
        <w:tc>
          <w:tcPr>
            <w:tcW w:w="3390" w:type="dxa"/>
          </w:tcPr>
          <w:p w14:paraId="22284F1B" w14:textId="150789F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3MnO</w:t>
            </w:r>
            <w:r w:rsidRPr="007A29BE">
              <w:rPr>
                <w:rFonts w:ascii="Calibri" w:hAnsi="Calibri" w:cs="Calibri"/>
                <w:sz w:val="16"/>
                <w:szCs w:val="16"/>
                <w:vertAlign w:val="subscript"/>
              </w:rPr>
              <w:t>2</w:t>
            </w:r>
            <w:r w:rsidRPr="00FE5083">
              <w:rPr>
                <w:rFonts w:ascii="Calibri" w:hAnsi="Calibri" w:cs="Calibri"/>
                <w:sz w:val="16"/>
                <w:szCs w:val="16"/>
              </w:rPr>
              <w:t xml:space="preserve"> + 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sidRPr="00FE5083">
              <w:rPr>
                <w:rFonts w:ascii="Calibri" w:hAnsi="Calibri" w:cs="Calibri"/>
                <w:sz w:val="16"/>
                <w:szCs w:val="16"/>
              </w:rPr>
              <w:t xml:space="preserve"> + 4H</w:t>
            </w:r>
            <w:r w:rsidRPr="007A29BE">
              <w:rPr>
                <w:rFonts w:ascii="Calibri" w:hAnsi="Calibri" w:cs="Calibri"/>
                <w:sz w:val="16"/>
                <w:szCs w:val="16"/>
                <w:vertAlign w:val="superscript"/>
              </w:rPr>
              <w:t>+</w:t>
            </w:r>
            <w:r w:rsidRPr="00FE5083">
              <w:rPr>
                <w:rFonts w:ascii="Calibri" w:hAnsi="Calibri" w:cs="Calibri"/>
                <w:sz w:val="16"/>
                <w:szCs w:val="16"/>
              </w:rPr>
              <w:t xml:space="preserve"> ↔ 3Mn</w:t>
            </w:r>
            <w:r w:rsidRPr="007A29BE">
              <w:rPr>
                <w:rFonts w:ascii="Calibri" w:hAnsi="Calibri" w:cs="Calibri"/>
                <w:sz w:val="16"/>
                <w:szCs w:val="16"/>
                <w:vertAlign w:val="superscript"/>
              </w:rPr>
              <w:t>2+</w:t>
            </w:r>
            <w:r w:rsidRPr="00FE5083">
              <w:rPr>
                <w:rFonts w:ascii="Calibri" w:hAnsi="Calibri" w:cs="Calibri"/>
                <w:sz w:val="16"/>
                <w:szCs w:val="16"/>
              </w:rPr>
              <w:t xml:space="preserve"> + NO</w:t>
            </w:r>
            <w:r w:rsidRPr="007A29BE">
              <w:rPr>
                <w:rFonts w:ascii="Calibri" w:hAnsi="Calibri" w:cs="Calibri"/>
                <w:sz w:val="16"/>
                <w:szCs w:val="16"/>
                <w:vertAlign w:val="subscript"/>
              </w:rPr>
              <w:t>2</w:t>
            </w:r>
            <w:r w:rsidRPr="007A29BE">
              <w:rPr>
                <w:rFonts w:ascii="Calibri" w:hAnsi="Calibri" w:cs="Calibri"/>
                <w:sz w:val="16"/>
                <w:szCs w:val="16"/>
                <w:vertAlign w:val="superscript"/>
              </w:rPr>
              <w:t>-</w:t>
            </w:r>
            <w:r w:rsidRPr="00FE5083">
              <w:rPr>
                <w:rFonts w:ascii="Calibri" w:hAnsi="Calibri" w:cs="Calibri"/>
                <w:sz w:val="16"/>
                <w:szCs w:val="16"/>
              </w:rPr>
              <w:t xml:space="preserve"> + 4H</w:t>
            </w:r>
            <w:r w:rsidRPr="007A29BE">
              <w:rPr>
                <w:rFonts w:ascii="Calibri" w:hAnsi="Calibri" w:cs="Calibri"/>
                <w:sz w:val="16"/>
                <w:szCs w:val="16"/>
                <w:vertAlign w:val="subscript"/>
              </w:rPr>
              <w:t>2</w:t>
            </w:r>
            <w:r w:rsidRPr="00FE5083">
              <w:rPr>
                <w:rFonts w:ascii="Calibri" w:hAnsi="Calibri" w:cs="Calibri"/>
                <w:sz w:val="16"/>
                <w:szCs w:val="16"/>
              </w:rPr>
              <w:t>O</w:t>
            </w:r>
          </w:p>
        </w:tc>
        <w:tc>
          <w:tcPr>
            <w:tcW w:w="765" w:type="dxa"/>
            <w:tcBorders>
              <w:right w:val="single" w:sz="4" w:space="0" w:color="auto"/>
            </w:tcBorders>
          </w:tcPr>
          <w:p w14:paraId="7F6F90B4" w14:textId="5D44F9D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6</w:t>
            </w:r>
          </w:p>
        </w:tc>
        <w:tc>
          <w:tcPr>
            <w:tcW w:w="4607" w:type="dxa"/>
            <w:gridSpan w:val="3"/>
            <w:tcBorders>
              <w:left w:val="single" w:sz="4" w:space="0" w:color="auto"/>
              <w:right w:val="single" w:sz="4" w:space="0" w:color="auto"/>
            </w:tcBorders>
            <w:shd w:val="clear" w:color="auto" w:fill="BFBFBF" w:themeFill="background1" w:themeFillShade="BF"/>
          </w:tcPr>
          <w:p w14:paraId="760F37AF" w14:textId="77777777" w:rsidR="00F72B54" w:rsidRPr="001019BB" w:rsidRDefault="00F72B54" w:rsidP="00F72B54">
            <w:pPr>
              <w:spacing w:afterLines="40" w:after="96"/>
              <w:rPr>
                <w:rFonts w:ascii="Calibri" w:hAnsi="Calibri" w:cs="Calibri"/>
                <w:sz w:val="16"/>
                <w:szCs w:val="16"/>
              </w:rPr>
            </w:pPr>
            <w:r>
              <w:rPr>
                <w:rFonts w:ascii="Calibri" w:hAnsi="Calibri" w:cs="Calibri"/>
                <w:b/>
                <w:sz w:val="16"/>
                <w:szCs w:val="16"/>
              </w:rPr>
              <w:t>Siderite as electron donor</w:t>
            </w:r>
          </w:p>
        </w:tc>
      </w:tr>
      <w:tr w:rsidR="00F72B54" w:rsidRPr="00FE5083" w14:paraId="4DF5635D" w14:textId="77777777" w:rsidTr="00D22775">
        <w:trPr>
          <w:gridAfter w:val="2"/>
          <w:wAfter w:w="3348" w:type="dxa"/>
        </w:trPr>
        <w:tc>
          <w:tcPr>
            <w:tcW w:w="470" w:type="dxa"/>
          </w:tcPr>
          <w:p w14:paraId="3DD5B16D" w14:textId="5994672B"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4</w:t>
            </w:r>
          </w:p>
        </w:tc>
        <w:tc>
          <w:tcPr>
            <w:tcW w:w="3390" w:type="dxa"/>
          </w:tcPr>
          <w:p w14:paraId="4A046AFA" w14:textId="2D46C227"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Mn</w:t>
            </w:r>
            <w:r>
              <w:rPr>
                <w:rFonts w:ascii="Calibri" w:hAnsi="Calibri" w:cs="Calibri"/>
                <w:sz w:val="16"/>
                <w:szCs w:val="16"/>
              </w:rPr>
              <w:t>O</w:t>
            </w:r>
            <w:r w:rsidRPr="007A29BE">
              <w:rPr>
                <w:rFonts w:ascii="Calibri" w:hAnsi="Calibri" w:cs="Calibri"/>
                <w:sz w:val="16"/>
                <w:szCs w:val="16"/>
                <w:vertAlign w:val="subscript"/>
              </w:rPr>
              <w:t>2</w:t>
            </w:r>
            <w:r w:rsidRPr="00FE5083">
              <w:rPr>
                <w:rFonts w:ascii="Calibri" w:hAnsi="Calibri" w:cs="Calibri"/>
                <w:sz w:val="16"/>
                <w:szCs w:val="16"/>
              </w:rPr>
              <w:t xml:space="preserve"> + CH</w:t>
            </w:r>
            <w:r w:rsidRPr="007A29BE">
              <w:rPr>
                <w:rFonts w:ascii="Calibri" w:hAnsi="Calibri" w:cs="Calibri"/>
                <w:sz w:val="16"/>
                <w:szCs w:val="16"/>
                <w:vertAlign w:val="subscript"/>
              </w:rPr>
              <w:t>4</w:t>
            </w:r>
            <w:r w:rsidRPr="00FE5083">
              <w:rPr>
                <w:rFonts w:ascii="Calibri" w:hAnsi="Calibri" w:cs="Calibri"/>
                <w:sz w:val="16"/>
                <w:szCs w:val="16"/>
              </w:rPr>
              <w:t xml:space="preserve"> + 7H</w:t>
            </w:r>
            <w:r w:rsidRPr="007A29BE">
              <w:rPr>
                <w:rFonts w:ascii="Calibri" w:hAnsi="Calibri" w:cs="Calibri"/>
                <w:sz w:val="16"/>
                <w:szCs w:val="16"/>
                <w:vertAlign w:val="superscript"/>
              </w:rPr>
              <w:t>+</w:t>
            </w:r>
            <w:r w:rsidRPr="00FE5083">
              <w:rPr>
                <w:rFonts w:ascii="Calibri" w:hAnsi="Calibri" w:cs="Calibri"/>
                <w:sz w:val="16"/>
                <w:szCs w:val="16"/>
              </w:rPr>
              <w:t xml:space="preserve"> ↔ 4Mn</w:t>
            </w:r>
            <w:r w:rsidRPr="007A29BE">
              <w:rPr>
                <w:rFonts w:ascii="Calibri" w:hAnsi="Calibri" w:cs="Calibri"/>
                <w:sz w:val="16"/>
                <w:szCs w:val="16"/>
                <w:vertAlign w:val="superscript"/>
              </w:rPr>
              <w:t>2+</w:t>
            </w:r>
            <w:r w:rsidRPr="00FE5083">
              <w:rPr>
                <w:rFonts w:ascii="Calibri" w:hAnsi="Calibri" w:cs="Calibri"/>
                <w:sz w:val="16"/>
                <w:szCs w:val="16"/>
              </w:rPr>
              <w:t xml:space="preserve"> +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sidRPr="00FE5083">
              <w:rPr>
                <w:rFonts w:ascii="Calibri" w:hAnsi="Calibri" w:cs="Calibri"/>
                <w:sz w:val="16"/>
                <w:szCs w:val="16"/>
              </w:rPr>
              <w:t xml:space="preserve"> + 5H</w:t>
            </w:r>
            <w:r w:rsidRPr="007A29BE">
              <w:rPr>
                <w:rFonts w:ascii="Calibri" w:hAnsi="Calibri" w:cs="Calibri"/>
                <w:sz w:val="16"/>
                <w:szCs w:val="16"/>
                <w:vertAlign w:val="subscript"/>
              </w:rPr>
              <w:t>2</w:t>
            </w:r>
            <w:r w:rsidRPr="00FE5083">
              <w:rPr>
                <w:rFonts w:ascii="Calibri" w:hAnsi="Calibri" w:cs="Calibri"/>
                <w:sz w:val="16"/>
                <w:szCs w:val="16"/>
              </w:rPr>
              <w:t xml:space="preserve">O </w:t>
            </w:r>
          </w:p>
        </w:tc>
        <w:tc>
          <w:tcPr>
            <w:tcW w:w="765" w:type="dxa"/>
            <w:tcBorders>
              <w:right w:val="single" w:sz="4" w:space="0" w:color="auto"/>
            </w:tcBorders>
          </w:tcPr>
          <w:p w14:paraId="2688E47F" w14:textId="0E930A5E"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8</w:t>
            </w:r>
          </w:p>
        </w:tc>
        <w:tc>
          <w:tcPr>
            <w:tcW w:w="451" w:type="dxa"/>
            <w:tcBorders>
              <w:left w:val="single" w:sz="4" w:space="0" w:color="auto"/>
            </w:tcBorders>
            <w:shd w:val="clear" w:color="auto" w:fill="auto"/>
          </w:tcPr>
          <w:p w14:paraId="6CB29049" w14:textId="023F6BD1" w:rsidR="00F72B54" w:rsidRPr="00FE5083" w:rsidRDefault="00F72B54" w:rsidP="00F72B54">
            <w:pPr>
              <w:spacing w:afterLines="40" w:after="96"/>
              <w:rPr>
                <w:rFonts w:ascii="Calibri" w:hAnsi="Calibri" w:cs="Calibri"/>
                <w:b/>
                <w:sz w:val="16"/>
                <w:szCs w:val="16"/>
              </w:rPr>
            </w:pPr>
            <w:r w:rsidRPr="001019BB">
              <w:rPr>
                <w:rFonts w:ascii="Calibri" w:hAnsi="Calibri" w:cs="Calibri"/>
                <w:sz w:val="16"/>
                <w:szCs w:val="16"/>
              </w:rPr>
              <w:t>2</w:t>
            </w:r>
            <w:r>
              <w:rPr>
                <w:rFonts w:ascii="Calibri" w:hAnsi="Calibri" w:cs="Calibri"/>
                <w:sz w:val="16"/>
                <w:szCs w:val="16"/>
              </w:rPr>
              <w:t>6</w:t>
            </w:r>
          </w:p>
        </w:tc>
        <w:tc>
          <w:tcPr>
            <w:tcW w:w="3458" w:type="dxa"/>
            <w:shd w:val="clear" w:color="auto" w:fill="auto"/>
          </w:tcPr>
          <w:p w14:paraId="19562A8C" w14:textId="77777777"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2FeCO</w:t>
            </w:r>
            <w:r w:rsidRPr="007A29BE">
              <w:rPr>
                <w:rFonts w:ascii="Calibri" w:hAnsi="Calibri" w:cs="Calibri"/>
                <w:sz w:val="16"/>
                <w:szCs w:val="16"/>
                <w:vertAlign w:val="subscript"/>
              </w:rPr>
              <w:t>3</w:t>
            </w:r>
            <w:r>
              <w:rPr>
                <w:rFonts w:ascii="Calibri" w:hAnsi="Calibri" w:cs="Calibri"/>
                <w:sz w:val="16"/>
                <w:szCs w:val="16"/>
              </w:rPr>
              <w:t xml:space="preserve"> + NO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+3H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2FeOOH + NO</w:t>
            </w:r>
            <w:r w:rsidRPr="007A29BE">
              <w:rPr>
                <w:rFonts w:ascii="Calibri" w:hAnsi="Calibri" w:cs="Calibri"/>
                <w:sz w:val="16"/>
                <w:szCs w:val="16"/>
                <w:vertAlign w:val="subscript"/>
              </w:rPr>
              <w:t>2</w:t>
            </w:r>
            <w:r w:rsidRPr="007A29BE">
              <w:rPr>
                <w:rFonts w:ascii="Calibri" w:hAnsi="Calibri" w:cs="Calibri"/>
                <w:sz w:val="16"/>
                <w:szCs w:val="16"/>
                <w:vertAlign w:val="superscript"/>
              </w:rPr>
              <w:t>-</w:t>
            </w:r>
            <w:r>
              <w:rPr>
                <w:rFonts w:ascii="Calibri" w:hAnsi="Calibri" w:cs="Calibri"/>
                <w:sz w:val="16"/>
                <w:szCs w:val="16"/>
              </w:rPr>
              <w:t xml:space="preserve"> + 2HCO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+ 2H</w:t>
            </w:r>
            <w:r w:rsidRPr="007A29BE">
              <w:rPr>
                <w:rFonts w:ascii="Calibri" w:hAnsi="Calibri" w:cs="Calibri"/>
                <w:sz w:val="16"/>
                <w:szCs w:val="16"/>
                <w:vertAlign w:val="superscript"/>
              </w:rPr>
              <w:t>+</w:t>
            </w:r>
          </w:p>
        </w:tc>
        <w:tc>
          <w:tcPr>
            <w:tcW w:w="698" w:type="dxa"/>
            <w:tcBorders>
              <w:right w:val="single" w:sz="4" w:space="0" w:color="auto"/>
            </w:tcBorders>
            <w:shd w:val="clear" w:color="auto" w:fill="auto"/>
          </w:tcPr>
          <w:p w14:paraId="19AAF13D" w14:textId="77777777"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2</w:t>
            </w:r>
          </w:p>
        </w:tc>
      </w:tr>
      <w:tr w:rsidR="00F72B54" w:rsidRPr="00FE5083" w14:paraId="462213DE" w14:textId="77777777" w:rsidTr="00D22775">
        <w:trPr>
          <w:gridAfter w:val="2"/>
          <w:wAfter w:w="3348" w:type="dxa"/>
        </w:trPr>
        <w:tc>
          <w:tcPr>
            <w:tcW w:w="470" w:type="dxa"/>
          </w:tcPr>
          <w:p w14:paraId="59F1B515" w14:textId="1954AFCE"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5</w:t>
            </w:r>
          </w:p>
        </w:tc>
        <w:tc>
          <w:tcPr>
            <w:tcW w:w="3390" w:type="dxa"/>
          </w:tcPr>
          <w:p w14:paraId="28BCDFB7" w14:textId="60E940A9"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MnO</w:t>
            </w:r>
            <w:r w:rsidRPr="007A29BE">
              <w:rPr>
                <w:rFonts w:ascii="Calibri" w:hAnsi="Calibri" w:cs="Calibri"/>
                <w:sz w:val="16"/>
                <w:szCs w:val="16"/>
                <w:vertAlign w:val="superscript"/>
              </w:rPr>
              <w:t>2</w:t>
            </w:r>
            <w:r w:rsidRPr="00FE5083">
              <w:rPr>
                <w:rFonts w:ascii="Calibri" w:hAnsi="Calibri" w:cs="Calibri"/>
                <w:sz w:val="16"/>
                <w:szCs w:val="16"/>
              </w:rPr>
              <w:t xml:space="preserve"> + Fe</w:t>
            </w:r>
            <w:r w:rsidRPr="007A29BE">
              <w:rPr>
                <w:rFonts w:ascii="Calibri" w:hAnsi="Calibri" w:cs="Calibri"/>
                <w:sz w:val="16"/>
                <w:szCs w:val="16"/>
                <w:vertAlign w:val="superscript"/>
              </w:rPr>
              <w:t>2+</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O ↔ Mn</w:t>
            </w:r>
            <w:r w:rsidRPr="007A29BE">
              <w:rPr>
                <w:rFonts w:ascii="Calibri" w:hAnsi="Calibri" w:cs="Calibri"/>
                <w:sz w:val="16"/>
                <w:szCs w:val="16"/>
                <w:vertAlign w:val="superscript"/>
              </w:rPr>
              <w:t>2+</w:t>
            </w:r>
            <w:r w:rsidRPr="00FE5083">
              <w:rPr>
                <w:rFonts w:ascii="Calibri" w:hAnsi="Calibri" w:cs="Calibri"/>
                <w:sz w:val="16"/>
                <w:szCs w:val="16"/>
              </w:rPr>
              <w:t xml:space="preserve"> + 2FeOOH + 2H</w:t>
            </w:r>
            <w:r w:rsidRPr="007A29BE">
              <w:rPr>
                <w:rFonts w:ascii="Calibri" w:hAnsi="Calibri" w:cs="Calibri"/>
                <w:sz w:val="16"/>
                <w:szCs w:val="16"/>
                <w:vertAlign w:val="superscript"/>
              </w:rPr>
              <w:t>+</w:t>
            </w:r>
            <w:r w:rsidRPr="00FE5083">
              <w:rPr>
                <w:rFonts w:ascii="Calibri" w:hAnsi="Calibri" w:cs="Calibri"/>
                <w:sz w:val="16"/>
                <w:szCs w:val="16"/>
              </w:rPr>
              <w:t xml:space="preserve">  </w:t>
            </w:r>
          </w:p>
        </w:tc>
        <w:tc>
          <w:tcPr>
            <w:tcW w:w="765" w:type="dxa"/>
            <w:tcBorders>
              <w:right w:val="single" w:sz="4" w:space="0" w:color="auto"/>
            </w:tcBorders>
          </w:tcPr>
          <w:p w14:paraId="70DF3756" w14:textId="6F627087"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2</w:t>
            </w:r>
          </w:p>
        </w:tc>
        <w:tc>
          <w:tcPr>
            <w:tcW w:w="451" w:type="dxa"/>
            <w:tcBorders>
              <w:left w:val="single" w:sz="4" w:space="0" w:color="auto"/>
            </w:tcBorders>
          </w:tcPr>
          <w:p w14:paraId="3E5ABF80" w14:textId="6B9CAC5E" w:rsidR="00F72B54" w:rsidRPr="001019BB" w:rsidRDefault="00F72B54" w:rsidP="00F72B54">
            <w:pPr>
              <w:spacing w:afterLines="40" w:after="96"/>
              <w:rPr>
                <w:rFonts w:ascii="Calibri" w:hAnsi="Calibri" w:cs="Calibri"/>
                <w:sz w:val="16"/>
                <w:szCs w:val="16"/>
              </w:rPr>
            </w:pPr>
            <w:r w:rsidRPr="001019BB">
              <w:rPr>
                <w:rFonts w:ascii="Calibri" w:hAnsi="Calibri" w:cs="Calibri"/>
                <w:sz w:val="16"/>
                <w:szCs w:val="16"/>
              </w:rPr>
              <w:t>2</w:t>
            </w:r>
            <w:r>
              <w:rPr>
                <w:rFonts w:ascii="Calibri" w:hAnsi="Calibri" w:cs="Calibri"/>
                <w:sz w:val="16"/>
                <w:szCs w:val="16"/>
              </w:rPr>
              <w:t>7</w:t>
            </w:r>
          </w:p>
        </w:tc>
        <w:tc>
          <w:tcPr>
            <w:tcW w:w="3458" w:type="dxa"/>
          </w:tcPr>
          <w:p w14:paraId="3A7162A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8FeCO</w:t>
            </w:r>
            <w:r w:rsidRPr="007A29BE">
              <w:rPr>
                <w:rFonts w:ascii="Calibri" w:hAnsi="Calibri" w:cs="Calibri"/>
                <w:sz w:val="16"/>
                <w:szCs w:val="16"/>
                <w:vertAlign w:val="subscript"/>
              </w:rPr>
              <w:t>3</w:t>
            </w:r>
            <w:r>
              <w:rPr>
                <w:rFonts w:ascii="Calibri" w:hAnsi="Calibri" w:cs="Calibri"/>
                <w:sz w:val="16"/>
                <w:szCs w:val="16"/>
              </w:rPr>
              <w:t xml:space="preserve"> + SO</w:t>
            </w:r>
            <w:r w:rsidRPr="007A29BE">
              <w:rPr>
                <w:rFonts w:ascii="Calibri" w:hAnsi="Calibri" w:cs="Calibri"/>
                <w:sz w:val="16"/>
                <w:szCs w:val="16"/>
                <w:vertAlign w:val="subscript"/>
              </w:rPr>
              <w:t>4</w:t>
            </w:r>
            <w:r w:rsidRPr="007A29BE">
              <w:rPr>
                <w:rFonts w:ascii="Calibri" w:hAnsi="Calibri" w:cs="Calibri"/>
                <w:sz w:val="16"/>
                <w:szCs w:val="16"/>
                <w:vertAlign w:val="superscript"/>
              </w:rPr>
              <w:t>2-</w:t>
            </w:r>
            <w:r>
              <w:rPr>
                <w:rFonts w:ascii="Calibri" w:hAnsi="Calibri" w:cs="Calibri"/>
                <w:sz w:val="16"/>
                <w:szCs w:val="16"/>
              </w:rPr>
              <w:t xml:space="preserve"> + 12H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8FeOOH + HS</w:t>
            </w:r>
            <w:r w:rsidRPr="007A29BE">
              <w:rPr>
                <w:rFonts w:ascii="Calibri" w:hAnsi="Calibri" w:cs="Calibri"/>
                <w:sz w:val="16"/>
                <w:szCs w:val="16"/>
                <w:vertAlign w:val="superscript"/>
              </w:rPr>
              <w:t>-</w:t>
            </w:r>
            <w:r>
              <w:rPr>
                <w:rFonts w:ascii="Calibri" w:hAnsi="Calibri" w:cs="Calibri"/>
                <w:sz w:val="16"/>
                <w:szCs w:val="16"/>
              </w:rPr>
              <w:t xml:space="preserve"> + 8HCO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+ 7H</w:t>
            </w:r>
            <w:r w:rsidRPr="007A29BE">
              <w:rPr>
                <w:rFonts w:ascii="Calibri" w:hAnsi="Calibri" w:cs="Calibri"/>
                <w:sz w:val="16"/>
                <w:szCs w:val="16"/>
                <w:vertAlign w:val="superscript"/>
              </w:rPr>
              <w:t>+</w:t>
            </w:r>
            <w:r>
              <w:rPr>
                <w:rFonts w:ascii="Calibri" w:hAnsi="Calibri" w:cs="Calibri"/>
                <w:sz w:val="16"/>
                <w:szCs w:val="16"/>
              </w:rPr>
              <w:t xml:space="preserve"> </w:t>
            </w:r>
          </w:p>
        </w:tc>
        <w:tc>
          <w:tcPr>
            <w:tcW w:w="698" w:type="dxa"/>
            <w:tcBorders>
              <w:right w:val="single" w:sz="4" w:space="0" w:color="auto"/>
            </w:tcBorders>
          </w:tcPr>
          <w:p w14:paraId="2AE24948"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4930B98F" w14:textId="77777777" w:rsidTr="00D22775">
        <w:trPr>
          <w:gridAfter w:val="2"/>
          <w:wAfter w:w="3348" w:type="dxa"/>
        </w:trPr>
        <w:tc>
          <w:tcPr>
            <w:tcW w:w="470" w:type="dxa"/>
          </w:tcPr>
          <w:p w14:paraId="1F155496" w14:textId="7F3E0F69"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6</w:t>
            </w:r>
          </w:p>
        </w:tc>
        <w:tc>
          <w:tcPr>
            <w:tcW w:w="3390" w:type="dxa"/>
          </w:tcPr>
          <w:p w14:paraId="105AB711" w14:textId="0AE22742"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3MnO</w:t>
            </w:r>
            <w:r w:rsidRPr="007A29BE">
              <w:rPr>
                <w:rFonts w:ascii="Calibri" w:hAnsi="Calibri" w:cs="Calibri"/>
                <w:sz w:val="16"/>
                <w:szCs w:val="16"/>
                <w:vertAlign w:val="subscript"/>
              </w:rPr>
              <w:t>2</w:t>
            </w:r>
            <w:r w:rsidRPr="00FE5083">
              <w:rPr>
                <w:rFonts w:ascii="Calibri" w:hAnsi="Calibri" w:cs="Calibri"/>
                <w:sz w:val="16"/>
                <w:szCs w:val="16"/>
              </w:rPr>
              <w:t xml:space="preserve"> + S</w:t>
            </w:r>
            <w:r w:rsidRPr="007A29BE">
              <w:rPr>
                <w:rFonts w:ascii="Calibri" w:hAnsi="Calibri" w:cs="Calibri"/>
                <w:sz w:val="16"/>
                <w:szCs w:val="16"/>
                <w:vertAlign w:val="superscript"/>
              </w:rPr>
              <w:t>0</w:t>
            </w:r>
            <w:r w:rsidRPr="00FE5083">
              <w:rPr>
                <w:rFonts w:ascii="Calibri" w:hAnsi="Calibri" w:cs="Calibri"/>
                <w:sz w:val="16"/>
                <w:szCs w:val="16"/>
              </w:rPr>
              <w:t xml:space="preserve"> + 4H</w:t>
            </w:r>
            <w:r w:rsidRPr="007A29BE">
              <w:rPr>
                <w:rFonts w:ascii="Calibri" w:hAnsi="Calibri" w:cs="Calibri"/>
                <w:sz w:val="16"/>
                <w:szCs w:val="16"/>
                <w:vertAlign w:val="superscript"/>
              </w:rPr>
              <w:t>+</w:t>
            </w:r>
            <w:r w:rsidRPr="00FE5083">
              <w:rPr>
                <w:rFonts w:ascii="Calibri" w:hAnsi="Calibri" w:cs="Calibri"/>
                <w:sz w:val="16"/>
                <w:szCs w:val="16"/>
              </w:rPr>
              <w:t xml:space="preserve"> ↔ 3Mn</w:t>
            </w:r>
            <w:r w:rsidRPr="007A29BE">
              <w:rPr>
                <w:rFonts w:ascii="Calibri" w:hAnsi="Calibri" w:cs="Calibri"/>
                <w:sz w:val="16"/>
                <w:szCs w:val="16"/>
                <w:vertAlign w:val="superscript"/>
              </w:rPr>
              <w:t>2+</w:t>
            </w:r>
            <w:r w:rsidRPr="00FE5083">
              <w:rPr>
                <w:rFonts w:ascii="Calibri" w:hAnsi="Calibri" w:cs="Calibri"/>
                <w:sz w:val="16"/>
                <w:szCs w:val="16"/>
              </w:rPr>
              <w:t xml:space="preserve"> + SO</w:t>
            </w:r>
            <w:r w:rsidRPr="007A29BE">
              <w:rPr>
                <w:rFonts w:ascii="Calibri" w:hAnsi="Calibri" w:cs="Calibri"/>
                <w:sz w:val="16"/>
                <w:szCs w:val="16"/>
                <w:vertAlign w:val="subscript"/>
              </w:rPr>
              <w:t>4</w:t>
            </w:r>
            <w:r w:rsidRPr="007A29BE">
              <w:rPr>
                <w:rFonts w:ascii="Calibri" w:hAnsi="Calibri" w:cs="Calibri"/>
                <w:sz w:val="16"/>
                <w:szCs w:val="16"/>
                <w:vertAlign w:val="superscript"/>
              </w:rPr>
              <w:t>2-</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O</w:t>
            </w:r>
          </w:p>
        </w:tc>
        <w:tc>
          <w:tcPr>
            <w:tcW w:w="765" w:type="dxa"/>
            <w:tcBorders>
              <w:right w:val="single" w:sz="4" w:space="0" w:color="auto"/>
            </w:tcBorders>
          </w:tcPr>
          <w:p w14:paraId="032DBFFA" w14:textId="2108C90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6</w:t>
            </w:r>
          </w:p>
        </w:tc>
        <w:tc>
          <w:tcPr>
            <w:tcW w:w="451" w:type="dxa"/>
            <w:tcBorders>
              <w:left w:val="single" w:sz="4" w:space="0" w:color="auto"/>
            </w:tcBorders>
          </w:tcPr>
          <w:p w14:paraId="0D2A8129" w14:textId="04583F0D"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28</w:t>
            </w:r>
          </w:p>
        </w:tc>
        <w:tc>
          <w:tcPr>
            <w:tcW w:w="3458" w:type="dxa"/>
          </w:tcPr>
          <w:p w14:paraId="32A9C33C" w14:textId="4B538CCA" w:rsidR="00F72B54" w:rsidRDefault="00BD1A78" w:rsidP="00F72B54">
            <w:pPr>
              <w:spacing w:afterLines="40" w:after="96"/>
              <w:rPr>
                <w:rFonts w:ascii="Calibri" w:hAnsi="Calibri" w:cs="Calibri"/>
                <w:sz w:val="16"/>
                <w:szCs w:val="16"/>
              </w:rPr>
            </w:pPr>
            <w:r>
              <w:rPr>
                <w:rFonts w:ascii="Calibri" w:hAnsi="Calibri" w:cs="Calibri"/>
                <w:sz w:val="16"/>
                <w:szCs w:val="16"/>
              </w:rPr>
              <w:t>6FeCO</w:t>
            </w:r>
            <w:r w:rsidRPr="007A29BE">
              <w:rPr>
                <w:rFonts w:ascii="Calibri" w:hAnsi="Calibri" w:cs="Calibri"/>
                <w:sz w:val="16"/>
                <w:szCs w:val="16"/>
                <w:vertAlign w:val="subscript"/>
              </w:rPr>
              <w:t>3</w:t>
            </w:r>
            <w:r>
              <w:rPr>
                <w:rFonts w:ascii="Calibri" w:hAnsi="Calibri" w:cs="Calibri"/>
                <w:sz w:val="16"/>
                <w:szCs w:val="16"/>
              </w:rPr>
              <w:t xml:space="preserve"> + CO + 11H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6FeOOH + 6HCO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w:t>
            </w:r>
            <w:r w:rsidRPr="00FE5083">
              <w:rPr>
                <w:rFonts w:ascii="Calibri" w:hAnsi="Calibri" w:cs="Calibri"/>
                <w:sz w:val="16"/>
                <w:szCs w:val="16"/>
              </w:rPr>
              <w:t>CH</w:t>
            </w:r>
            <w:r w:rsidRPr="007A29BE">
              <w:rPr>
                <w:rFonts w:ascii="Calibri" w:hAnsi="Calibri" w:cs="Calibri"/>
                <w:sz w:val="16"/>
                <w:szCs w:val="16"/>
                <w:vertAlign w:val="subscript"/>
              </w:rPr>
              <w:t>4</w:t>
            </w:r>
            <w:r w:rsidRPr="00FE5083">
              <w:rPr>
                <w:rFonts w:ascii="Calibri" w:hAnsi="Calibri" w:cs="Calibri"/>
                <w:sz w:val="16"/>
                <w:szCs w:val="16"/>
              </w:rPr>
              <w:t xml:space="preserve"> + </w:t>
            </w:r>
            <w:r>
              <w:rPr>
                <w:rFonts w:ascii="Calibri" w:hAnsi="Calibri" w:cs="Calibri"/>
                <w:sz w:val="16"/>
                <w:szCs w:val="16"/>
              </w:rPr>
              <w:t>6</w:t>
            </w:r>
            <w:r w:rsidRPr="00FE5083">
              <w:rPr>
                <w:rFonts w:ascii="Calibri" w:hAnsi="Calibri" w:cs="Calibri"/>
                <w:sz w:val="16"/>
                <w:szCs w:val="16"/>
              </w:rPr>
              <w:t>H</w:t>
            </w:r>
            <w:r w:rsidRPr="007A29BE">
              <w:rPr>
                <w:rFonts w:ascii="Calibri" w:hAnsi="Calibri" w:cs="Calibri"/>
                <w:sz w:val="16"/>
                <w:szCs w:val="16"/>
                <w:vertAlign w:val="superscript"/>
              </w:rPr>
              <w:t>+</w:t>
            </w:r>
          </w:p>
        </w:tc>
        <w:tc>
          <w:tcPr>
            <w:tcW w:w="698" w:type="dxa"/>
            <w:tcBorders>
              <w:right w:val="single" w:sz="4" w:space="0" w:color="auto"/>
            </w:tcBorders>
          </w:tcPr>
          <w:p w14:paraId="35B3AE41" w14:textId="5F4CFA52" w:rsidR="00F72B54" w:rsidRDefault="00BD1A78" w:rsidP="00F72B54">
            <w:pPr>
              <w:spacing w:afterLines="40" w:after="96"/>
              <w:rPr>
                <w:rFonts w:ascii="Calibri" w:hAnsi="Calibri" w:cs="Calibri"/>
                <w:sz w:val="16"/>
                <w:szCs w:val="16"/>
              </w:rPr>
            </w:pPr>
            <w:r>
              <w:rPr>
                <w:rFonts w:ascii="Calibri" w:hAnsi="Calibri" w:cs="Calibri"/>
                <w:sz w:val="16"/>
                <w:szCs w:val="16"/>
              </w:rPr>
              <w:t>6</w:t>
            </w:r>
          </w:p>
        </w:tc>
      </w:tr>
      <w:tr w:rsidR="00F72B54" w:rsidRPr="00FE5083" w14:paraId="3CC37977" w14:textId="77777777" w:rsidTr="00D22775">
        <w:trPr>
          <w:gridAfter w:val="2"/>
          <w:wAfter w:w="3348" w:type="dxa"/>
        </w:trPr>
        <w:tc>
          <w:tcPr>
            <w:tcW w:w="470" w:type="dxa"/>
          </w:tcPr>
          <w:p w14:paraId="2460F4C8" w14:textId="1579ABE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lastRenderedPageBreak/>
              <w:t>7</w:t>
            </w:r>
          </w:p>
        </w:tc>
        <w:tc>
          <w:tcPr>
            <w:tcW w:w="3390" w:type="dxa"/>
          </w:tcPr>
          <w:p w14:paraId="369B5AEC" w14:textId="77C4ECE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9MnO</w:t>
            </w:r>
            <w:r w:rsidRPr="007A29BE">
              <w:rPr>
                <w:rFonts w:ascii="Calibri" w:hAnsi="Calibri" w:cs="Calibri"/>
                <w:sz w:val="16"/>
                <w:szCs w:val="16"/>
                <w:vertAlign w:val="subscript"/>
              </w:rPr>
              <w:t>2</w:t>
            </w:r>
            <w:r w:rsidRPr="00FE5083">
              <w:rPr>
                <w:rFonts w:ascii="Calibri" w:hAnsi="Calibri" w:cs="Calibri"/>
                <w:sz w:val="16"/>
                <w:szCs w:val="16"/>
              </w:rPr>
              <w:t xml:space="preserve"> + 2CH</w:t>
            </w:r>
            <w:r w:rsidRPr="007A29BE">
              <w:rPr>
                <w:rFonts w:ascii="Calibri" w:hAnsi="Calibri" w:cs="Calibri"/>
                <w:sz w:val="16"/>
                <w:szCs w:val="16"/>
                <w:vertAlign w:val="subscript"/>
              </w:rPr>
              <w:t>3</w:t>
            </w:r>
            <w:r w:rsidRPr="00FE5083">
              <w:rPr>
                <w:rFonts w:ascii="Calibri" w:hAnsi="Calibri" w:cs="Calibri"/>
                <w:sz w:val="16"/>
                <w:szCs w:val="16"/>
              </w:rPr>
              <w:t>COO</w:t>
            </w:r>
            <w:r w:rsidRPr="007A29BE">
              <w:rPr>
                <w:rFonts w:ascii="Calibri" w:hAnsi="Calibri" w:cs="Calibri"/>
                <w:sz w:val="16"/>
                <w:szCs w:val="16"/>
                <w:vertAlign w:val="superscript"/>
              </w:rPr>
              <w:t>-</w:t>
            </w:r>
            <w:r w:rsidRPr="00FE5083">
              <w:rPr>
                <w:rFonts w:ascii="Calibri" w:hAnsi="Calibri" w:cs="Calibri"/>
                <w:sz w:val="16"/>
                <w:szCs w:val="16"/>
              </w:rPr>
              <w:t xml:space="preserve"> + 18H</w:t>
            </w:r>
            <w:r w:rsidRPr="007A29BE">
              <w:rPr>
                <w:rFonts w:ascii="Calibri" w:hAnsi="Calibri" w:cs="Calibri"/>
                <w:sz w:val="16"/>
                <w:szCs w:val="16"/>
                <w:vertAlign w:val="superscript"/>
              </w:rPr>
              <w:t>+</w:t>
            </w:r>
            <w:r w:rsidRPr="00FE5083">
              <w:rPr>
                <w:rFonts w:ascii="Calibri" w:hAnsi="Calibri" w:cs="Calibri"/>
                <w:sz w:val="16"/>
                <w:szCs w:val="16"/>
              </w:rPr>
              <w:t xml:space="preserve"> ↔ 9Mn</w:t>
            </w:r>
            <w:r w:rsidRPr="007A29BE">
              <w:rPr>
                <w:rFonts w:ascii="Calibri" w:hAnsi="Calibri" w:cs="Calibri"/>
                <w:sz w:val="16"/>
                <w:szCs w:val="16"/>
                <w:vertAlign w:val="superscript"/>
              </w:rPr>
              <w:t>2+</w:t>
            </w:r>
            <w:r w:rsidRPr="00FE5083">
              <w:rPr>
                <w:rFonts w:ascii="Calibri" w:hAnsi="Calibri" w:cs="Calibri"/>
                <w:sz w:val="16"/>
                <w:szCs w:val="16"/>
              </w:rPr>
              <w:t xml:space="preserve"> + 4HCO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sidRPr="00FE5083">
              <w:rPr>
                <w:rFonts w:ascii="Calibri" w:hAnsi="Calibri" w:cs="Calibri"/>
                <w:sz w:val="16"/>
                <w:szCs w:val="16"/>
              </w:rPr>
              <w:t xml:space="preserve"> + 10H</w:t>
            </w:r>
            <w:r w:rsidRPr="007A29BE">
              <w:rPr>
                <w:rFonts w:ascii="Calibri" w:hAnsi="Calibri" w:cs="Calibri"/>
                <w:sz w:val="16"/>
                <w:szCs w:val="16"/>
                <w:vertAlign w:val="subscript"/>
              </w:rPr>
              <w:t>2</w:t>
            </w:r>
            <w:r w:rsidRPr="00FE5083">
              <w:rPr>
                <w:rFonts w:ascii="Calibri" w:hAnsi="Calibri" w:cs="Calibri"/>
                <w:sz w:val="16"/>
                <w:szCs w:val="16"/>
              </w:rPr>
              <w:t xml:space="preserve">O </w:t>
            </w:r>
          </w:p>
        </w:tc>
        <w:tc>
          <w:tcPr>
            <w:tcW w:w="765" w:type="dxa"/>
            <w:tcBorders>
              <w:right w:val="single" w:sz="4" w:space="0" w:color="auto"/>
            </w:tcBorders>
          </w:tcPr>
          <w:p w14:paraId="00FBE768" w14:textId="58C20D6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18</w:t>
            </w:r>
          </w:p>
        </w:tc>
        <w:tc>
          <w:tcPr>
            <w:tcW w:w="4607" w:type="dxa"/>
            <w:gridSpan w:val="3"/>
            <w:tcBorders>
              <w:left w:val="single" w:sz="4" w:space="0" w:color="auto"/>
              <w:right w:val="single" w:sz="4" w:space="0" w:color="auto"/>
            </w:tcBorders>
            <w:shd w:val="clear" w:color="auto" w:fill="BFBFBF" w:themeFill="background1" w:themeFillShade="BF"/>
          </w:tcPr>
          <w:p w14:paraId="5AE921D3" w14:textId="77777777" w:rsidR="00F72B54" w:rsidRPr="001019BB" w:rsidRDefault="00F72B54" w:rsidP="00F72B54">
            <w:pPr>
              <w:spacing w:afterLines="40" w:after="96"/>
              <w:rPr>
                <w:rFonts w:ascii="Calibri" w:hAnsi="Calibri" w:cs="Calibri"/>
                <w:sz w:val="16"/>
                <w:szCs w:val="16"/>
              </w:rPr>
            </w:pPr>
            <w:r>
              <w:rPr>
                <w:rFonts w:ascii="Calibri" w:hAnsi="Calibri" w:cs="Calibri"/>
                <w:b/>
                <w:sz w:val="16"/>
                <w:szCs w:val="16"/>
              </w:rPr>
              <w:t>Hematite as electron acceptor</w:t>
            </w:r>
          </w:p>
        </w:tc>
      </w:tr>
      <w:tr w:rsidR="00F72B54" w:rsidRPr="00FE5083" w14:paraId="2DE05760" w14:textId="77777777" w:rsidTr="00D22775">
        <w:trPr>
          <w:gridAfter w:val="2"/>
          <w:wAfter w:w="3348" w:type="dxa"/>
        </w:trPr>
        <w:tc>
          <w:tcPr>
            <w:tcW w:w="470" w:type="dxa"/>
          </w:tcPr>
          <w:p w14:paraId="3217990E" w14:textId="2708D82D" w:rsidR="00F72B54" w:rsidRPr="00FE5083" w:rsidRDefault="00F72B54" w:rsidP="00F72B54">
            <w:pPr>
              <w:spacing w:afterLines="40" w:after="96"/>
              <w:rPr>
                <w:rFonts w:ascii="Calibri" w:hAnsi="Calibri" w:cs="Calibri"/>
                <w:sz w:val="16"/>
                <w:szCs w:val="16"/>
              </w:rPr>
            </w:pPr>
            <w:r>
              <w:rPr>
                <w:rFonts w:ascii="Calibri" w:hAnsi="Calibri" w:cs="Calibri"/>
                <w:sz w:val="16"/>
                <w:szCs w:val="16"/>
              </w:rPr>
              <w:t>8</w:t>
            </w:r>
          </w:p>
        </w:tc>
        <w:tc>
          <w:tcPr>
            <w:tcW w:w="3390" w:type="dxa"/>
          </w:tcPr>
          <w:p w14:paraId="4E578B39" w14:textId="195A0793" w:rsidR="00F72B54" w:rsidRPr="00FE5083" w:rsidRDefault="00F72B54" w:rsidP="00F72B54">
            <w:pPr>
              <w:spacing w:afterLines="40" w:after="96"/>
              <w:rPr>
                <w:rFonts w:ascii="Calibri" w:hAnsi="Calibri" w:cs="Calibri"/>
                <w:sz w:val="16"/>
                <w:szCs w:val="16"/>
              </w:rPr>
            </w:pPr>
            <w:r>
              <w:rPr>
                <w:rFonts w:ascii="Calibri" w:hAnsi="Calibri" w:cs="Calibri"/>
                <w:sz w:val="16"/>
                <w:szCs w:val="16"/>
              </w:rPr>
              <w:t>Mn</w:t>
            </w:r>
            <w:r w:rsidRPr="00FE5083">
              <w:rPr>
                <w:rFonts w:ascii="Calibri" w:hAnsi="Calibri" w:cs="Calibri"/>
                <w:sz w:val="16"/>
                <w:szCs w:val="16"/>
              </w:rPr>
              <w:t>O</w:t>
            </w:r>
            <w:r w:rsidRPr="007A29BE">
              <w:rPr>
                <w:rFonts w:ascii="Calibri" w:hAnsi="Calibri" w:cs="Calibri"/>
                <w:sz w:val="16"/>
                <w:szCs w:val="16"/>
                <w:vertAlign w:val="subscript"/>
              </w:rPr>
              <w:t>2</w:t>
            </w:r>
            <w:r>
              <w:rPr>
                <w:rFonts w:ascii="Calibri" w:hAnsi="Calibri" w:cs="Calibri"/>
                <w:sz w:val="16"/>
                <w:szCs w:val="16"/>
              </w:rPr>
              <w:t xml:space="preserve"> + CO + </w:t>
            </w:r>
            <w:r w:rsidRPr="00FE5083">
              <w:rPr>
                <w:rFonts w:ascii="Calibri" w:hAnsi="Calibri" w:cs="Calibri"/>
                <w:sz w:val="16"/>
                <w:szCs w:val="16"/>
              </w:rPr>
              <w:t>H</w:t>
            </w:r>
            <w:r w:rsidRPr="007A29BE">
              <w:rPr>
                <w:rFonts w:ascii="Calibri" w:hAnsi="Calibri" w:cs="Calibri"/>
                <w:sz w:val="16"/>
                <w:szCs w:val="16"/>
                <w:vertAlign w:val="superscript"/>
              </w:rPr>
              <w:t>+</w:t>
            </w:r>
            <w:r>
              <w:rPr>
                <w:rFonts w:ascii="Calibri" w:hAnsi="Calibri" w:cs="Calibri"/>
                <w:sz w:val="16"/>
                <w:szCs w:val="16"/>
                <w:vertAlign w:val="superscript"/>
              </w:rPr>
              <w:t xml:space="preserve"> </w:t>
            </w:r>
            <w:r w:rsidRPr="00FE5083">
              <w:rPr>
                <w:rFonts w:ascii="Calibri" w:hAnsi="Calibri" w:cs="Calibri"/>
                <w:sz w:val="16"/>
                <w:szCs w:val="16"/>
              </w:rPr>
              <w:t>↔</w:t>
            </w:r>
            <w:r>
              <w:rPr>
                <w:rFonts w:ascii="Calibri" w:hAnsi="Calibri" w:cs="Calibri"/>
                <w:sz w:val="16"/>
                <w:szCs w:val="16"/>
              </w:rPr>
              <w:t xml:space="preserve"> </w:t>
            </w:r>
            <w:r w:rsidRPr="00FE5083">
              <w:rPr>
                <w:rFonts w:ascii="Calibri" w:hAnsi="Calibri" w:cs="Calibri"/>
                <w:sz w:val="16"/>
                <w:szCs w:val="16"/>
              </w:rPr>
              <w:t>Mn</w:t>
            </w:r>
            <w:r w:rsidRPr="007A29BE">
              <w:rPr>
                <w:rFonts w:ascii="Calibri" w:hAnsi="Calibri" w:cs="Calibri"/>
                <w:sz w:val="16"/>
                <w:szCs w:val="16"/>
                <w:vertAlign w:val="superscript"/>
              </w:rPr>
              <w:t>2+</w:t>
            </w:r>
            <w:r>
              <w:rPr>
                <w:rFonts w:ascii="Calibri" w:hAnsi="Calibri" w:cs="Calibri"/>
                <w:sz w:val="16"/>
                <w:szCs w:val="16"/>
                <w:vertAlign w:val="superscript"/>
              </w:rPr>
              <w:t xml:space="preserve"> </w:t>
            </w:r>
            <w:r w:rsidRPr="00FE5083">
              <w:rPr>
                <w:rFonts w:ascii="Calibri" w:hAnsi="Calibri" w:cs="Calibri"/>
                <w:sz w:val="16"/>
                <w:szCs w:val="16"/>
              </w:rPr>
              <w:t>+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p>
        </w:tc>
        <w:tc>
          <w:tcPr>
            <w:tcW w:w="765" w:type="dxa"/>
            <w:tcBorders>
              <w:right w:val="single" w:sz="4" w:space="0" w:color="auto"/>
            </w:tcBorders>
          </w:tcPr>
          <w:p w14:paraId="0F84DB15" w14:textId="2DE141FC" w:rsidR="00F72B54" w:rsidRPr="00FE5083" w:rsidRDefault="00F72B54" w:rsidP="00F72B54">
            <w:pPr>
              <w:spacing w:afterLines="40" w:after="96"/>
              <w:rPr>
                <w:rFonts w:ascii="Calibri" w:hAnsi="Calibri" w:cs="Calibri"/>
                <w:sz w:val="16"/>
                <w:szCs w:val="16"/>
              </w:rPr>
            </w:pPr>
            <w:r>
              <w:rPr>
                <w:rFonts w:ascii="Calibri" w:hAnsi="Calibri" w:cs="Calibri"/>
                <w:sz w:val="16"/>
                <w:szCs w:val="16"/>
              </w:rPr>
              <w:t>2</w:t>
            </w:r>
          </w:p>
        </w:tc>
        <w:tc>
          <w:tcPr>
            <w:tcW w:w="451" w:type="dxa"/>
            <w:tcBorders>
              <w:left w:val="single" w:sz="4" w:space="0" w:color="auto"/>
            </w:tcBorders>
          </w:tcPr>
          <w:p w14:paraId="76D57224" w14:textId="2AE311B4" w:rsidR="00F72B54" w:rsidRPr="001019BB" w:rsidRDefault="00F72B54" w:rsidP="00F72B54">
            <w:pPr>
              <w:spacing w:afterLines="40" w:after="96"/>
              <w:rPr>
                <w:rFonts w:ascii="Calibri" w:hAnsi="Calibri" w:cs="Calibri"/>
                <w:sz w:val="16"/>
                <w:szCs w:val="16"/>
              </w:rPr>
            </w:pPr>
            <w:r w:rsidRPr="001019BB">
              <w:rPr>
                <w:rFonts w:ascii="Calibri" w:hAnsi="Calibri" w:cs="Calibri"/>
                <w:sz w:val="16"/>
                <w:szCs w:val="16"/>
              </w:rPr>
              <w:t>2</w:t>
            </w:r>
            <w:r>
              <w:rPr>
                <w:rFonts w:ascii="Calibri" w:hAnsi="Calibri" w:cs="Calibri"/>
                <w:sz w:val="16"/>
                <w:szCs w:val="16"/>
              </w:rPr>
              <w:t>9</w:t>
            </w:r>
          </w:p>
        </w:tc>
        <w:tc>
          <w:tcPr>
            <w:tcW w:w="3458" w:type="dxa"/>
          </w:tcPr>
          <w:p w14:paraId="7588D42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H</w:t>
            </w:r>
            <w:r w:rsidRPr="007A29BE">
              <w:rPr>
                <w:rFonts w:ascii="Calibri" w:hAnsi="Calibri" w:cs="Calibri"/>
                <w:sz w:val="16"/>
                <w:szCs w:val="16"/>
                <w:vertAlign w:val="subscript"/>
              </w:rPr>
              <w:t>2</w:t>
            </w:r>
            <w:r>
              <w:rPr>
                <w:rFonts w:ascii="Calibri" w:hAnsi="Calibri" w:cs="Calibri"/>
                <w:sz w:val="16"/>
                <w:szCs w:val="16"/>
              </w:rPr>
              <w:t xml:space="preserve"> + 4H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+ 3H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1D3FA66D"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4</w:t>
            </w:r>
          </w:p>
        </w:tc>
      </w:tr>
      <w:tr w:rsidR="00F72B54" w:rsidRPr="00FE5083" w14:paraId="18F4E2A9" w14:textId="77777777" w:rsidTr="00D22775">
        <w:trPr>
          <w:gridAfter w:val="2"/>
          <w:wAfter w:w="3348" w:type="dxa"/>
        </w:trPr>
        <w:tc>
          <w:tcPr>
            <w:tcW w:w="4625" w:type="dxa"/>
            <w:gridSpan w:val="3"/>
            <w:tcBorders>
              <w:right w:val="single" w:sz="4" w:space="0" w:color="auto"/>
            </w:tcBorders>
            <w:shd w:val="clear" w:color="auto" w:fill="BFBFBF" w:themeFill="background1" w:themeFillShade="BF"/>
          </w:tcPr>
          <w:p w14:paraId="357007C9" w14:textId="54BCDBCD" w:rsidR="00F72B54" w:rsidRPr="00FE5083" w:rsidRDefault="00F72B54" w:rsidP="00F72B54">
            <w:pPr>
              <w:spacing w:afterLines="40" w:after="96"/>
              <w:rPr>
                <w:rFonts w:ascii="Calibri" w:hAnsi="Calibri" w:cs="Calibri"/>
                <w:sz w:val="16"/>
                <w:szCs w:val="16"/>
              </w:rPr>
            </w:pPr>
            <w:r>
              <w:rPr>
                <w:rFonts w:ascii="Calibri" w:hAnsi="Calibri" w:cs="Calibri"/>
                <w:b/>
                <w:sz w:val="16"/>
                <w:szCs w:val="16"/>
              </w:rPr>
              <w:t xml:space="preserve">Magnetite as electron acceptor </w:t>
            </w:r>
          </w:p>
        </w:tc>
        <w:tc>
          <w:tcPr>
            <w:tcW w:w="451" w:type="dxa"/>
            <w:tcBorders>
              <w:left w:val="single" w:sz="4" w:space="0" w:color="auto"/>
            </w:tcBorders>
          </w:tcPr>
          <w:p w14:paraId="25E767B0" w14:textId="3AEFF380"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30</w:t>
            </w:r>
          </w:p>
        </w:tc>
        <w:tc>
          <w:tcPr>
            <w:tcW w:w="3458" w:type="dxa"/>
          </w:tcPr>
          <w:p w14:paraId="39819139"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HS</w:t>
            </w:r>
            <w:r w:rsidRPr="007A29BE">
              <w:rPr>
                <w:rFonts w:ascii="Calibri" w:hAnsi="Calibri" w:cs="Calibri"/>
                <w:sz w:val="16"/>
                <w:szCs w:val="16"/>
                <w:vertAlign w:val="superscript"/>
              </w:rPr>
              <w:t>-</w:t>
            </w:r>
            <w:r>
              <w:rPr>
                <w:rFonts w:ascii="Calibri" w:hAnsi="Calibri" w:cs="Calibri"/>
                <w:sz w:val="16"/>
                <w:szCs w:val="16"/>
              </w:rPr>
              <w:t xml:space="preserve"> + 5H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S</w:t>
            </w:r>
            <w:r w:rsidRPr="007A29BE">
              <w:rPr>
                <w:rFonts w:ascii="Calibri" w:hAnsi="Calibri" w:cs="Calibri"/>
                <w:sz w:val="16"/>
                <w:szCs w:val="16"/>
                <w:vertAlign w:val="superscript"/>
              </w:rPr>
              <w:t>0</w:t>
            </w:r>
            <w:r>
              <w:rPr>
                <w:rFonts w:ascii="Calibri" w:hAnsi="Calibri" w:cs="Calibri"/>
                <w:sz w:val="16"/>
                <w:szCs w:val="16"/>
              </w:rPr>
              <w:t xml:space="preserve"> + 3H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3AACF9B8"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w:t>
            </w:r>
          </w:p>
        </w:tc>
      </w:tr>
      <w:tr w:rsidR="00F72B54" w:rsidRPr="00FE5083" w14:paraId="23D62450" w14:textId="77777777" w:rsidTr="00D22775">
        <w:trPr>
          <w:gridAfter w:val="2"/>
          <w:wAfter w:w="3348" w:type="dxa"/>
        </w:trPr>
        <w:tc>
          <w:tcPr>
            <w:tcW w:w="470" w:type="dxa"/>
          </w:tcPr>
          <w:p w14:paraId="75EEF758" w14:textId="072D18D5" w:rsidR="00F72B54" w:rsidRPr="00FE5083" w:rsidRDefault="00F72B54" w:rsidP="00F72B54">
            <w:pPr>
              <w:spacing w:afterLines="40" w:after="96"/>
              <w:rPr>
                <w:rFonts w:ascii="Calibri" w:hAnsi="Calibri" w:cs="Calibri"/>
                <w:sz w:val="16"/>
                <w:szCs w:val="16"/>
              </w:rPr>
            </w:pPr>
            <w:r>
              <w:rPr>
                <w:rFonts w:ascii="Calibri" w:hAnsi="Calibri" w:cs="Calibri"/>
                <w:sz w:val="16"/>
                <w:szCs w:val="16"/>
              </w:rPr>
              <w:t>9</w:t>
            </w:r>
          </w:p>
        </w:tc>
        <w:tc>
          <w:tcPr>
            <w:tcW w:w="3390" w:type="dxa"/>
          </w:tcPr>
          <w:p w14:paraId="6B93EB2B" w14:textId="681E4BEA" w:rsidR="00F72B54" w:rsidRPr="00FE5083" w:rsidRDefault="00F72B54" w:rsidP="00F72B54">
            <w:pPr>
              <w:spacing w:afterLines="40" w:after="96"/>
              <w:rPr>
                <w:rFonts w:ascii="Calibri" w:hAnsi="Calibri" w:cs="Calibri"/>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H</w:t>
            </w:r>
            <w:r w:rsidRPr="0099649D">
              <w:rPr>
                <w:rFonts w:ascii="Calibri" w:hAnsi="Calibri" w:cs="Calibri"/>
                <w:sz w:val="16"/>
                <w:szCs w:val="16"/>
                <w:vertAlign w:val="subscript"/>
              </w:rPr>
              <w:t>2</w:t>
            </w:r>
            <w:r>
              <w:rPr>
                <w:rFonts w:ascii="Calibri" w:hAnsi="Calibri" w:cs="Calibri"/>
                <w:sz w:val="16"/>
                <w:szCs w:val="16"/>
              </w:rPr>
              <w:t xml:space="preserve"> + 6H</w:t>
            </w:r>
            <w:r w:rsidRPr="0099649D">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3Fe</w:t>
            </w:r>
            <w:r w:rsidRPr="0099649D">
              <w:rPr>
                <w:rFonts w:ascii="Calibri" w:hAnsi="Calibri" w:cs="Calibri"/>
                <w:sz w:val="16"/>
                <w:szCs w:val="16"/>
                <w:vertAlign w:val="superscript"/>
              </w:rPr>
              <w:t>2+</w:t>
            </w:r>
            <w:r>
              <w:rPr>
                <w:rFonts w:ascii="Calibri" w:hAnsi="Calibri" w:cs="Calibri"/>
                <w:sz w:val="16"/>
                <w:szCs w:val="16"/>
              </w:rPr>
              <w:t xml:space="preserve"> + 4H</w:t>
            </w:r>
            <w:r w:rsidRPr="0099649D">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24B1C8BC" w14:textId="6D53341C" w:rsidR="00F72B54" w:rsidRPr="00FE5083" w:rsidRDefault="00F72B54" w:rsidP="00F72B54">
            <w:pPr>
              <w:spacing w:afterLines="40" w:after="96"/>
              <w:rPr>
                <w:rFonts w:ascii="Calibri" w:hAnsi="Calibri" w:cs="Calibri"/>
                <w:sz w:val="16"/>
                <w:szCs w:val="16"/>
              </w:rPr>
            </w:pPr>
            <w:r>
              <w:rPr>
                <w:rFonts w:ascii="Calibri" w:hAnsi="Calibri" w:cs="Calibri"/>
                <w:sz w:val="16"/>
                <w:szCs w:val="16"/>
              </w:rPr>
              <w:t>2</w:t>
            </w:r>
          </w:p>
        </w:tc>
        <w:tc>
          <w:tcPr>
            <w:tcW w:w="451" w:type="dxa"/>
            <w:tcBorders>
              <w:left w:val="single" w:sz="4" w:space="0" w:color="auto"/>
            </w:tcBorders>
          </w:tcPr>
          <w:p w14:paraId="536E8E5E" w14:textId="6EEDA2F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31</w:t>
            </w:r>
          </w:p>
        </w:tc>
        <w:tc>
          <w:tcPr>
            <w:tcW w:w="3458" w:type="dxa"/>
          </w:tcPr>
          <w:p w14:paraId="53587D38" w14:textId="6680E568" w:rsidR="00F72B54" w:rsidRDefault="00F72B54" w:rsidP="00F72B54">
            <w:pPr>
              <w:spacing w:afterLines="40" w:after="96"/>
              <w:rPr>
                <w:rFonts w:ascii="Calibri" w:hAnsi="Calibri" w:cs="Calibri"/>
                <w:sz w:val="16"/>
                <w:szCs w:val="16"/>
              </w:rPr>
            </w:pPr>
            <w:r>
              <w:rPr>
                <w:rFonts w:ascii="Calibri" w:hAnsi="Calibri" w:cs="Calibri"/>
                <w:sz w:val="16"/>
                <w:szCs w:val="16"/>
              </w:rPr>
              <w:t>3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w:t>
            </w:r>
            <w:r w:rsidRPr="00FE5083">
              <w:rPr>
                <w:rFonts w:ascii="Calibri" w:hAnsi="Calibri" w:cs="Calibri"/>
                <w:sz w:val="16"/>
                <w:szCs w:val="16"/>
              </w:rPr>
              <w:t>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Pr>
                <w:rFonts w:ascii="Calibri" w:hAnsi="Calibri" w:cs="Calibri"/>
                <w:sz w:val="16"/>
                <w:szCs w:val="16"/>
                <w:vertAlign w:val="superscript"/>
              </w:rPr>
              <w:t xml:space="preserve"> </w:t>
            </w:r>
            <w:r>
              <w:rPr>
                <w:rFonts w:ascii="Calibri" w:hAnsi="Calibri" w:cs="Calibri"/>
                <w:sz w:val="16"/>
                <w:szCs w:val="16"/>
              </w:rPr>
              <w:t>+ 10H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6Fe</w:t>
            </w:r>
            <w:r w:rsidRPr="007A29BE">
              <w:rPr>
                <w:rFonts w:ascii="Calibri" w:hAnsi="Calibri" w:cs="Calibri"/>
                <w:sz w:val="16"/>
                <w:szCs w:val="16"/>
                <w:vertAlign w:val="superscript"/>
              </w:rPr>
              <w:t>2+</w:t>
            </w:r>
            <w:r>
              <w:rPr>
                <w:rFonts w:ascii="Calibri" w:hAnsi="Calibri" w:cs="Calibri"/>
                <w:sz w:val="16"/>
                <w:szCs w:val="16"/>
              </w:rPr>
              <w:t xml:space="preserve"> + NO</w:t>
            </w:r>
            <w:r w:rsidRPr="007A29BE">
              <w:rPr>
                <w:rFonts w:ascii="Calibri" w:hAnsi="Calibri" w:cs="Calibri"/>
                <w:sz w:val="16"/>
                <w:szCs w:val="16"/>
                <w:vertAlign w:val="subscript"/>
              </w:rPr>
              <w:t>2</w:t>
            </w:r>
            <w:r w:rsidRPr="007A29BE">
              <w:rPr>
                <w:rFonts w:ascii="Calibri" w:hAnsi="Calibri" w:cs="Calibri"/>
                <w:sz w:val="16"/>
                <w:szCs w:val="16"/>
                <w:vertAlign w:val="superscript"/>
              </w:rPr>
              <w:t>-</w:t>
            </w:r>
            <w:r>
              <w:rPr>
                <w:rFonts w:ascii="Calibri" w:hAnsi="Calibri" w:cs="Calibri"/>
                <w:sz w:val="16"/>
                <w:szCs w:val="16"/>
              </w:rPr>
              <w:t xml:space="preserve"> + 7H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04C8BBB8" w14:textId="79EDAF3A" w:rsidR="00F72B54" w:rsidRDefault="00F72B54" w:rsidP="00F72B54">
            <w:pPr>
              <w:spacing w:afterLines="40" w:after="96"/>
              <w:rPr>
                <w:rFonts w:ascii="Calibri" w:hAnsi="Calibri" w:cs="Calibri"/>
                <w:sz w:val="16"/>
                <w:szCs w:val="16"/>
              </w:rPr>
            </w:pPr>
            <w:r>
              <w:rPr>
                <w:rFonts w:ascii="Calibri" w:hAnsi="Calibri" w:cs="Calibri"/>
                <w:sz w:val="16"/>
                <w:szCs w:val="16"/>
              </w:rPr>
              <w:t>6</w:t>
            </w:r>
          </w:p>
        </w:tc>
      </w:tr>
      <w:tr w:rsidR="00D22775" w:rsidRPr="00FE5083" w14:paraId="25F779C3" w14:textId="77777777" w:rsidTr="00D22775">
        <w:trPr>
          <w:gridAfter w:val="2"/>
          <w:wAfter w:w="3348" w:type="dxa"/>
        </w:trPr>
        <w:tc>
          <w:tcPr>
            <w:tcW w:w="470" w:type="dxa"/>
            <w:shd w:val="clear" w:color="auto" w:fill="auto"/>
          </w:tcPr>
          <w:p w14:paraId="34D64DEA" w14:textId="2C0309CA" w:rsidR="00D22775" w:rsidRPr="00F72B54" w:rsidRDefault="00D22775" w:rsidP="00F72B54">
            <w:pPr>
              <w:spacing w:afterLines="40" w:after="96"/>
              <w:rPr>
                <w:rFonts w:ascii="Calibri" w:hAnsi="Calibri" w:cs="Calibri"/>
                <w:b/>
                <w:sz w:val="16"/>
                <w:szCs w:val="16"/>
              </w:rPr>
            </w:pPr>
            <w:r>
              <w:rPr>
                <w:rFonts w:ascii="Calibri" w:hAnsi="Calibri" w:cs="Calibri"/>
                <w:sz w:val="16"/>
                <w:szCs w:val="16"/>
              </w:rPr>
              <w:t>10</w:t>
            </w:r>
          </w:p>
        </w:tc>
        <w:tc>
          <w:tcPr>
            <w:tcW w:w="3390" w:type="dxa"/>
            <w:shd w:val="clear" w:color="auto" w:fill="auto"/>
          </w:tcPr>
          <w:p w14:paraId="1C77D577" w14:textId="0B9B485A" w:rsidR="00D22775" w:rsidRPr="00F72B54" w:rsidRDefault="00D22775" w:rsidP="00F72B54">
            <w:pPr>
              <w:spacing w:afterLines="40" w:after="96"/>
              <w:rPr>
                <w:rFonts w:ascii="Calibri" w:hAnsi="Calibri" w:cs="Calibri"/>
                <w:b/>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HS</w:t>
            </w:r>
            <w:r w:rsidRPr="0099649D">
              <w:rPr>
                <w:rFonts w:ascii="Calibri" w:hAnsi="Calibri" w:cs="Calibri"/>
                <w:sz w:val="16"/>
                <w:szCs w:val="16"/>
                <w:vertAlign w:val="superscript"/>
              </w:rPr>
              <w:t>-</w:t>
            </w:r>
            <w:r>
              <w:rPr>
                <w:rFonts w:ascii="Calibri" w:hAnsi="Calibri" w:cs="Calibri"/>
                <w:sz w:val="16"/>
                <w:szCs w:val="16"/>
              </w:rPr>
              <w:t xml:space="preserve"> + </w:t>
            </w:r>
            <w:r w:rsidRPr="001019BB">
              <w:rPr>
                <w:rFonts w:ascii="Calibri" w:hAnsi="Calibri" w:cs="Calibri"/>
                <w:sz w:val="16"/>
                <w:szCs w:val="16"/>
              </w:rPr>
              <w:t>7H</w:t>
            </w:r>
            <w:r w:rsidRPr="00AC608C">
              <w:rPr>
                <w:rFonts w:ascii="Calibri" w:hAnsi="Calibri" w:cs="Calibri"/>
                <w:sz w:val="16"/>
                <w:szCs w:val="16"/>
                <w:vertAlign w:val="superscript"/>
              </w:rPr>
              <w:t>+</w:t>
            </w:r>
            <w:r w:rsidRPr="001019BB">
              <w:rPr>
                <w:rFonts w:ascii="Calibri" w:hAnsi="Calibri" w:cs="Calibri"/>
                <w:sz w:val="16"/>
                <w:szCs w:val="16"/>
              </w:rPr>
              <w:t xml:space="preserve"> ↔</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S</w:t>
            </w:r>
            <w:r w:rsidRPr="00AC608C">
              <w:rPr>
                <w:rFonts w:ascii="Calibri" w:hAnsi="Calibri" w:cs="Calibri"/>
                <w:sz w:val="16"/>
                <w:szCs w:val="16"/>
                <w:vertAlign w:val="superscript"/>
              </w:rPr>
              <w:t>0</w:t>
            </w:r>
            <w:r>
              <w:rPr>
                <w:rFonts w:ascii="Calibri" w:hAnsi="Calibri" w:cs="Calibri"/>
                <w:sz w:val="16"/>
                <w:szCs w:val="16"/>
              </w:rPr>
              <w:t xml:space="preserve"> + 4H</w:t>
            </w:r>
            <w:r w:rsidRPr="00AC608C">
              <w:rPr>
                <w:rFonts w:ascii="Calibri" w:hAnsi="Calibri" w:cs="Calibri"/>
                <w:sz w:val="16"/>
                <w:szCs w:val="16"/>
                <w:vertAlign w:val="subscript"/>
              </w:rPr>
              <w:t>2</w:t>
            </w:r>
            <w:r>
              <w:rPr>
                <w:rFonts w:ascii="Calibri" w:hAnsi="Calibri" w:cs="Calibri"/>
                <w:sz w:val="16"/>
                <w:szCs w:val="16"/>
              </w:rPr>
              <w:t xml:space="preserve">O </w:t>
            </w:r>
          </w:p>
        </w:tc>
        <w:tc>
          <w:tcPr>
            <w:tcW w:w="765" w:type="dxa"/>
            <w:tcBorders>
              <w:right w:val="single" w:sz="4" w:space="0" w:color="auto"/>
            </w:tcBorders>
            <w:shd w:val="clear" w:color="auto" w:fill="auto"/>
          </w:tcPr>
          <w:p w14:paraId="05A82692" w14:textId="5F33607D" w:rsidR="00D22775" w:rsidRPr="00F72B54" w:rsidRDefault="00D22775" w:rsidP="00F72B54">
            <w:pPr>
              <w:spacing w:afterLines="40" w:after="96"/>
              <w:rPr>
                <w:rFonts w:ascii="Calibri" w:hAnsi="Calibri" w:cs="Calibri"/>
                <w:b/>
                <w:sz w:val="16"/>
                <w:szCs w:val="16"/>
              </w:rPr>
            </w:pPr>
            <w:r>
              <w:rPr>
                <w:rFonts w:ascii="Calibri" w:hAnsi="Calibri" w:cs="Calibri"/>
                <w:sz w:val="16"/>
                <w:szCs w:val="16"/>
              </w:rPr>
              <w:t>2</w:t>
            </w:r>
          </w:p>
        </w:tc>
        <w:tc>
          <w:tcPr>
            <w:tcW w:w="451" w:type="dxa"/>
            <w:tcBorders>
              <w:left w:val="single" w:sz="4" w:space="0" w:color="auto"/>
            </w:tcBorders>
          </w:tcPr>
          <w:p w14:paraId="1EDC52DB" w14:textId="0D1EE05B" w:rsidR="00D22775" w:rsidRPr="001019BB" w:rsidRDefault="00D22775" w:rsidP="00F72B54">
            <w:pPr>
              <w:spacing w:afterLines="40" w:after="96"/>
              <w:rPr>
                <w:rFonts w:ascii="Calibri" w:hAnsi="Calibri" w:cs="Calibri"/>
                <w:sz w:val="16"/>
                <w:szCs w:val="16"/>
              </w:rPr>
            </w:pPr>
            <w:r>
              <w:rPr>
                <w:rFonts w:ascii="Calibri" w:hAnsi="Calibri" w:cs="Calibri"/>
                <w:sz w:val="16"/>
                <w:szCs w:val="16"/>
              </w:rPr>
              <w:t>32</w:t>
            </w:r>
          </w:p>
        </w:tc>
        <w:tc>
          <w:tcPr>
            <w:tcW w:w="3458" w:type="dxa"/>
          </w:tcPr>
          <w:p w14:paraId="05636EA8" w14:textId="48FBF2FE" w:rsidR="00D22775" w:rsidRPr="001019BB" w:rsidRDefault="00D22775" w:rsidP="00F72B54">
            <w:pPr>
              <w:spacing w:afterLines="40" w:after="96"/>
              <w:rPr>
                <w:rFonts w:ascii="Calibri" w:hAnsi="Calibri" w:cs="Calibri"/>
                <w:sz w:val="16"/>
                <w:szCs w:val="16"/>
              </w:rPr>
            </w:pPr>
            <w:r>
              <w:rPr>
                <w:rFonts w:ascii="Calibri" w:hAnsi="Calibri" w:cs="Calibri"/>
                <w:sz w:val="16"/>
                <w:szCs w:val="16"/>
              </w:rPr>
              <w:t>4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CH</w:t>
            </w:r>
            <w:r w:rsidRPr="007A29BE">
              <w:rPr>
                <w:rFonts w:ascii="Calibri" w:hAnsi="Calibri" w:cs="Calibri"/>
                <w:sz w:val="16"/>
                <w:szCs w:val="16"/>
                <w:vertAlign w:val="subscript"/>
              </w:rPr>
              <w:t>4</w:t>
            </w:r>
            <w:r>
              <w:rPr>
                <w:rFonts w:ascii="Calibri" w:hAnsi="Calibri" w:cs="Calibri"/>
                <w:sz w:val="16"/>
                <w:szCs w:val="16"/>
              </w:rPr>
              <w:t xml:space="preserve"> + 15H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8Fe</w:t>
            </w:r>
            <w:r w:rsidRPr="007A29BE">
              <w:rPr>
                <w:rFonts w:ascii="Calibri" w:hAnsi="Calibri" w:cs="Calibri"/>
                <w:sz w:val="16"/>
                <w:szCs w:val="16"/>
                <w:vertAlign w:val="superscript"/>
              </w:rPr>
              <w:t>2+</w:t>
            </w:r>
            <w:r>
              <w:rPr>
                <w:rFonts w:ascii="Calibri" w:hAnsi="Calibri" w:cs="Calibri"/>
                <w:sz w:val="16"/>
                <w:szCs w:val="16"/>
              </w:rPr>
              <w:t xml:space="preserve"> +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+ 9H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5298E75D" w14:textId="04A5C4D5" w:rsidR="00D22775" w:rsidRPr="001019BB" w:rsidRDefault="00D22775"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4EB2E2F9" w14:textId="77777777" w:rsidTr="00D22775">
        <w:trPr>
          <w:gridAfter w:val="2"/>
          <w:wAfter w:w="3348" w:type="dxa"/>
        </w:trPr>
        <w:tc>
          <w:tcPr>
            <w:tcW w:w="470" w:type="dxa"/>
          </w:tcPr>
          <w:p w14:paraId="220706DB" w14:textId="5109734D"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11</w:t>
            </w:r>
          </w:p>
        </w:tc>
        <w:tc>
          <w:tcPr>
            <w:tcW w:w="3390" w:type="dxa"/>
          </w:tcPr>
          <w:p w14:paraId="029ED14F" w14:textId="72992D4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w:t>
            </w:r>
            <w:r w:rsidRPr="00FE5083">
              <w:rPr>
                <w:rFonts w:ascii="Calibri" w:hAnsi="Calibri" w:cs="Calibri"/>
                <w:sz w:val="16"/>
                <w:szCs w:val="16"/>
              </w:rPr>
              <w:t>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Pr>
                <w:rFonts w:ascii="Calibri" w:hAnsi="Calibri" w:cs="Calibri"/>
                <w:sz w:val="16"/>
                <w:szCs w:val="16"/>
              </w:rPr>
              <w:t xml:space="preserve"> + 16H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9Fe</w:t>
            </w:r>
            <w:r w:rsidRPr="00AC608C">
              <w:rPr>
                <w:rFonts w:ascii="Calibri" w:hAnsi="Calibri" w:cs="Calibri"/>
                <w:sz w:val="16"/>
                <w:szCs w:val="16"/>
                <w:vertAlign w:val="superscript"/>
              </w:rPr>
              <w:t>2+</w:t>
            </w:r>
            <w:r>
              <w:rPr>
                <w:rFonts w:ascii="Calibri" w:hAnsi="Calibri" w:cs="Calibri"/>
                <w:sz w:val="16"/>
                <w:szCs w:val="16"/>
              </w:rPr>
              <w:t xml:space="preserve"> + NO</w:t>
            </w:r>
            <w:r w:rsidRPr="00AC608C">
              <w:rPr>
                <w:rFonts w:ascii="Calibri" w:hAnsi="Calibri" w:cs="Calibri"/>
                <w:sz w:val="16"/>
                <w:szCs w:val="16"/>
                <w:vertAlign w:val="subscript"/>
              </w:rPr>
              <w:t>2</w:t>
            </w:r>
            <w:r w:rsidRPr="00AC608C">
              <w:rPr>
                <w:rFonts w:ascii="Calibri" w:hAnsi="Calibri" w:cs="Calibri"/>
                <w:sz w:val="16"/>
                <w:szCs w:val="16"/>
                <w:vertAlign w:val="superscript"/>
              </w:rPr>
              <w:t>-</w:t>
            </w:r>
            <w:r>
              <w:rPr>
                <w:rFonts w:ascii="Calibri" w:hAnsi="Calibri" w:cs="Calibri"/>
                <w:sz w:val="16"/>
                <w:szCs w:val="16"/>
              </w:rPr>
              <w:t xml:space="preserve"> + 10H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21D07DB2" w14:textId="796B1AF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c>
          <w:tcPr>
            <w:tcW w:w="451" w:type="dxa"/>
            <w:tcBorders>
              <w:left w:val="single" w:sz="4" w:space="0" w:color="auto"/>
            </w:tcBorders>
          </w:tcPr>
          <w:p w14:paraId="5672DFC5" w14:textId="1B8EDD0F"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33</w:t>
            </w:r>
          </w:p>
        </w:tc>
        <w:tc>
          <w:tcPr>
            <w:tcW w:w="3458" w:type="dxa"/>
          </w:tcPr>
          <w:p w14:paraId="0FFF6BB3" w14:textId="1C4BE47B"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S</w:t>
            </w:r>
            <w:r w:rsidRPr="007A29BE">
              <w:rPr>
                <w:rFonts w:ascii="Calibri" w:hAnsi="Calibri" w:cs="Calibri"/>
                <w:sz w:val="16"/>
                <w:szCs w:val="16"/>
                <w:vertAlign w:val="superscript"/>
              </w:rPr>
              <w:t>0</w:t>
            </w:r>
            <w:r>
              <w:rPr>
                <w:rFonts w:ascii="Calibri" w:hAnsi="Calibri" w:cs="Calibri"/>
                <w:sz w:val="16"/>
                <w:szCs w:val="16"/>
              </w:rPr>
              <w:t xml:space="preserve"> + 10H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6Fe</w:t>
            </w:r>
            <w:r w:rsidRPr="007A29BE">
              <w:rPr>
                <w:rFonts w:ascii="Calibri" w:hAnsi="Calibri" w:cs="Calibri"/>
                <w:sz w:val="16"/>
                <w:szCs w:val="16"/>
                <w:vertAlign w:val="superscript"/>
              </w:rPr>
              <w:t>2+</w:t>
            </w:r>
            <w:r>
              <w:rPr>
                <w:rFonts w:ascii="Calibri" w:hAnsi="Calibri" w:cs="Calibri"/>
                <w:sz w:val="16"/>
                <w:szCs w:val="16"/>
              </w:rPr>
              <w:t xml:space="preserve"> + SO</w:t>
            </w:r>
            <w:r w:rsidRPr="007A29BE">
              <w:rPr>
                <w:rFonts w:ascii="Calibri" w:hAnsi="Calibri" w:cs="Calibri"/>
                <w:sz w:val="16"/>
                <w:szCs w:val="16"/>
                <w:vertAlign w:val="subscript"/>
              </w:rPr>
              <w:t>4</w:t>
            </w:r>
            <w:r w:rsidRPr="007A29BE">
              <w:rPr>
                <w:rFonts w:ascii="Calibri" w:hAnsi="Calibri" w:cs="Calibri"/>
                <w:sz w:val="16"/>
                <w:szCs w:val="16"/>
                <w:vertAlign w:val="superscript"/>
              </w:rPr>
              <w:t>2-</w:t>
            </w:r>
            <w:r>
              <w:rPr>
                <w:rFonts w:ascii="Calibri" w:hAnsi="Calibri" w:cs="Calibri"/>
                <w:sz w:val="16"/>
                <w:szCs w:val="16"/>
              </w:rPr>
              <w:t xml:space="preserve"> + 5H</w:t>
            </w:r>
            <w:r w:rsidRPr="007A29BE">
              <w:rPr>
                <w:rFonts w:ascii="Calibri" w:hAnsi="Calibri" w:cs="Calibri"/>
                <w:sz w:val="16"/>
                <w:szCs w:val="16"/>
                <w:vertAlign w:val="subscript"/>
              </w:rPr>
              <w:t>2</w:t>
            </w:r>
            <w:r>
              <w:rPr>
                <w:rFonts w:ascii="Calibri" w:hAnsi="Calibri" w:cs="Calibri"/>
                <w:sz w:val="16"/>
                <w:szCs w:val="16"/>
              </w:rPr>
              <w:t xml:space="preserve">O </w:t>
            </w:r>
          </w:p>
        </w:tc>
        <w:tc>
          <w:tcPr>
            <w:tcW w:w="698" w:type="dxa"/>
            <w:tcBorders>
              <w:right w:val="single" w:sz="4" w:space="0" w:color="auto"/>
            </w:tcBorders>
          </w:tcPr>
          <w:p w14:paraId="54D3716A" w14:textId="52C3508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r>
      <w:tr w:rsidR="00F72B54" w:rsidRPr="00FE5083" w14:paraId="2F2E2C69" w14:textId="77777777" w:rsidTr="00D22775">
        <w:trPr>
          <w:gridAfter w:val="2"/>
          <w:wAfter w:w="3348" w:type="dxa"/>
        </w:trPr>
        <w:tc>
          <w:tcPr>
            <w:tcW w:w="470" w:type="dxa"/>
          </w:tcPr>
          <w:p w14:paraId="3FBA40C6" w14:textId="1CF660A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12</w:t>
            </w:r>
          </w:p>
        </w:tc>
        <w:tc>
          <w:tcPr>
            <w:tcW w:w="3390" w:type="dxa"/>
          </w:tcPr>
          <w:p w14:paraId="6753CF5C" w14:textId="32E6C84D" w:rsidR="00F72B54" w:rsidRPr="001019BB" w:rsidRDefault="00F72B54" w:rsidP="00F72B54">
            <w:pPr>
              <w:spacing w:afterLines="40" w:after="96"/>
              <w:rPr>
                <w:rFonts w:ascii="Calibri" w:hAnsi="Calibri" w:cs="Calibri"/>
                <w:sz w:val="16"/>
                <w:szCs w:val="16"/>
              </w:rPr>
            </w:pPr>
            <w:r>
              <w:rPr>
                <w:rFonts w:ascii="Calibri" w:hAnsi="Calibri" w:cs="Calibri"/>
                <w:sz w:val="16"/>
                <w:szCs w:val="16"/>
              </w:rPr>
              <w:t>4Fe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CH</w:t>
            </w:r>
            <w:r w:rsidRPr="00AC608C">
              <w:rPr>
                <w:rFonts w:ascii="Calibri" w:hAnsi="Calibri" w:cs="Calibri"/>
                <w:sz w:val="16"/>
                <w:szCs w:val="16"/>
                <w:vertAlign w:val="subscript"/>
              </w:rPr>
              <w:t>4</w:t>
            </w:r>
            <w:r>
              <w:rPr>
                <w:rFonts w:ascii="Calibri" w:hAnsi="Calibri" w:cs="Calibri"/>
                <w:sz w:val="16"/>
                <w:szCs w:val="16"/>
              </w:rPr>
              <w:t xml:space="preserve"> + 23H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16Fe</w:t>
            </w:r>
            <w:r w:rsidRPr="00AC608C">
              <w:rPr>
                <w:rFonts w:ascii="Calibri" w:hAnsi="Calibri" w:cs="Calibri"/>
                <w:sz w:val="16"/>
                <w:szCs w:val="16"/>
                <w:vertAlign w:val="superscript"/>
              </w:rPr>
              <w:t>2+</w:t>
            </w:r>
            <w:r>
              <w:rPr>
                <w:rFonts w:ascii="Calibri" w:hAnsi="Calibri" w:cs="Calibri"/>
                <w:sz w:val="16"/>
                <w:szCs w:val="16"/>
              </w:rPr>
              <w:t xml:space="preserve"> + HCO3</w:t>
            </w:r>
            <w:r w:rsidRPr="00AC608C">
              <w:rPr>
                <w:rFonts w:ascii="Calibri" w:hAnsi="Calibri" w:cs="Calibri"/>
                <w:sz w:val="16"/>
                <w:szCs w:val="16"/>
                <w:vertAlign w:val="superscript"/>
              </w:rPr>
              <w:t>-</w:t>
            </w:r>
            <w:r>
              <w:rPr>
                <w:rFonts w:ascii="Calibri" w:hAnsi="Calibri" w:cs="Calibri"/>
                <w:sz w:val="16"/>
                <w:szCs w:val="16"/>
              </w:rPr>
              <w:t xml:space="preserve"> + 13H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1546D7B0" w14:textId="5A9EFF72"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c>
          <w:tcPr>
            <w:tcW w:w="451" w:type="dxa"/>
            <w:tcBorders>
              <w:left w:val="single" w:sz="4" w:space="0" w:color="auto"/>
            </w:tcBorders>
          </w:tcPr>
          <w:p w14:paraId="59CD378E" w14:textId="14C60E16"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34</w:t>
            </w:r>
          </w:p>
        </w:tc>
        <w:tc>
          <w:tcPr>
            <w:tcW w:w="3458" w:type="dxa"/>
          </w:tcPr>
          <w:p w14:paraId="30D91A67" w14:textId="09BBF0AA" w:rsidR="00F72B54" w:rsidRPr="001019BB" w:rsidRDefault="00F72B54" w:rsidP="00F72B54">
            <w:pPr>
              <w:spacing w:afterLines="40" w:after="96"/>
              <w:rPr>
                <w:rFonts w:ascii="Calibri" w:hAnsi="Calibri" w:cs="Calibri"/>
                <w:sz w:val="16"/>
                <w:szCs w:val="16"/>
              </w:rPr>
            </w:pPr>
            <w:r>
              <w:rPr>
                <w:rFonts w:ascii="Calibri" w:hAnsi="Calibri" w:cs="Calibri"/>
                <w:sz w:val="16"/>
                <w:szCs w:val="16"/>
              </w:rPr>
              <w:t>4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CH</w:t>
            </w:r>
            <w:r w:rsidRPr="007A29BE">
              <w:rPr>
                <w:rFonts w:ascii="Calibri" w:hAnsi="Calibri" w:cs="Calibri"/>
                <w:sz w:val="16"/>
                <w:szCs w:val="16"/>
                <w:vertAlign w:val="subscript"/>
              </w:rPr>
              <w:t>3</w:t>
            </w:r>
            <w:r>
              <w:rPr>
                <w:rFonts w:ascii="Calibri" w:hAnsi="Calibri" w:cs="Calibri"/>
                <w:sz w:val="16"/>
                <w:szCs w:val="16"/>
              </w:rPr>
              <w:t>COO</w:t>
            </w:r>
            <w:r w:rsidRPr="007A29BE">
              <w:rPr>
                <w:rFonts w:ascii="Calibri" w:hAnsi="Calibri" w:cs="Calibri"/>
                <w:sz w:val="16"/>
                <w:szCs w:val="16"/>
                <w:vertAlign w:val="superscript"/>
              </w:rPr>
              <w:t>-</w:t>
            </w:r>
            <w:r>
              <w:rPr>
                <w:rFonts w:ascii="Calibri" w:hAnsi="Calibri" w:cs="Calibri"/>
                <w:sz w:val="16"/>
                <w:szCs w:val="16"/>
              </w:rPr>
              <w:t xml:space="preserve"> + 15H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8Fe</w:t>
            </w:r>
            <w:r w:rsidRPr="007A29BE">
              <w:rPr>
                <w:rFonts w:ascii="Calibri" w:hAnsi="Calibri" w:cs="Calibri"/>
                <w:sz w:val="16"/>
                <w:szCs w:val="16"/>
                <w:vertAlign w:val="superscript"/>
              </w:rPr>
              <w:t>2+</w:t>
            </w:r>
            <w:r>
              <w:rPr>
                <w:rFonts w:ascii="Calibri" w:hAnsi="Calibri" w:cs="Calibri"/>
                <w:sz w:val="16"/>
                <w:szCs w:val="16"/>
              </w:rPr>
              <w:t xml:space="preserve"> + 2HCO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+ 8H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13D6B6C4" w14:textId="16FFDCDE"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78453CEE" w14:textId="77777777" w:rsidTr="00D22775">
        <w:trPr>
          <w:gridAfter w:val="2"/>
          <w:wAfter w:w="3348" w:type="dxa"/>
        </w:trPr>
        <w:tc>
          <w:tcPr>
            <w:tcW w:w="470" w:type="dxa"/>
          </w:tcPr>
          <w:p w14:paraId="196A7C42" w14:textId="20BAB193"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13</w:t>
            </w:r>
          </w:p>
        </w:tc>
        <w:tc>
          <w:tcPr>
            <w:tcW w:w="3390" w:type="dxa"/>
          </w:tcPr>
          <w:p w14:paraId="252DA7BA" w14:textId="353B233A"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S</w:t>
            </w:r>
            <w:r w:rsidRPr="00AC608C">
              <w:rPr>
                <w:rFonts w:ascii="Calibri" w:hAnsi="Calibri" w:cs="Calibri"/>
                <w:sz w:val="16"/>
                <w:szCs w:val="16"/>
                <w:vertAlign w:val="superscript"/>
              </w:rPr>
              <w:t>0</w:t>
            </w:r>
            <w:r>
              <w:rPr>
                <w:rFonts w:ascii="Calibri" w:hAnsi="Calibri" w:cs="Calibri"/>
                <w:sz w:val="16"/>
                <w:szCs w:val="16"/>
              </w:rPr>
              <w:t xml:space="preserve"> + 16H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9Fe</w:t>
            </w:r>
            <w:r w:rsidRPr="00AC608C">
              <w:rPr>
                <w:rFonts w:ascii="Calibri" w:hAnsi="Calibri" w:cs="Calibri"/>
                <w:sz w:val="16"/>
                <w:szCs w:val="16"/>
                <w:vertAlign w:val="superscript"/>
              </w:rPr>
              <w:t>2+</w:t>
            </w:r>
            <w:r>
              <w:rPr>
                <w:rFonts w:ascii="Calibri" w:hAnsi="Calibri" w:cs="Calibri"/>
                <w:sz w:val="16"/>
                <w:szCs w:val="16"/>
              </w:rPr>
              <w:t xml:space="preserve"> + 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+ 8H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63884370" w14:textId="38C34535"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c>
          <w:tcPr>
            <w:tcW w:w="451" w:type="dxa"/>
            <w:tcBorders>
              <w:left w:val="single" w:sz="4" w:space="0" w:color="auto"/>
            </w:tcBorders>
            <w:shd w:val="clear" w:color="auto" w:fill="auto"/>
          </w:tcPr>
          <w:p w14:paraId="7D901AB7" w14:textId="4909F4FE" w:rsidR="00F72B54" w:rsidRPr="00FE5083" w:rsidRDefault="00F72B54" w:rsidP="00F72B54">
            <w:pPr>
              <w:spacing w:afterLines="40" w:after="96"/>
              <w:rPr>
                <w:rFonts w:ascii="Calibri" w:hAnsi="Calibri" w:cs="Calibri"/>
                <w:b/>
                <w:sz w:val="16"/>
                <w:szCs w:val="16"/>
              </w:rPr>
            </w:pPr>
            <w:r w:rsidRPr="001019BB">
              <w:rPr>
                <w:rFonts w:ascii="Calibri" w:hAnsi="Calibri" w:cs="Calibri"/>
                <w:sz w:val="16"/>
                <w:szCs w:val="16"/>
              </w:rPr>
              <w:t>3</w:t>
            </w:r>
            <w:r>
              <w:rPr>
                <w:rFonts w:ascii="Calibri" w:hAnsi="Calibri" w:cs="Calibri"/>
                <w:sz w:val="16"/>
                <w:szCs w:val="16"/>
              </w:rPr>
              <w:t>5</w:t>
            </w:r>
          </w:p>
        </w:tc>
        <w:tc>
          <w:tcPr>
            <w:tcW w:w="3458" w:type="dxa"/>
            <w:shd w:val="clear" w:color="auto" w:fill="auto"/>
          </w:tcPr>
          <w:p w14:paraId="1C5DE86D" w14:textId="4A495DF7"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+ 2Mn</w:t>
            </w:r>
            <w:r w:rsidRPr="007A29BE">
              <w:rPr>
                <w:rFonts w:ascii="Calibri" w:hAnsi="Calibri" w:cs="Calibri"/>
                <w:sz w:val="16"/>
                <w:szCs w:val="16"/>
                <w:vertAlign w:val="superscript"/>
              </w:rPr>
              <w:t>2+</w:t>
            </w:r>
            <w:r>
              <w:rPr>
                <w:rFonts w:ascii="Calibri" w:hAnsi="Calibri" w:cs="Calibri"/>
                <w:sz w:val="16"/>
                <w:szCs w:val="16"/>
              </w:rPr>
              <w:t xml:space="preserve"> + 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+ 2MnOOH</w:t>
            </w:r>
          </w:p>
        </w:tc>
        <w:tc>
          <w:tcPr>
            <w:tcW w:w="698" w:type="dxa"/>
            <w:tcBorders>
              <w:right w:val="single" w:sz="4" w:space="0" w:color="auto"/>
            </w:tcBorders>
            <w:shd w:val="clear" w:color="auto" w:fill="auto"/>
          </w:tcPr>
          <w:p w14:paraId="59AA6082" w14:textId="20E4F76B"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2</w:t>
            </w:r>
          </w:p>
        </w:tc>
      </w:tr>
      <w:tr w:rsidR="00F72B54" w:rsidRPr="00FE5083" w14:paraId="6651F6A1" w14:textId="77777777" w:rsidTr="00D22775">
        <w:trPr>
          <w:gridAfter w:val="2"/>
          <w:wAfter w:w="3348" w:type="dxa"/>
        </w:trPr>
        <w:tc>
          <w:tcPr>
            <w:tcW w:w="470" w:type="dxa"/>
          </w:tcPr>
          <w:p w14:paraId="133F7145" w14:textId="3642D3A0"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14</w:t>
            </w:r>
          </w:p>
        </w:tc>
        <w:tc>
          <w:tcPr>
            <w:tcW w:w="3390" w:type="dxa"/>
          </w:tcPr>
          <w:p w14:paraId="03E932D2" w14:textId="3CBD850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+ 2CH</w:t>
            </w:r>
            <w:r w:rsidRPr="00AC608C">
              <w:rPr>
                <w:rFonts w:ascii="Calibri" w:hAnsi="Calibri" w:cs="Calibri"/>
                <w:sz w:val="16"/>
                <w:szCs w:val="16"/>
                <w:vertAlign w:val="subscript"/>
              </w:rPr>
              <w:t>3</w:t>
            </w:r>
            <w:r>
              <w:rPr>
                <w:rFonts w:ascii="Calibri" w:hAnsi="Calibri" w:cs="Calibri"/>
                <w:sz w:val="16"/>
                <w:szCs w:val="16"/>
              </w:rPr>
              <w:t>COO</w:t>
            </w:r>
            <w:r w:rsidRPr="00AC608C">
              <w:rPr>
                <w:rFonts w:ascii="Calibri" w:hAnsi="Calibri" w:cs="Calibri"/>
                <w:sz w:val="16"/>
                <w:szCs w:val="16"/>
                <w:vertAlign w:val="superscript"/>
              </w:rPr>
              <w:t>-</w:t>
            </w:r>
            <w:r>
              <w:rPr>
                <w:rFonts w:ascii="Calibri" w:hAnsi="Calibri" w:cs="Calibri"/>
                <w:sz w:val="16"/>
                <w:szCs w:val="16"/>
              </w:rPr>
              <w:t xml:space="preserve"> + 6H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9Fe</w:t>
            </w:r>
            <w:r w:rsidRPr="00AC608C">
              <w:rPr>
                <w:rFonts w:ascii="Calibri" w:hAnsi="Calibri" w:cs="Calibri"/>
                <w:sz w:val="16"/>
                <w:szCs w:val="16"/>
                <w:vertAlign w:val="superscript"/>
              </w:rPr>
              <w:t>2+</w:t>
            </w:r>
            <w:r>
              <w:rPr>
                <w:rFonts w:ascii="Calibri" w:hAnsi="Calibri" w:cs="Calibri"/>
                <w:sz w:val="16"/>
                <w:szCs w:val="16"/>
              </w:rPr>
              <w:t xml:space="preserve"> + 4HCO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+ 4H</w:t>
            </w:r>
            <w:r w:rsidRPr="00AC608C">
              <w:rPr>
                <w:rFonts w:ascii="Calibri" w:hAnsi="Calibri" w:cs="Calibri"/>
                <w:sz w:val="16"/>
                <w:szCs w:val="16"/>
                <w:vertAlign w:val="subscript"/>
              </w:rPr>
              <w:t>2</w:t>
            </w:r>
            <w:r>
              <w:rPr>
                <w:rFonts w:ascii="Calibri" w:hAnsi="Calibri" w:cs="Calibri"/>
                <w:sz w:val="16"/>
                <w:szCs w:val="16"/>
              </w:rPr>
              <w:t xml:space="preserve">O </w:t>
            </w:r>
          </w:p>
        </w:tc>
        <w:tc>
          <w:tcPr>
            <w:tcW w:w="765" w:type="dxa"/>
            <w:tcBorders>
              <w:right w:val="single" w:sz="4" w:space="0" w:color="auto"/>
            </w:tcBorders>
          </w:tcPr>
          <w:p w14:paraId="244F5218" w14:textId="4DA45612"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18</w:t>
            </w:r>
          </w:p>
        </w:tc>
        <w:tc>
          <w:tcPr>
            <w:tcW w:w="451" w:type="dxa"/>
            <w:tcBorders>
              <w:left w:val="single" w:sz="4" w:space="0" w:color="auto"/>
            </w:tcBorders>
            <w:shd w:val="clear" w:color="auto" w:fill="auto"/>
          </w:tcPr>
          <w:p w14:paraId="120D3837" w14:textId="60C9D509" w:rsidR="00F72B54" w:rsidRPr="001019BB" w:rsidRDefault="00F72B54" w:rsidP="00F72B54">
            <w:pPr>
              <w:spacing w:afterLines="40" w:after="96"/>
              <w:rPr>
                <w:rFonts w:ascii="Calibri" w:hAnsi="Calibri" w:cs="Calibri"/>
                <w:sz w:val="16"/>
                <w:szCs w:val="16"/>
              </w:rPr>
            </w:pPr>
            <w:r w:rsidRPr="001019BB">
              <w:rPr>
                <w:rFonts w:ascii="Calibri" w:hAnsi="Calibri" w:cs="Calibri"/>
                <w:sz w:val="16"/>
                <w:szCs w:val="16"/>
              </w:rPr>
              <w:t>3</w:t>
            </w:r>
            <w:r>
              <w:rPr>
                <w:rFonts w:ascii="Calibri" w:hAnsi="Calibri" w:cs="Calibri"/>
                <w:sz w:val="16"/>
                <w:szCs w:val="16"/>
              </w:rPr>
              <w:t>6</w:t>
            </w:r>
          </w:p>
        </w:tc>
        <w:tc>
          <w:tcPr>
            <w:tcW w:w="3458" w:type="dxa"/>
            <w:shd w:val="clear" w:color="auto" w:fill="auto"/>
          </w:tcPr>
          <w:p w14:paraId="20325320" w14:textId="10A78574" w:rsidR="00F72B54" w:rsidRPr="001019BB" w:rsidRDefault="00BD1A78" w:rsidP="00F72B54">
            <w:pPr>
              <w:spacing w:afterLines="40" w:after="96"/>
              <w:rPr>
                <w:rFonts w:ascii="Calibri" w:hAnsi="Calibri" w:cs="Calibri"/>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CO + 3H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shd w:val="clear" w:color="auto" w:fill="auto"/>
          </w:tcPr>
          <w:p w14:paraId="45ABAE7E" w14:textId="05B77E73" w:rsidR="00F72B54" w:rsidRPr="001019BB" w:rsidRDefault="00BD1A78" w:rsidP="00F72B54">
            <w:pPr>
              <w:spacing w:afterLines="40" w:after="96"/>
              <w:rPr>
                <w:rFonts w:ascii="Calibri" w:hAnsi="Calibri" w:cs="Calibri"/>
                <w:sz w:val="16"/>
                <w:szCs w:val="16"/>
              </w:rPr>
            </w:pPr>
            <w:r>
              <w:rPr>
                <w:rFonts w:ascii="Calibri" w:hAnsi="Calibri" w:cs="Calibri"/>
                <w:sz w:val="16"/>
                <w:szCs w:val="16"/>
              </w:rPr>
              <w:t>2</w:t>
            </w:r>
          </w:p>
        </w:tc>
      </w:tr>
      <w:tr w:rsidR="00F72B54" w:rsidRPr="00FE5083" w14:paraId="20D2B423" w14:textId="77777777" w:rsidTr="00D22775">
        <w:tc>
          <w:tcPr>
            <w:tcW w:w="470" w:type="dxa"/>
          </w:tcPr>
          <w:p w14:paraId="716F7D0A" w14:textId="3486E12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15</w:t>
            </w:r>
          </w:p>
        </w:tc>
        <w:tc>
          <w:tcPr>
            <w:tcW w:w="3390" w:type="dxa"/>
          </w:tcPr>
          <w:p w14:paraId="5D1CE0D1" w14:textId="35789599"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+ 2Mn</w:t>
            </w:r>
            <w:r w:rsidRPr="00AC608C">
              <w:rPr>
                <w:rFonts w:ascii="Calibri" w:hAnsi="Calibri" w:cs="Calibri"/>
                <w:sz w:val="16"/>
                <w:szCs w:val="16"/>
                <w:vertAlign w:val="superscript"/>
              </w:rPr>
              <w:t>2+</w:t>
            </w:r>
            <w:r>
              <w:rPr>
                <w:rFonts w:ascii="Calibri" w:hAnsi="Calibri" w:cs="Calibri"/>
                <w:sz w:val="16"/>
                <w:szCs w:val="16"/>
              </w:rPr>
              <w:t xml:space="preserve"> + 2H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+ 2MnOOH</w:t>
            </w:r>
          </w:p>
        </w:tc>
        <w:tc>
          <w:tcPr>
            <w:tcW w:w="765" w:type="dxa"/>
            <w:tcBorders>
              <w:right w:val="single" w:sz="4" w:space="0" w:color="auto"/>
            </w:tcBorders>
          </w:tcPr>
          <w:p w14:paraId="37E99941" w14:textId="6E0FCECB"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c>
          <w:tcPr>
            <w:tcW w:w="4607" w:type="dxa"/>
            <w:gridSpan w:val="3"/>
            <w:tcBorders>
              <w:left w:val="single" w:sz="4" w:space="0" w:color="auto"/>
              <w:right w:val="single" w:sz="4" w:space="0" w:color="auto"/>
            </w:tcBorders>
            <w:shd w:val="clear" w:color="auto" w:fill="BFBFBF" w:themeFill="background1" w:themeFillShade="BF"/>
          </w:tcPr>
          <w:p w14:paraId="17A91899" w14:textId="77777777" w:rsidR="00F72B54" w:rsidRPr="00A1008F" w:rsidRDefault="00F72B54" w:rsidP="00F72B54">
            <w:pPr>
              <w:spacing w:afterLines="40" w:after="96"/>
              <w:rPr>
                <w:rFonts w:ascii="Calibri" w:hAnsi="Calibri" w:cs="Calibri"/>
                <w:b/>
                <w:sz w:val="16"/>
                <w:szCs w:val="16"/>
              </w:rPr>
            </w:pPr>
            <w:r w:rsidRPr="00A1008F">
              <w:rPr>
                <w:rFonts w:ascii="Calibri" w:hAnsi="Calibri" w:cs="Calibri"/>
                <w:b/>
                <w:sz w:val="16"/>
                <w:szCs w:val="16"/>
              </w:rPr>
              <w:t>Pyrite as electron donor</w:t>
            </w:r>
          </w:p>
        </w:tc>
        <w:tc>
          <w:tcPr>
            <w:tcW w:w="1578" w:type="dxa"/>
            <w:tcBorders>
              <w:left w:val="single" w:sz="4" w:space="0" w:color="auto"/>
            </w:tcBorders>
          </w:tcPr>
          <w:p w14:paraId="4D217215" w14:textId="77777777" w:rsidR="00F72B54" w:rsidRPr="00FE5083" w:rsidRDefault="00F72B54" w:rsidP="00F72B54">
            <w:pPr>
              <w:rPr>
                <w:rFonts w:ascii="Calibri" w:hAnsi="Calibri" w:cs="Calibri"/>
                <w:b/>
                <w:sz w:val="16"/>
                <w:szCs w:val="16"/>
              </w:rPr>
            </w:pPr>
          </w:p>
        </w:tc>
        <w:tc>
          <w:tcPr>
            <w:tcW w:w="1770" w:type="dxa"/>
            <w:tcBorders>
              <w:right w:val="single" w:sz="4" w:space="0" w:color="auto"/>
            </w:tcBorders>
          </w:tcPr>
          <w:p w14:paraId="17227AEE" w14:textId="77777777" w:rsidR="00F72B54" w:rsidRPr="00FE5083" w:rsidRDefault="00F72B54" w:rsidP="00F72B54">
            <w:pPr>
              <w:rPr>
                <w:rFonts w:ascii="Calibri" w:hAnsi="Calibri" w:cs="Calibri"/>
                <w:b/>
                <w:sz w:val="16"/>
                <w:szCs w:val="16"/>
              </w:rPr>
            </w:pPr>
          </w:p>
        </w:tc>
      </w:tr>
      <w:tr w:rsidR="00F72B54" w:rsidRPr="00FE5083" w14:paraId="62F17FC9" w14:textId="77777777" w:rsidTr="00D22775">
        <w:trPr>
          <w:gridAfter w:val="2"/>
          <w:wAfter w:w="3348" w:type="dxa"/>
          <w:trHeight w:val="504"/>
        </w:trPr>
        <w:tc>
          <w:tcPr>
            <w:tcW w:w="470" w:type="dxa"/>
          </w:tcPr>
          <w:p w14:paraId="4E55549E" w14:textId="6F7D3522"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16</w:t>
            </w:r>
          </w:p>
        </w:tc>
        <w:tc>
          <w:tcPr>
            <w:tcW w:w="3390" w:type="dxa"/>
          </w:tcPr>
          <w:p w14:paraId="3A9C0A30" w14:textId="316C4F1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CO + 5H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+ 2H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0F3FB6A5" w14:textId="2322007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w:t>
            </w:r>
          </w:p>
        </w:tc>
        <w:tc>
          <w:tcPr>
            <w:tcW w:w="451" w:type="dxa"/>
            <w:tcBorders>
              <w:left w:val="single" w:sz="4" w:space="0" w:color="auto"/>
            </w:tcBorders>
          </w:tcPr>
          <w:p w14:paraId="1A4E9E4D" w14:textId="78BDEE3C"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37</w:t>
            </w:r>
          </w:p>
        </w:tc>
        <w:tc>
          <w:tcPr>
            <w:tcW w:w="3458" w:type="dxa"/>
          </w:tcPr>
          <w:p w14:paraId="551BB8F4"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FeS</w:t>
            </w:r>
            <w:r w:rsidRPr="00AC608C">
              <w:rPr>
                <w:rFonts w:ascii="Calibri" w:hAnsi="Calibri" w:cs="Calibri"/>
                <w:sz w:val="16"/>
                <w:szCs w:val="16"/>
                <w:vertAlign w:val="subscript"/>
              </w:rPr>
              <w:t>2</w:t>
            </w:r>
            <w:r>
              <w:rPr>
                <w:rFonts w:ascii="Calibri" w:hAnsi="Calibri" w:cs="Calibri"/>
                <w:sz w:val="16"/>
                <w:szCs w:val="16"/>
              </w:rPr>
              <w:t xml:space="preserve"> + 8NO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Fe</w:t>
            </w:r>
            <w:r w:rsidRPr="00AC608C">
              <w:rPr>
                <w:rFonts w:ascii="Calibri" w:hAnsi="Calibri" w:cs="Calibri"/>
                <w:sz w:val="16"/>
                <w:szCs w:val="16"/>
                <w:vertAlign w:val="superscript"/>
              </w:rPr>
              <w:t>2+</w:t>
            </w:r>
            <w:r>
              <w:rPr>
                <w:rFonts w:ascii="Calibri" w:hAnsi="Calibri" w:cs="Calibri"/>
                <w:sz w:val="16"/>
                <w:szCs w:val="16"/>
              </w:rPr>
              <w:t xml:space="preserve"> + 2SO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+ 8NO</w:t>
            </w:r>
            <w:r w:rsidRPr="00AC608C">
              <w:rPr>
                <w:rFonts w:ascii="Calibri" w:hAnsi="Calibri" w:cs="Calibri"/>
                <w:sz w:val="16"/>
                <w:szCs w:val="16"/>
                <w:vertAlign w:val="subscript"/>
              </w:rPr>
              <w:t>2</w:t>
            </w:r>
            <w:r w:rsidRPr="00AC608C">
              <w:rPr>
                <w:rFonts w:ascii="Calibri" w:hAnsi="Calibri" w:cs="Calibri"/>
                <w:sz w:val="16"/>
                <w:szCs w:val="16"/>
                <w:vertAlign w:val="superscript"/>
              </w:rPr>
              <w:t>-</w:t>
            </w:r>
            <w:r>
              <w:rPr>
                <w:rFonts w:ascii="Calibri" w:hAnsi="Calibri" w:cs="Calibri"/>
                <w:sz w:val="16"/>
                <w:szCs w:val="16"/>
              </w:rPr>
              <w:t xml:space="preserve"> </w:t>
            </w:r>
          </w:p>
        </w:tc>
        <w:tc>
          <w:tcPr>
            <w:tcW w:w="698" w:type="dxa"/>
            <w:tcBorders>
              <w:right w:val="single" w:sz="4" w:space="0" w:color="auto"/>
            </w:tcBorders>
          </w:tcPr>
          <w:p w14:paraId="23933F5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16</w:t>
            </w:r>
          </w:p>
        </w:tc>
      </w:tr>
      <w:tr w:rsidR="00F72B54" w:rsidRPr="00FE5083" w14:paraId="10478825" w14:textId="77777777" w:rsidTr="00D22775">
        <w:trPr>
          <w:gridAfter w:val="2"/>
          <w:wAfter w:w="3348" w:type="dxa"/>
          <w:trHeight w:val="477"/>
        </w:trPr>
        <w:tc>
          <w:tcPr>
            <w:tcW w:w="4625" w:type="dxa"/>
            <w:gridSpan w:val="3"/>
            <w:tcBorders>
              <w:right w:val="single" w:sz="4" w:space="0" w:color="auto"/>
            </w:tcBorders>
            <w:shd w:val="clear" w:color="auto" w:fill="BFBFBF" w:themeFill="background1" w:themeFillShade="BF"/>
          </w:tcPr>
          <w:p w14:paraId="69C9BC9E" w14:textId="1B650FBD" w:rsidR="00F72B54" w:rsidRPr="001019BB" w:rsidRDefault="00F72B54" w:rsidP="00F72B54">
            <w:pPr>
              <w:spacing w:afterLines="40" w:after="96"/>
              <w:rPr>
                <w:rFonts w:ascii="Calibri" w:hAnsi="Calibri" w:cs="Calibri"/>
                <w:sz w:val="16"/>
                <w:szCs w:val="16"/>
              </w:rPr>
            </w:pPr>
            <w:r>
              <w:rPr>
                <w:rFonts w:ascii="Calibri" w:hAnsi="Calibri" w:cs="Calibri"/>
                <w:b/>
                <w:sz w:val="16"/>
                <w:szCs w:val="16"/>
              </w:rPr>
              <w:t>Gypsum as electron acceptor</w:t>
            </w:r>
          </w:p>
        </w:tc>
        <w:tc>
          <w:tcPr>
            <w:tcW w:w="451" w:type="dxa"/>
            <w:tcBorders>
              <w:left w:val="single" w:sz="4" w:space="0" w:color="auto"/>
            </w:tcBorders>
          </w:tcPr>
          <w:p w14:paraId="7B55DACD" w14:textId="4BF6085F"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38</w:t>
            </w:r>
          </w:p>
        </w:tc>
        <w:tc>
          <w:tcPr>
            <w:tcW w:w="3458" w:type="dxa"/>
          </w:tcPr>
          <w:p w14:paraId="27B7EFC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FeS</w:t>
            </w:r>
            <w:r w:rsidRPr="00AC608C">
              <w:rPr>
                <w:rFonts w:ascii="Calibri" w:hAnsi="Calibri" w:cs="Calibri"/>
                <w:sz w:val="16"/>
                <w:szCs w:val="16"/>
                <w:vertAlign w:val="subscript"/>
              </w:rPr>
              <w:t>2</w:t>
            </w:r>
            <w:r>
              <w:rPr>
                <w:rFonts w:ascii="Calibri" w:hAnsi="Calibri" w:cs="Calibri"/>
                <w:sz w:val="16"/>
                <w:szCs w:val="16"/>
              </w:rPr>
              <w:t>+ 2HCO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+ 2H</w:t>
            </w:r>
            <w:r w:rsidRPr="00AC608C">
              <w:rPr>
                <w:rFonts w:ascii="Calibri" w:hAnsi="Calibri" w:cs="Calibri"/>
                <w:sz w:val="16"/>
                <w:szCs w:val="16"/>
                <w:vertAlign w:val="subscript"/>
              </w:rPr>
              <w:t>2</w:t>
            </w:r>
            <w:r>
              <w:rPr>
                <w:rFonts w:ascii="Calibri" w:hAnsi="Calibri" w:cs="Calibri"/>
                <w:sz w:val="16"/>
                <w:szCs w:val="16"/>
              </w:rPr>
              <w:t>O + 2H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Fe</w:t>
            </w:r>
            <w:r w:rsidRPr="00AC608C">
              <w:rPr>
                <w:rFonts w:ascii="Calibri" w:hAnsi="Calibri" w:cs="Calibri"/>
                <w:sz w:val="16"/>
                <w:szCs w:val="16"/>
                <w:vertAlign w:val="superscript"/>
              </w:rPr>
              <w:t>2+</w:t>
            </w:r>
            <w:r>
              <w:rPr>
                <w:rFonts w:ascii="Calibri" w:hAnsi="Calibri" w:cs="Calibri"/>
                <w:sz w:val="16"/>
                <w:szCs w:val="16"/>
              </w:rPr>
              <w:t xml:space="preserve"> + 2SO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+ 2CH</w:t>
            </w:r>
            <w:r w:rsidRPr="00AC608C">
              <w:rPr>
                <w:rFonts w:ascii="Calibri" w:hAnsi="Calibri" w:cs="Calibri"/>
                <w:sz w:val="16"/>
                <w:szCs w:val="16"/>
                <w:vertAlign w:val="subscript"/>
              </w:rPr>
              <w:t>4</w:t>
            </w:r>
          </w:p>
        </w:tc>
        <w:tc>
          <w:tcPr>
            <w:tcW w:w="698" w:type="dxa"/>
            <w:tcBorders>
              <w:right w:val="single" w:sz="4" w:space="0" w:color="auto"/>
            </w:tcBorders>
          </w:tcPr>
          <w:p w14:paraId="567637CD"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16</w:t>
            </w:r>
          </w:p>
        </w:tc>
      </w:tr>
      <w:tr w:rsidR="00F72B54" w:rsidRPr="00FE5083" w14:paraId="2D831E15" w14:textId="77777777" w:rsidTr="00D22775">
        <w:trPr>
          <w:gridAfter w:val="2"/>
          <w:wAfter w:w="3348" w:type="dxa"/>
          <w:trHeight w:val="477"/>
        </w:trPr>
        <w:tc>
          <w:tcPr>
            <w:tcW w:w="470" w:type="dxa"/>
          </w:tcPr>
          <w:p w14:paraId="106087C5" w14:textId="2F81157F" w:rsidR="00F72B54" w:rsidRDefault="00F72B54" w:rsidP="00F72B54">
            <w:pPr>
              <w:spacing w:afterLines="40" w:after="96"/>
              <w:rPr>
                <w:rFonts w:ascii="Calibri" w:hAnsi="Calibri" w:cs="Calibri"/>
                <w:sz w:val="16"/>
                <w:szCs w:val="16"/>
              </w:rPr>
            </w:pPr>
            <w:r>
              <w:rPr>
                <w:rFonts w:ascii="Calibri" w:hAnsi="Calibri" w:cs="Calibri"/>
                <w:sz w:val="16"/>
                <w:szCs w:val="16"/>
              </w:rPr>
              <w:t>17</w:t>
            </w:r>
          </w:p>
        </w:tc>
        <w:tc>
          <w:tcPr>
            <w:tcW w:w="3390" w:type="dxa"/>
          </w:tcPr>
          <w:p w14:paraId="62454996" w14:textId="06228514" w:rsidR="00F72B54"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+ 4H</w:t>
            </w:r>
            <w:r w:rsidRPr="00AC608C">
              <w:rPr>
                <w:rFonts w:ascii="Calibri" w:hAnsi="Calibri" w:cs="Calibri"/>
                <w:sz w:val="16"/>
                <w:szCs w:val="16"/>
                <w:vertAlign w:val="subscript"/>
              </w:rPr>
              <w:t>2</w:t>
            </w:r>
            <w:r>
              <w:rPr>
                <w:rFonts w:ascii="Calibri" w:hAnsi="Calibri" w:cs="Calibri"/>
                <w:sz w:val="16"/>
                <w:szCs w:val="16"/>
              </w:rPr>
              <w:t xml:space="preserve"> + 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HS</w:t>
            </w:r>
            <w:r w:rsidRPr="00AC608C">
              <w:rPr>
                <w:rFonts w:ascii="Calibri" w:hAnsi="Calibri" w:cs="Calibri"/>
                <w:sz w:val="16"/>
                <w:szCs w:val="16"/>
                <w:vertAlign w:val="superscript"/>
              </w:rPr>
              <w:t xml:space="preserve">- </w:t>
            </w:r>
            <w:r>
              <w:rPr>
                <w:rFonts w:ascii="Calibri" w:hAnsi="Calibri" w:cs="Calibri"/>
                <w:sz w:val="16"/>
                <w:szCs w:val="16"/>
              </w:rPr>
              <w:t>+ Ca</w:t>
            </w:r>
            <w:r w:rsidRPr="00AC608C">
              <w:rPr>
                <w:rFonts w:ascii="Calibri" w:hAnsi="Calibri" w:cs="Calibri"/>
                <w:sz w:val="16"/>
                <w:szCs w:val="16"/>
                <w:vertAlign w:val="superscript"/>
              </w:rPr>
              <w:t>2+</w:t>
            </w:r>
            <w:r>
              <w:rPr>
                <w:rFonts w:ascii="Calibri" w:hAnsi="Calibri" w:cs="Calibri"/>
                <w:sz w:val="16"/>
                <w:szCs w:val="16"/>
              </w:rPr>
              <w:t xml:space="preserve"> + 6H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1724E21A" w14:textId="7557FEDE" w:rsidR="00F72B54" w:rsidRDefault="00F72B54" w:rsidP="00F72B54">
            <w:pPr>
              <w:spacing w:afterLines="40" w:after="96"/>
              <w:rPr>
                <w:rFonts w:ascii="Calibri" w:hAnsi="Calibri" w:cs="Calibri"/>
                <w:sz w:val="16"/>
                <w:szCs w:val="16"/>
              </w:rPr>
            </w:pPr>
            <w:r>
              <w:rPr>
                <w:rFonts w:ascii="Calibri" w:hAnsi="Calibri" w:cs="Calibri"/>
                <w:sz w:val="16"/>
                <w:szCs w:val="16"/>
              </w:rPr>
              <w:t>8</w:t>
            </w:r>
          </w:p>
        </w:tc>
        <w:tc>
          <w:tcPr>
            <w:tcW w:w="451" w:type="dxa"/>
            <w:tcBorders>
              <w:left w:val="single" w:sz="4" w:space="0" w:color="auto"/>
            </w:tcBorders>
          </w:tcPr>
          <w:p w14:paraId="7D02B46B" w14:textId="3735CC4B" w:rsidR="00F72B54" w:rsidRDefault="00F72B54" w:rsidP="00F72B54">
            <w:pPr>
              <w:spacing w:afterLines="40" w:after="96"/>
              <w:rPr>
                <w:rFonts w:ascii="Calibri" w:hAnsi="Calibri" w:cs="Calibri"/>
                <w:sz w:val="16"/>
                <w:szCs w:val="16"/>
              </w:rPr>
            </w:pPr>
            <w:r>
              <w:rPr>
                <w:rFonts w:ascii="Calibri" w:hAnsi="Calibri" w:cs="Calibri"/>
                <w:sz w:val="16"/>
                <w:szCs w:val="16"/>
              </w:rPr>
              <w:t>39</w:t>
            </w:r>
          </w:p>
        </w:tc>
        <w:tc>
          <w:tcPr>
            <w:tcW w:w="3458" w:type="dxa"/>
          </w:tcPr>
          <w:p w14:paraId="6BD056D1" w14:textId="2F1EB0FB" w:rsidR="00F72B54" w:rsidRDefault="00BD1A78" w:rsidP="00F72B54">
            <w:pPr>
              <w:spacing w:afterLines="40" w:after="96"/>
              <w:rPr>
                <w:rFonts w:ascii="Calibri" w:hAnsi="Calibri" w:cs="Calibri"/>
                <w:sz w:val="16"/>
                <w:szCs w:val="16"/>
              </w:rPr>
            </w:pPr>
            <w:r>
              <w:rPr>
                <w:rFonts w:ascii="Calibri" w:hAnsi="Calibri" w:cs="Calibri"/>
                <w:sz w:val="16"/>
                <w:szCs w:val="16"/>
              </w:rPr>
              <w:t>3FeS</w:t>
            </w:r>
            <w:r w:rsidRPr="00AC608C">
              <w:rPr>
                <w:rFonts w:ascii="Calibri" w:hAnsi="Calibri" w:cs="Calibri"/>
                <w:sz w:val="16"/>
                <w:szCs w:val="16"/>
                <w:vertAlign w:val="subscript"/>
              </w:rPr>
              <w:t>2</w:t>
            </w:r>
            <w:r>
              <w:rPr>
                <w:rFonts w:ascii="Calibri" w:hAnsi="Calibri" w:cs="Calibri"/>
                <w:sz w:val="16"/>
                <w:szCs w:val="16"/>
              </w:rPr>
              <w:t xml:space="preserve"> + 8CO + 16H</w:t>
            </w:r>
            <w:r w:rsidRPr="00AC608C">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+ 6SO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+ 8CH</w:t>
            </w:r>
            <w:r w:rsidRPr="00AC608C">
              <w:rPr>
                <w:rFonts w:ascii="Calibri" w:hAnsi="Calibri" w:cs="Calibri"/>
                <w:sz w:val="16"/>
                <w:szCs w:val="16"/>
                <w:vertAlign w:val="subscript"/>
              </w:rPr>
              <w:t>4</w:t>
            </w:r>
          </w:p>
        </w:tc>
        <w:tc>
          <w:tcPr>
            <w:tcW w:w="698" w:type="dxa"/>
            <w:tcBorders>
              <w:right w:val="single" w:sz="4" w:space="0" w:color="auto"/>
            </w:tcBorders>
          </w:tcPr>
          <w:p w14:paraId="329F8A23" w14:textId="6D85EBD8" w:rsidR="00F72B54" w:rsidRDefault="00BD1A78" w:rsidP="00F72B54">
            <w:pPr>
              <w:spacing w:afterLines="40" w:after="96"/>
              <w:rPr>
                <w:rFonts w:ascii="Calibri" w:hAnsi="Calibri" w:cs="Calibri"/>
                <w:sz w:val="16"/>
                <w:szCs w:val="16"/>
              </w:rPr>
            </w:pPr>
            <w:r>
              <w:rPr>
                <w:rFonts w:ascii="Calibri" w:hAnsi="Calibri" w:cs="Calibri"/>
                <w:sz w:val="16"/>
                <w:szCs w:val="16"/>
              </w:rPr>
              <w:t>48</w:t>
            </w:r>
          </w:p>
        </w:tc>
      </w:tr>
      <w:tr w:rsidR="00F72B54" w:rsidRPr="00FE5083" w14:paraId="3D3FD08D" w14:textId="77777777" w:rsidTr="00D22775">
        <w:trPr>
          <w:gridAfter w:val="2"/>
          <w:wAfter w:w="3348" w:type="dxa"/>
          <w:trHeight w:val="288"/>
        </w:trPr>
        <w:tc>
          <w:tcPr>
            <w:tcW w:w="470" w:type="dxa"/>
            <w:shd w:val="clear" w:color="auto" w:fill="auto"/>
          </w:tcPr>
          <w:p w14:paraId="0A12E883" w14:textId="4BD98A1A" w:rsidR="00F72B54" w:rsidRPr="001019BB" w:rsidRDefault="00F72B54" w:rsidP="00F72B54">
            <w:pPr>
              <w:spacing w:afterLines="40" w:after="96"/>
              <w:rPr>
                <w:rFonts w:ascii="Calibri" w:hAnsi="Calibri" w:cs="Calibri"/>
                <w:b/>
                <w:sz w:val="16"/>
                <w:szCs w:val="16"/>
              </w:rPr>
            </w:pPr>
            <w:r>
              <w:rPr>
                <w:rFonts w:ascii="Calibri" w:hAnsi="Calibri" w:cs="Calibri"/>
                <w:sz w:val="16"/>
                <w:szCs w:val="16"/>
              </w:rPr>
              <w:t>18</w:t>
            </w:r>
          </w:p>
        </w:tc>
        <w:tc>
          <w:tcPr>
            <w:tcW w:w="3390" w:type="dxa"/>
            <w:shd w:val="clear" w:color="auto" w:fill="auto"/>
          </w:tcPr>
          <w:p w14:paraId="126E9188" w14:textId="7393E03C" w:rsidR="00F72B54" w:rsidRPr="001019BB" w:rsidRDefault="00F72B54" w:rsidP="00F72B54">
            <w:pPr>
              <w:spacing w:afterLines="40" w:after="96"/>
              <w:rPr>
                <w:rFonts w:ascii="Calibri" w:hAnsi="Calibri" w:cs="Calibri"/>
                <w:b/>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+ 3HS</w:t>
            </w:r>
            <w:r w:rsidRPr="00AC608C">
              <w:rPr>
                <w:rFonts w:ascii="Calibri" w:hAnsi="Calibri" w:cs="Calibri"/>
                <w:sz w:val="16"/>
                <w:szCs w:val="16"/>
                <w:vertAlign w:val="superscript"/>
              </w:rPr>
              <w:t>-</w:t>
            </w:r>
            <w:r>
              <w:rPr>
                <w:rFonts w:ascii="Calibri" w:hAnsi="Calibri" w:cs="Calibri"/>
                <w:sz w:val="16"/>
                <w:szCs w:val="16"/>
              </w:rPr>
              <w:t xml:space="preserve"> + 5H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S</w:t>
            </w:r>
            <w:r w:rsidRPr="00AC608C">
              <w:rPr>
                <w:rFonts w:ascii="Calibri" w:hAnsi="Calibri" w:cs="Calibri"/>
                <w:sz w:val="16"/>
                <w:szCs w:val="16"/>
                <w:vertAlign w:val="superscript"/>
              </w:rPr>
              <w:t>0</w:t>
            </w:r>
            <w:r>
              <w:rPr>
                <w:rFonts w:ascii="Calibri" w:hAnsi="Calibri" w:cs="Calibri"/>
                <w:sz w:val="16"/>
                <w:szCs w:val="16"/>
              </w:rPr>
              <w:t xml:space="preserve"> + Ca</w:t>
            </w:r>
            <w:r w:rsidRPr="00AC608C">
              <w:rPr>
                <w:rFonts w:ascii="Calibri" w:hAnsi="Calibri" w:cs="Calibri"/>
                <w:sz w:val="16"/>
                <w:szCs w:val="16"/>
                <w:vertAlign w:val="superscript"/>
              </w:rPr>
              <w:t>2+</w:t>
            </w:r>
            <w:r>
              <w:rPr>
                <w:rFonts w:ascii="Calibri" w:hAnsi="Calibri" w:cs="Calibri"/>
                <w:sz w:val="16"/>
                <w:szCs w:val="16"/>
              </w:rPr>
              <w:t xml:space="preserve"> + 6H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shd w:val="clear" w:color="auto" w:fill="auto"/>
          </w:tcPr>
          <w:p w14:paraId="233EB0A9" w14:textId="0B0E4101" w:rsidR="00F72B54" w:rsidRPr="001019BB" w:rsidRDefault="00F72B54" w:rsidP="00F72B54">
            <w:pPr>
              <w:spacing w:afterLines="40" w:after="96"/>
              <w:rPr>
                <w:rFonts w:ascii="Calibri" w:hAnsi="Calibri" w:cs="Calibri"/>
                <w:b/>
                <w:sz w:val="16"/>
                <w:szCs w:val="16"/>
              </w:rPr>
            </w:pPr>
            <w:r>
              <w:rPr>
                <w:rFonts w:ascii="Calibri" w:hAnsi="Calibri" w:cs="Calibri"/>
                <w:sz w:val="16"/>
                <w:szCs w:val="16"/>
              </w:rPr>
              <w:t>8</w:t>
            </w:r>
          </w:p>
        </w:tc>
        <w:tc>
          <w:tcPr>
            <w:tcW w:w="4607" w:type="dxa"/>
            <w:gridSpan w:val="3"/>
            <w:vMerge w:val="restart"/>
            <w:tcBorders>
              <w:left w:val="single" w:sz="4" w:space="0" w:color="auto"/>
              <w:right w:val="single" w:sz="4" w:space="0" w:color="auto"/>
            </w:tcBorders>
          </w:tcPr>
          <w:p w14:paraId="370C063B" w14:textId="5E0B2275" w:rsidR="00F72B54" w:rsidRDefault="00F72B54" w:rsidP="00F72B54">
            <w:pPr>
              <w:spacing w:afterLines="40" w:after="96"/>
              <w:rPr>
                <w:rFonts w:ascii="Calibri" w:hAnsi="Calibri" w:cs="Calibri"/>
                <w:sz w:val="16"/>
                <w:szCs w:val="16"/>
              </w:rPr>
            </w:pPr>
            <w:r>
              <w:rPr>
                <w:rFonts w:ascii="Calibri" w:hAnsi="Calibri" w:cs="Calibri"/>
                <w:sz w:val="16"/>
                <w:szCs w:val="16"/>
              </w:rPr>
              <w:t xml:space="preserve"> * Aqueous forms were used for H2, CO, and CH4 </w:t>
            </w:r>
          </w:p>
          <w:p w14:paraId="7E6CB239" w14:textId="77777777" w:rsidR="00F72B54" w:rsidRDefault="00F72B54" w:rsidP="00F72B54">
            <w:pPr>
              <w:spacing w:afterLines="40" w:after="96"/>
              <w:rPr>
                <w:ins w:id="519" w:author="Caitlin Page Casar" w:date="2019-07-16T21:39:00Z"/>
                <w:rFonts w:ascii="Calibri" w:hAnsi="Calibri" w:cs="Calibri"/>
                <w:sz w:val="16"/>
                <w:szCs w:val="16"/>
              </w:rPr>
            </w:pPr>
            <w:r>
              <w:rPr>
                <w:rFonts w:ascii="Calibri" w:hAnsi="Calibri" w:cs="Calibri"/>
                <w:sz w:val="16"/>
                <w:szCs w:val="16"/>
              </w:rPr>
              <w:t>**</w:t>
            </w:r>
            <w:proofErr w:type="spellStart"/>
            <w:r>
              <w:rPr>
                <w:rFonts w:ascii="Calibri" w:hAnsi="Calibri" w:cs="Calibri"/>
                <w:sz w:val="16"/>
                <w:szCs w:val="16"/>
              </w:rPr>
              <w:t>FeOOH</w:t>
            </w:r>
            <w:proofErr w:type="spellEnd"/>
            <w:r>
              <w:rPr>
                <w:rFonts w:ascii="Calibri" w:hAnsi="Calibri" w:cs="Calibri"/>
                <w:sz w:val="16"/>
                <w:szCs w:val="16"/>
              </w:rPr>
              <w:t xml:space="preserve"> and </w:t>
            </w:r>
            <w:proofErr w:type="spellStart"/>
            <w:r>
              <w:rPr>
                <w:rFonts w:ascii="Calibri" w:hAnsi="Calibri" w:cs="Calibri"/>
                <w:sz w:val="16"/>
                <w:szCs w:val="16"/>
              </w:rPr>
              <w:t>MnOOH</w:t>
            </w:r>
            <w:proofErr w:type="spellEnd"/>
            <w:r>
              <w:rPr>
                <w:rFonts w:ascii="Calibri" w:hAnsi="Calibri" w:cs="Calibri"/>
                <w:sz w:val="16"/>
                <w:szCs w:val="16"/>
              </w:rPr>
              <w:t xml:space="preserve"> are ferrihydrite and manganite, respectively</w:t>
            </w:r>
          </w:p>
          <w:p w14:paraId="6357E02C" w14:textId="2677DE3A" w:rsidR="00B65986" w:rsidRPr="00B65986" w:rsidRDefault="00B65986" w:rsidP="00F72B54">
            <w:pPr>
              <w:spacing w:afterLines="40" w:after="96"/>
              <w:rPr>
                <w:rFonts w:ascii="Calibri" w:hAnsi="Calibri" w:cs="Calibri"/>
                <w:sz w:val="16"/>
                <w:szCs w:val="16"/>
              </w:rPr>
            </w:pPr>
            <w:ins w:id="520" w:author="Caitlin Page Casar" w:date="2019-07-16T21:39:00Z">
              <w:r w:rsidRPr="00B65986">
                <w:rPr>
                  <w:rFonts w:ascii="Calibri" w:hAnsi="Calibri" w:cs="Calibri"/>
                  <w:sz w:val="16"/>
                  <w:szCs w:val="16"/>
                </w:rPr>
                <w:t>***</w:t>
              </w:r>
              <w:r w:rsidRPr="00B65986">
                <w:rPr>
                  <w:rFonts w:ascii="TimesNewRomanPSMT" w:hAnsi="TimesNewRomanPSMT"/>
                  <w:sz w:val="16"/>
                  <w:szCs w:val="16"/>
                  <w:rPrChange w:id="521" w:author="Caitlin Page Casar" w:date="2019-07-16T21:39:00Z">
                    <w:rPr>
                      <w:rFonts w:ascii="TimesNewRomanPSMT" w:hAnsi="TimesNewRomanPSMT"/>
                      <w:sz w:val="22"/>
                      <w:szCs w:val="22"/>
                    </w:rPr>
                  </w:rPrChange>
                </w:rPr>
                <w:t xml:space="preserve"> DOC concentrations </w:t>
              </w:r>
            </w:ins>
            <w:ins w:id="522" w:author="Caitlin Page Casar" w:date="2019-07-16T21:40:00Z">
              <w:r>
                <w:rPr>
                  <w:rFonts w:ascii="TimesNewRomanPSMT" w:hAnsi="TimesNewRomanPSMT"/>
                  <w:sz w:val="16"/>
                  <w:szCs w:val="16"/>
                </w:rPr>
                <w:t>were used to estimate acetate</w:t>
              </w:r>
            </w:ins>
            <w:ins w:id="523" w:author="Caitlin Page Casar" w:date="2019-07-16T21:39:00Z">
              <w:r w:rsidRPr="00B65986">
                <w:rPr>
                  <w:rFonts w:ascii="TimesNewRomanPSMT" w:hAnsi="TimesNewRomanPSMT"/>
                  <w:sz w:val="16"/>
                  <w:szCs w:val="16"/>
                  <w:rPrChange w:id="524" w:author="Caitlin Page Casar" w:date="2019-07-16T21:39:00Z">
                    <w:rPr>
                      <w:rFonts w:ascii="TimesNewRomanPSMT" w:hAnsi="TimesNewRomanPSMT"/>
                      <w:sz w:val="22"/>
                      <w:szCs w:val="22"/>
                    </w:rPr>
                  </w:rPrChange>
                </w:rPr>
                <w:t>.</w:t>
              </w:r>
            </w:ins>
          </w:p>
        </w:tc>
      </w:tr>
      <w:tr w:rsidR="00F72B54" w:rsidRPr="00FE5083" w14:paraId="5127B7EF" w14:textId="77777777" w:rsidTr="00D22775">
        <w:trPr>
          <w:gridAfter w:val="2"/>
          <w:wAfter w:w="3348" w:type="dxa"/>
        </w:trPr>
        <w:tc>
          <w:tcPr>
            <w:tcW w:w="470" w:type="dxa"/>
          </w:tcPr>
          <w:p w14:paraId="54307F86" w14:textId="3CE089B9"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19</w:t>
            </w:r>
          </w:p>
        </w:tc>
        <w:tc>
          <w:tcPr>
            <w:tcW w:w="3390" w:type="dxa"/>
          </w:tcPr>
          <w:p w14:paraId="63990A66" w14:textId="0D10473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 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w:t>
            </w:r>
            <w:r w:rsidRPr="00FE5083">
              <w:rPr>
                <w:rFonts w:ascii="Calibri" w:hAnsi="Calibri" w:cs="Calibri"/>
                <w:sz w:val="16"/>
                <w:szCs w:val="16"/>
              </w:rPr>
              <w:t>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3HS</w:t>
            </w:r>
            <w:r w:rsidRPr="00AC608C">
              <w:rPr>
                <w:rFonts w:ascii="Calibri" w:hAnsi="Calibri" w:cs="Calibri"/>
                <w:sz w:val="16"/>
                <w:szCs w:val="16"/>
                <w:vertAlign w:val="superscript"/>
              </w:rPr>
              <w:t>-</w:t>
            </w:r>
            <w:r>
              <w:rPr>
                <w:rFonts w:ascii="Calibri" w:hAnsi="Calibri" w:cs="Calibri"/>
                <w:sz w:val="16"/>
                <w:szCs w:val="16"/>
              </w:rPr>
              <w:t xml:space="preserve"> + 4NO</w:t>
            </w:r>
            <w:r w:rsidRPr="00AC608C">
              <w:rPr>
                <w:rFonts w:ascii="Calibri" w:hAnsi="Calibri" w:cs="Calibri"/>
                <w:sz w:val="16"/>
                <w:szCs w:val="16"/>
                <w:vertAlign w:val="subscript"/>
              </w:rPr>
              <w:t>2</w:t>
            </w:r>
            <w:r w:rsidRPr="00AC608C">
              <w:rPr>
                <w:rFonts w:ascii="Calibri" w:hAnsi="Calibri" w:cs="Calibri"/>
                <w:sz w:val="16"/>
                <w:szCs w:val="16"/>
                <w:vertAlign w:val="superscript"/>
              </w:rPr>
              <w:t>-</w:t>
            </w:r>
            <w:r>
              <w:rPr>
                <w:rFonts w:ascii="Calibri" w:hAnsi="Calibri" w:cs="Calibri"/>
                <w:sz w:val="16"/>
                <w:szCs w:val="16"/>
              </w:rPr>
              <w:t xml:space="preserve"> + 3Ca</w:t>
            </w:r>
            <w:r w:rsidRPr="00AC608C">
              <w:rPr>
                <w:rFonts w:ascii="Calibri" w:hAnsi="Calibri" w:cs="Calibri"/>
                <w:sz w:val="16"/>
                <w:szCs w:val="16"/>
                <w:vertAlign w:val="superscript"/>
              </w:rPr>
              <w:t>2+</w:t>
            </w:r>
            <w:r>
              <w:rPr>
                <w:rFonts w:ascii="Calibri" w:hAnsi="Calibri" w:cs="Calibri"/>
                <w:sz w:val="16"/>
                <w:szCs w:val="16"/>
              </w:rPr>
              <w:t xml:space="preserve"> + 10H</w:t>
            </w:r>
            <w:r w:rsidRPr="00AC608C">
              <w:rPr>
                <w:rFonts w:ascii="Calibri" w:hAnsi="Calibri" w:cs="Calibri"/>
                <w:sz w:val="16"/>
                <w:szCs w:val="16"/>
                <w:vertAlign w:val="subscript"/>
              </w:rPr>
              <w:t>2</w:t>
            </w:r>
            <w:r>
              <w:rPr>
                <w:rFonts w:ascii="Calibri" w:hAnsi="Calibri" w:cs="Calibri"/>
                <w:sz w:val="16"/>
                <w:szCs w:val="16"/>
              </w:rPr>
              <w:t>O + 5H</w:t>
            </w:r>
            <w:r w:rsidRPr="00AC608C">
              <w:rPr>
                <w:rFonts w:ascii="Calibri" w:hAnsi="Calibri" w:cs="Calibri"/>
                <w:sz w:val="16"/>
                <w:szCs w:val="16"/>
                <w:vertAlign w:val="superscript"/>
              </w:rPr>
              <w:t>+</w:t>
            </w:r>
          </w:p>
        </w:tc>
        <w:tc>
          <w:tcPr>
            <w:tcW w:w="765" w:type="dxa"/>
            <w:tcBorders>
              <w:right w:val="single" w:sz="4" w:space="0" w:color="auto"/>
            </w:tcBorders>
          </w:tcPr>
          <w:p w14:paraId="0130D947" w14:textId="4487D32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24</w:t>
            </w:r>
          </w:p>
        </w:tc>
        <w:tc>
          <w:tcPr>
            <w:tcW w:w="4607" w:type="dxa"/>
            <w:gridSpan w:val="3"/>
            <w:vMerge/>
            <w:tcBorders>
              <w:left w:val="single" w:sz="4" w:space="0" w:color="auto"/>
              <w:right w:val="single" w:sz="4" w:space="0" w:color="auto"/>
            </w:tcBorders>
          </w:tcPr>
          <w:p w14:paraId="4A0C33B0" w14:textId="77777777" w:rsidR="00F72B54" w:rsidRPr="001019BB" w:rsidRDefault="00F72B54" w:rsidP="00F72B54">
            <w:pPr>
              <w:spacing w:afterLines="40" w:after="96"/>
              <w:rPr>
                <w:rFonts w:ascii="Calibri" w:hAnsi="Calibri" w:cs="Calibri"/>
                <w:sz w:val="16"/>
                <w:szCs w:val="16"/>
              </w:rPr>
            </w:pPr>
          </w:p>
        </w:tc>
      </w:tr>
      <w:tr w:rsidR="00F72B54" w:rsidRPr="00FE5083" w14:paraId="55FB71BB" w14:textId="77777777" w:rsidTr="00D22775">
        <w:trPr>
          <w:gridAfter w:val="2"/>
          <w:wAfter w:w="3348" w:type="dxa"/>
        </w:trPr>
        <w:tc>
          <w:tcPr>
            <w:tcW w:w="470" w:type="dxa"/>
          </w:tcPr>
          <w:p w14:paraId="7BC83EB0" w14:textId="29BB78E6"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20</w:t>
            </w:r>
          </w:p>
        </w:tc>
        <w:tc>
          <w:tcPr>
            <w:tcW w:w="3390" w:type="dxa"/>
          </w:tcPr>
          <w:p w14:paraId="4C19D13C" w14:textId="1819D63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CH</w:t>
            </w:r>
            <w:r w:rsidRPr="00AC608C">
              <w:rPr>
                <w:rFonts w:ascii="Calibri" w:hAnsi="Calibri" w:cs="Calibri"/>
                <w:sz w:val="16"/>
                <w:szCs w:val="16"/>
                <w:vertAlign w:val="subscript"/>
              </w:rPr>
              <w:t>4</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HS</w:t>
            </w:r>
            <w:r w:rsidRPr="00AC608C">
              <w:rPr>
                <w:rFonts w:ascii="Calibri" w:hAnsi="Calibri" w:cs="Calibri"/>
                <w:sz w:val="16"/>
                <w:szCs w:val="16"/>
                <w:vertAlign w:val="superscript"/>
              </w:rPr>
              <w:t>-</w:t>
            </w:r>
            <w:r>
              <w:rPr>
                <w:rFonts w:ascii="Calibri" w:hAnsi="Calibri" w:cs="Calibri"/>
                <w:sz w:val="16"/>
                <w:szCs w:val="16"/>
              </w:rPr>
              <w:t xml:space="preserve"> + Ca</w:t>
            </w:r>
            <w:r w:rsidRPr="00AC608C">
              <w:rPr>
                <w:rFonts w:ascii="Calibri" w:hAnsi="Calibri" w:cs="Calibri"/>
                <w:sz w:val="16"/>
                <w:szCs w:val="16"/>
                <w:vertAlign w:val="superscript"/>
              </w:rPr>
              <w:t>2+</w:t>
            </w:r>
            <w:r>
              <w:rPr>
                <w:rFonts w:ascii="Calibri" w:hAnsi="Calibri" w:cs="Calibri"/>
                <w:sz w:val="16"/>
                <w:szCs w:val="16"/>
              </w:rPr>
              <w:t xml:space="preserve"> + 3H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157CC8D6" w14:textId="323BBA79"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c>
          <w:tcPr>
            <w:tcW w:w="4607" w:type="dxa"/>
            <w:gridSpan w:val="3"/>
            <w:vMerge/>
            <w:tcBorders>
              <w:left w:val="single" w:sz="4" w:space="0" w:color="auto"/>
              <w:right w:val="single" w:sz="4" w:space="0" w:color="auto"/>
            </w:tcBorders>
          </w:tcPr>
          <w:p w14:paraId="6F316BA4" w14:textId="77777777" w:rsidR="00F72B54" w:rsidRPr="001019BB" w:rsidRDefault="00F72B54" w:rsidP="00F72B54">
            <w:pPr>
              <w:spacing w:afterLines="40" w:after="96"/>
              <w:rPr>
                <w:rFonts w:ascii="Calibri" w:hAnsi="Calibri" w:cs="Calibri"/>
                <w:sz w:val="16"/>
                <w:szCs w:val="16"/>
              </w:rPr>
            </w:pPr>
          </w:p>
        </w:tc>
      </w:tr>
      <w:tr w:rsidR="00F72B54" w:rsidRPr="00FE5083" w14:paraId="4F81EB52" w14:textId="77777777" w:rsidTr="00D22775">
        <w:trPr>
          <w:gridAfter w:val="2"/>
          <w:wAfter w:w="3348" w:type="dxa"/>
        </w:trPr>
        <w:tc>
          <w:tcPr>
            <w:tcW w:w="470" w:type="dxa"/>
          </w:tcPr>
          <w:p w14:paraId="2A46F637" w14:textId="386D7A2A" w:rsidR="00F72B54" w:rsidRDefault="00F72B54" w:rsidP="00F72B54">
            <w:pPr>
              <w:spacing w:afterLines="40" w:after="96"/>
              <w:rPr>
                <w:rFonts w:ascii="Calibri" w:hAnsi="Calibri" w:cs="Calibri"/>
                <w:sz w:val="16"/>
                <w:szCs w:val="16"/>
              </w:rPr>
            </w:pPr>
            <w:r>
              <w:rPr>
                <w:rFonts w:ascii="Calibri" w:hAnsi="Calibri" w:cs="Calibri"/>
                <w:sz w:val="16"/>
                <w:szCs w:val="16"/>
              </w:rPr>
              <w:t>21</w:t>
            </w:r>
          </w:p>
        </w:tc>
        <w:tc>
          <w:tcPr>
            <w:tcW w:w="3390" w:type="dxa"/>
          </w:tcPr>
          <w:p w14:paraId="7F60694E" w14:textId="5AF47EAA" w:rsidR="00F72B54" w:rsidRPr="001019BB"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+ 8Fe</w:t>
            </w:r>
            <w:r w:rsidRPr="00AC608C">
              <w:rPr>
                <w:rFonts w:ascii="Calibri" w:hAnsi="Calibri" w:cs="Calibri"/>
                <w:sz w:val="16"/>
                <w:szCs w:val="16"/>
                <w:vertAlign w:val="superscript"/>
              </w:rPr>
              <w:t>2+</w:t>
            </w:r>
            <w:r>
              <w:rPr>
                <w:rFonts w:ascii="Calibri" w:hAnsi="Calibri" w:cs="Calibri"/>
                <w:sz w:val="16"/>
                <w:szCs w:val="16"/>
              </w:rPr>
              <w:t xml:space="preserve"> + 10H</w:t>
            </w:r>
            <w:r w:rsidRPr="00AC608C">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HS</w:t>
            </w:r>
            <w:r w:rsidRPr="00AC608C">
              <w:rPr>
                <w:rFonts w:ascii="Calibri" w:hAnsi="Calibri" w:cs="Calibri"/>
                <w:sz w:val="16"/>
                <w:szCs w:val="16"/>
                <w:vertAlign w:val="superscript"/>
              </w:rPr>
              <w:t>-</w:t>
            </w:r>
            <w:r>
              <w:rPr>
                <w:rFonts w:ascii="Calibri" w:hAnsi="Calibri" w:cs="Calibri"/>
                <w:sz w:val="16"/>
                <w:szCs w:val="16"/>
              </w:rPr>
              <w:t xml:space="preserve"> + 8FeOOH + Ca</w:t>
            </w:r>
            <w:r w:rsidRPr="00AC608C">
              <w:rPr>
                <w:rFonts w:ascii="Calibri" w:hAnsi="Calibri" w:cs="Calibri"/>
                <w:sz w:val="16"/>
                <w:szCs w:val="16"/>
                <w:vertAlign w:val="superscript"/>
              </w:rPr>
              <w:t>2+</w:t>
            </w:r>
            <w:r>
              <w:rPr>
                <w:rFonts w:ascii="Calibri" w:hAnsi="Calibri" w:cs="Calibri"/>
                <w:sz w:val="16"/>
                <w:szCs w:val="16"/>
              </w:rPr>
              <w:t xml:space="preserve"> + 15H</w:t>
            </w:r>
            <w:r w:rsidRPr="00AC608C">
              <w:rPr>
                <w:rFonts w:ascii="Calibri" w:hAnsi="Calibri" w:cs="Calibri"/>
                <w:sz w:val="16"/>
                <w:szCs w:val="16"/>
                <w:vertAlign w:val="superscript"/>
              </w:rPr>
              <w:t>+</w:t>
            </w:r>
          </w:p>
        </w:tc>
        <w:tc>
          <w:tcPr>
            <w:tcW w:w="765" w:type="dxa"/>
            <w:tcBorders>
              <w:right w:val="single" w:sz="4" w:space="0" w:color="auto"/>
            </w:tcBorders>
          </w:tcPr>
          <w:p w14:paraId="30B4C08F" w14:textId="70AC1EB0"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c>
          <w:tcPr>
            <w:tcW w:w="451" w:type="dxa"/>
            <w:tcBorders>
              <w:left w:val="single" w:sz="4" w:space="0" w:color="auto"/>
            </w:tcBorders>
          </w:tcPr>
          <w:p w14:paraId="214C0518" w14:textId="77777777" w:rsidR="00F72B54" w:rsidRPr="001019BB" w:rsidRDefault="00F72B54" w:rsidP="00F72B54">
            <w:pPr>
              <w:spacing w:afterLines="40" w:after="96"/>
              <w:rPr>
                <w:rFonts w:ascii="Calibri" w:hAnsi="Calibri" w:cs="Calibri"/>
                <w:sz w:val="16"/>
                <w:szCs w:val="16"/>
              </w:rPr>
            </w:pPr>
          </w:p>
        </w:tc>
        <w:tc>
          <w:tcPr>
            <w:tcW w:w="3458" w:type="dxa"/>
          </w:tcPr>
          <w:p w14:paraId="7C6C26B5" w14:textId="77777777" w:rsidR="00F72B54" w:rsidRPr="001019BB" w:rsidRDefault="00F72B54" w:rsidP="00F72B54">
            <w:pPr>
              <w:spacing w:afterLines="40" w:after="96"/>
              <w:rPr>
                <w:rFonts w:ascii="Calibri" w:hAnsi="Calibri" w:cs="Calibri"/>
                <w:sz w:val="16"/>
                <w:szCs w:val="16"/>
              </w:rPr>
            </w:pPr>
          </w:p>
        </w:tc>
        <w:tc>
          <w:tcPr>
            <w:tcW w:w="698" w:type="dxa"/>
            <w:tcBorders>
              <w:right w:val="single" w:sz="4" w:space="0" w:color="auto"/>
            </w:tcBorders>
          </w:tcPr>
          <w:p w14:paraId="5C15E869" w14:textId="77777777" w:rsidR="00F72B54" w:rsidRPr="001019BB" w:rsidRDefault="00F72B54" w:rsidP="00F72B54">
            <w:pPr>
              <w:spacing w:afterLines="40" w:after="96"/>
              <w:rPr>
                <w:rFonts w:ascii="Calibri" w:hAnsi="Calibri" w:cs="Calibri"/>
                <w:sz w:val="16"/>
                <w:szCs w:val="16"/>
              </w:rPr>
            </w:pPr>
          </w:p>
        </w:tc>
      </w:tr>
      <w:tr w:rsidR="00F72B54" w:rsidRPr="00FE5083" w14:paraId="6C44CD47" w14:textId="77777777" w:rsidTr="00D22775">
        <w:trPr>
          <w:gridAfter w:val="2"/>
          <w:wAfter w:w="3348" w:type="dxa"/>
        </w:trPr>
        <w:tc>
          <w:tcPr>
            <w:tcW w:w="470" w:type="dxa"/>
          </w:tcPr>
          <w:p w14:paraId="462D8733" w14:textId="16224B76" w:rsidR="00F72B54" w:rsidRDefault="00F72B54" w:rsidP="00F72B54">
            <w:pPr>
              <w:spacing w:afterLines="40" w:after="96"/>
              <w:rPr>
                <w:rFonts w:ascii="Calibri" w:hAnsi="Calibri" w:cs="Calibri"/>
                <w:sz w:val="16"/>
                <w:szCs w:val="16"/>
              </w:rPr>
            </w:pPr>
            <w:r>
              <w:rPr>
                <w:rFonts w:ascii="Calibri" w:hAnsi="Calibri" w:cs="Calibri"/>
                <w:sz w:val="16"/>
                <w:szCs w:val="16"/>
              </w:rPr>
              <w:t>22</w:t>
            </w:r>
          </w:p>
        </w:tc>
        <w:tc>
          <w:tcPr>
            <w:tcW w:w="3390" w:type="dxa"/>
          </w:tcPr>
          <w:p w14:paraId="5BA88445" w14:textId="3CB5BBB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+ 4S</w:t>
            </w:r>
            <w:r w:rsidRPr="00AC608C">
              <w:rPr>
                <w:rFonts w:ascii="Calibri" w:hAnsi="Calibri" w:cs="Calibri"/>
                <w:sz w:val="16"/>
                <w:szCs w:val="16"/>
                <w:vertAlign w:val="superscript"/>
              </w:rPr>
              <w:t>0</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4SO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+ 3HS</w:t>
            </w:r>
            <w:r w:rsidRPr="00AC608C">
              <w:rPr>
                <w:rFonts w:ascii="Calibri" w:hAnsi="Calibri" w:cs="Calibri"/>
                <w:sz w:val="16"/>
                <w:szCs w:val="16"/>
                <w:vertAlign w:val="superscript"/>
              </w:rPr>
              <w:t>-</w:t>
            </w:r>
            <w:r>
              <w:rPr>
                <w:rFonts w:ascii="Calibri" w:hAnsi="Calibri" w:cs="Calibri"/>
                <w:sz w:val="16"/>
                <w:szCs w:val="16"/>
              </w:rPr>
              <w:t xml:space="preserve"> + 5H</w:t>
            </w:r>
            <w:r w:rsidRPr="00AC608C">
              <w:rPr>
                <w:rFonts w:ascii="Calibri" w:hAnsi="Calibri" w:cs="Calibri"/>
                <w:sz w:val="16"/>
                <w:szCs w:val="16"/>
                <w:vertAlign w:val="superscript"/>
              </w:rPr>
              <w:t>+</w:t>
            </w:r>
            <w:r>
              <w:rPr>
                <w:rFonts w:ascii="Calibri" w:hAnsi="Calibri" w:cs="Calibri"/>
                <w:sz w:val="16"/>
                <w:szCs w:val="16"/>
              </w:rPr>
              <w:t xml:space="preserve"> + 3Ca</w:t>
            </w:r>
            <w:r w:rsidRPr="00AC608C">
              <w:rPr>
                <w:rFonts w:ascii="Calibri" w:hAnsi="Calibri" w:cs="Calibri"/>
                <w:sz w:val="16"/>
                <w:szCs w:val="16"/>
                <w:vertAlign w:val="superscript"/>
              </w:rPr>
              <w:t>2+</w:t>
            </w:r>
            <w:r>
              <w:rPr>
                <w:rFonts w:ascii="Calibri" w:hAnsi="Calibri" w:cs="Calibri"/>
                <w:sz w:val="16"/>
                <w:szCs w:val="16"/>
              </w:rPr>
              <w:t xml:space="preserve"> + 2H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6AE7359D" w14:textId="22EF511F"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24</w:t>
            </w:r>
          </w:p>
        </w:tc>
        <w:tc>
          <w:tcPr>
            <w:tcW w:w="451" w:type="dxa"/>
            <w:tcBorders>
              <w:left w:val="single" w:sz="4" w:space="0" w:color="auto"/>
            </w:tcBorders>
          </w:tcPr>
          <w:p w14:paraId="4300AD1D" w14:textId="77777777" w:rsidR="00F72B54" w:rsidRPr="001019BB" w:rsidRDefault="00F72B54" w:rsidP="00F72B54">
            <w:pPr>
              <w:spacing w:afterLines="40" w:after="96"/>
              <w:rPr>
                <w:rFonts w:ascii="Calibri" w:hAnsi="Calibri" w:cs="Calibri"/>
                <w:sz w:val="16"/>
                <w:szCs w:val="16"/>
              </w:rPr>
            </w:pPr>
          </w:p>
        </w:tc>
        <w:tc>
          <w:tcPr>
            <w:tcW w:w="3458" w:type="dxa"/>
          </w:tcPr>
          <w:p w14:paraId="0BFE0CBA" w14:textId="77777777" w:rsidR="00F72B54" w:rsidRPr="001019BB" w:rsidRDefault="00F72B54" w:rsidP="00F72B54">
            <w:pPr>
              <w:spacing w:afterLines="40" w:after="96"/>
              <w:rPr>
                <w:rFonts w:ascii="Calibri" w:hAnsi="Calibri" w:cs="Calibri"/>
                <w:sz w:val="16"/>
                <w:szCs w:val="16"/>
              </w:rPr>
            </w:pPr>
          </w:p>
        </w:tc>
        <w:tc>
          <w:tcPr>
            <w:tcW w:w="698" w:type="dxa"/>
            <w:tcBorders>
              <w:right w:val="single" w:sz="4" w:space="0" w:color="auto"/>
            </w:tcBorders>
          </w:tcPr>
          <w:p w14:paraId="2C3AF138" w14:textId="77777777" w:rsidR="00F72B54" w:rsidRPr="001019BB" w:rsidRDefault="00F72B54" w:rsidP="00F72B54">
            <w:pPr>
              <w:spacing w:afterLines="40" w:after="96"/>
              <w:rPr>
                <w:rFonts w:ascii="Calibri" w:hAnsi="Calibri" w:cs="Calibri"/>
                <w:sz w:val="16"/>
                <w:szCs w:val="16"/>
              </w:rPr>
            </w:pPr>
          </w:p>
        </w:tc>
      </w:tr>
    </w:tbl>
    <w:p w14:paraId="700DCE1E" w14:textId="77777777" w:rsidR="007940F0" w:rsidRPr="007F286F" w:rsidRDefault="007940F0" w:rsidP="007F286F">
      <w:pPr>
        <w:jc w:val="both"/>
        <w:rPr>
          <w:color w:val="000000" w:themeColor="text1"/>
        </w:rPr>
      </w:pPr>
    </w:p>
    <w:p w14:paraId="69DC844A" w14:textId="18EE030C" w:rsidR="00773B25" w:rsidRDefault="00773B25" w:rsidP="00067A57">
      <w:pPr>
        <w:rPr>
          <w:rFonts w:ascii="Calibri" w:hAnsi="Calibri" w:cs="Calibri"/>
          <w:b/>
        </w:rPr>
      </w:pPr>
      <w:r w:rsidRPr="006B4718">
        <w:rPr>
          <w:rFonts w:ascii="Calibri" w:hAnsi="Calibri" w:cs="Calibri"/>
          <w:b/>
        </w:rPr>
        <w:t>2.</w:t>
      </w:r>
      <w:r w:rsidR="007F286F">
        <w:rPr>
          <w:rFonts w:ascii="Calibri" w:hAnsi="Calibri" w:cs="Calibri"/>
          <w:b/>
        </w:rPr>
        <w:t>3</w:t>
      </w:r>
      <w:r w:rsidRPr="006B4718">
        <w:rPr>
          <w:rFonts w:ascii="Calibri" w:hAnsi="Calibri" w:cs="Calibri"/>
          <w:b/>
        </w:rPr>
        <w:t xml:space="preserve"> | </w:t>
      </w:r>
      <w:r w:rsidR="00887EDB" w:rsidRPr="00887EDB">
        <w:rPr>
          <w:rFonts w:ascii="Calibri" w:hAnsi="Calibri" w:cs="Calibri"/>
          <w:b/>
          <w:i/>
        </w:rPr>
        <w:t>In situ</w:t>
      </w:r>
      <w:r w:rsidR="00887EDB">
        <w:rPr>
          <w:rFonts w:ascii="Calibri" w:hAnsi="Calibri" w:cs="Calibri"/>
          <w:b/>
        </w:rPr>
        <w:t xml:space="preserve"> Cultivation</w:t>
      </w:r>
      <w:r w:rsidRPr="006B4718">
        <w:rPr>
          <w:rFonts w:ascii="Calibri" w:hAnsi="Calibri" w:cs="Calibri"/>
          <w:b/>
        </w:rPr>
        <w:t xml:space="preserve"> Experiments </w:t>
      </w:r>
    </w:p>
    <w:p w14:paraId="2798E961" w14:textId="39CC529C" w:rsidR="00186671" w:rsidRDefault="00186671">
      <w:pPr>
        <w:spacing w:before="120" w:line="276" w:lineRule="auto"/>
        <w:jc w:val="both"/>
        <w:rPr>
          <w:ins w:id="525" w:author="Caitlin Page Casar" w:date="2019-06-03T15:29:00Z"/>
          <w:rFonts w:ascii="TimesNewRomanPSMT" w:hAnsi="TimesNewRomanPSMT"/>
          <w:sz w:val="22"/>
          <w:szCs w:val="22"/>
        </w:rPr>
        <w:pPrChange w:id="526" w:author="Caitlin Page Casar" w:date="2019-06-04T14:08:00Z">
          <w:pPr>
            <w:jc w:val="both"/>
          </w:pPr>
        </w:pPrChange>
      </w:pPr>
      <w:r>
        <w:rPr>
          <w:sz w:val="22"/>
          <w:szCs w:val="22"/>
        </w:rPr>
        <w:t xml:space="preserve">We </w:t>
      </w:r>
      <w:del w:id="527" w:author="Maggie Osburn" w:date="2019-07-17T10:19:00Z">
        <w:r w:rsidDel="006A32D3">
          <w:rPr>
            <w:sz w:val="22"/>
            <w:szCs w:val="22"/>
          </w:rPr>
          <w:delText xml:space="preserve">employed </w:delText>
        </w:r>
      </w:del>
      <w:ins w:id="528" w:author="Maggie Osburn" w:date="2019-07-17T10:19:00Z">
        <w:r w:rsidR="006A32D3">
          <w:rPr>
            <w:sz w:val="22"/>
            <w:szCs w:val="22"/>
          </w:rPr>
          <w:t xml:space="preserve">deployed </w:t>
        </w:r>
      </w:ins>
      <w:r w:rsidRPr="00887EDB">
        <w:rPr>
          <w:i/>
          <w:sz w:val="22"/>
          <w:szCs w:val="22"/>
        </w:rPr>
        <w:t>in situ</w:t>
      </w:r>
      <w:r>
        <w:rPr>
          <w:sz w:val="22"/>
          <w:szCs w:val="22"/>
        </w:rPr>
        <w:t xml:space="preserve"> cultivation experiments to grow biofilm communities on minerals present in</w:t>
      </w:r>
      <w:r w:rsidRPr="00B93E58">
        <w:rPr>
          <w:sz w:val="22"/>
          <w:szCs w:val="22"/>
        </w:rPr>
        <w:t xml:space="preserve"> DeMMO </w:t>
      </w:r>
      <w:r>
        <w:rPr>
          <w:sz w:val="22"/>
          <w:szCs w:val="22"/>
        </w:rPr>
        <w:t>host rock</w:t>
      </w:r>
      <w:ins w:id="529" w:author="Caitlin Page Casar" w:date="2019-06-03T13:59:00Z">
        <w:r w:rsidR="0091651C">
          <w:rPr>
            <w:sz w:val="22"/>
            <w:szCs w:val="22"/>
          </w:rPr>
          <w:t xml:space="preserve"> (</w:t>
        </w:r>
        <w:r w:rsidR="0091651C" w:rsidRPr="0091651C">
          <w:rPr>
            <w:color w:val="FF0000"/>
            <w:sz w:val="22"/>
            <w:szCs w:val="22"/>
            <w:rPrChange w:id="530" w:author="Caitlin Page Casar" w:date="2019-06-03T13:59:00Z">
              <w:rPr>
                <w:sz w:val="22"/>
                <w:szCs w:val="22"/>
              </w:rPr>
            </w:rPrChange>
          </w:rPr>
          <w:t xml:space="preserve">Figure </w:t>
        </w:r>
      </w:ins>
      <w:ins w:id="531" w:author="Caitlin Page Casar" w:date="2019-07-01T22:09:00Z">
        <w:r w:rsidR="00BB6990">
          <w:rPr>
            <w:color w:val="FF0000"/>
            <w:sz w:val="22"/>
            <w:szCs w:val="22"/>
          </w:rPr>
          <w:t>3</w:t>
        </w:r>
      </w:ins>
      <w:ins w:id="532" w:author="Caitlin Page Casar" w:date="2019-06-03T13:59:00Z">
        <w:r w:rsidR="0091651C">
          <w:rPr>
            <w:sz w:val="22"/>
            <w:szCs w:val="22"/>
          </w:rPr>
          <w:t>)</w:t>
        </w:r>
      </w:ins>
      <w:r>
        <w:rPr>
          <w:sz w:val="22"/>
          <w:szCs w:val="22"/>
        </w:rPr>
        <w:t xml:space="preserve">. </w:t>
      </w:r>
      <w:del w:id="533" w:author="Caitlin Page Casar" w:date="2019-05-22T12:16:00Z">
        <w:r w:rsidRPr="00B93E58" w:rsidDel="00E3056B">
          <w:rPr>
            <w:sz w:val="22"/>
            <w:szCs w:val="22"/>
          </w:rPr>
          <w:delText>An array of flow</w:delText>
        </w:r>
        <w:r w:rsidDel="00E3056B">
          <w:rPr>
            <w:sz w:val="22"/>
            <w:szCs w:val="22"/>
          </w:rPr>
          <w:delText>-</w:delText>
        </w:r>
        <w:r w:rsidRPr="00B93E58" w:rsidDel="00E3056B">
          <w:rPr>
            <w:sz w:val="22"/>
            <w:szCs w:val="22"/>
          </w:rPr>
          <w:delText xml:space="preserve">through colonization reactors were connected to borehole outflows at DeMMO1, DeMMO3, and DeMMO6 for 2-8 months to allow for colonization by biofilm communities prior to harvesting. </w:delText>
        </w:r>
      </w:del>
      <w:ins w:id="534" w:author="Caitlin Page Casar" w:date="2019-05-22T12:16:00Z">
        <w:del w:id="535" w:author="Maggie Osburn" w:date="2019-07-17T10:20:00Z">
          <w:r w:rsidR="00E3056B" w:rsidRPr="00B93E58" w:rsidDel="006A32D3">
            <w:rPr>
              <w:sz w:val="22"/>
              <w:szCs w:val="22"/>
            </w:rPr>
            <w:delText>An a</w:delText>
          </w:r>
        </w:del>
      </w:ins>
      <w:ins w:id="536" w:author="Maggie Osburn" w:date="2019-07-17T10:20:00Z">
        <w:r w:rsidR="006A32D3">
          <w:rPr>
            <w:sz w:val="22"/>
            <w:szCs w:val="22"/>
          </w:rPr>
          <w:t>A</w:t>
        </w:r>
      </w:ins>
      <w:ins w:id="537" w:author="Caitlin Page Casar" w:date="2019-05-22T12:16:00Z">
        <w:r w:rsidR="00E3056B" w:rsidRPr="00B93E58">
          <w:rPr>
            <w:sz w:val="22"/>
            <w:szCs w:val="22"/>
          </w:rPr>
          <w:t>rray</w:t>
        </w:r>
      </w:ins>
      <w:ins w:id="538" w:author="Maggie Osburn" w:date="2019-07-17T10:20:00Z">
        <w:r w:rsidR="006A32D3">
          <w:rPr>
            <w:sz w:val="22"/>
            <w:szCs w:val="22"/>
          </w:rPr>
          <w:t>s</w:t>
        </w:r>
      </w:ins>
      <w:ins w:id="539" w:author="Caitlin Page Casar" w:date="2019-05-22T12:16:00Z">
        <w:r w:rsidR="00E3056B" w:rsidRPr="00B93E58">
          <w:rPr>
            <w:sz w:val="22"/>
            <w:szCs w:val="22"/>
          </w:rPr>
          <w:t xml:space="preserve"> of flow</w:t>
        </w:r>
        <w:r w:rsidR="00E3056B">
          <w:rPr>
            <w:sz w:val="22"/>
            <w:szCs w:val="22"/>
          </w:rPr>
          <w:t>-</w:t>
        </w:r>
        <w:r w:rsidR="00E3056B" w:rsidRPr="00B93E58">
          <w:rPr>
            <w:sz w:val="22"/>
            <w:szCs w:val="22"/>
          </w:rPr>
          <w:t xml:space="preserve">through colonization reactors </w:t>
        </w:r>
      </w:ins>
      <w:del w:id="540" w:author="Caitlin Page Casar" w:date="2019-05-22T12:16:00Z">
        <w:r w:rsidRPr="00B93E58" w:rsidDel="00E3056B">
          <w:rPr>
            <w:sz w:val="22"/>
            <w:szCs w:val="22"/>
          </w:rPr>
          <w:delText xml:space="preserve">Reactors </w:delText>
        </w:r>
      </w:del>
      <w:r w:rsidRPr="00B93E58">
        <w:rPr>
          <w:sz w:val="22"/>
          <w:szCs w:val="22"/>
        </w:rPr>
        <w:t>were filled with crushed and polished minerals (pyrite, hematite, magnetite, siderite, pyrolusite, muscovite, gypsum, and calcite</w:t>
      </w:r>
      <w:ins w:id="541" w:author="Caitlin Page Casar" w:date="2019-07-31T15:35:00Z">
        <w:r w:rsidR="00AE5B90">
          <w:rPr>
            <w:sz w:val="22"/>
            <w:szCs w:val="22"/>
          </w:rPr>
          <w:t>)</w:t>
        </w:r>
      </w:ins>
      <w:del w:id="542" w:author="Caitlin Page Casar" w:date="2019-07-26T15:35:00Z">
        <w:r w:rsidRPr="00B93E58" w:rsidDel="00551745">
          <w:rPr>
            <w:sz w:val="22"/>
            <w:szCs w:val="22"/>
          </w:rPr>
          <w:delText>), native rock,</w:delText>
        </w:r>
      </w:del>
      <w:r w:rsidRPr="00B93E58">
        <w:rPr>
          <w:sz w:val="22"/>
          <w:szCs w:val="22"/>
        </w:rPr>
        <w:t xml:space="preserve"> or inert control substrates (glass beads, glass wool, and sand). </w:t>
      </w:r>
      <w:r w:rsidRPr="00B93E58">
        <w:rPr>
          <w:rFonts w:ascii="TimesNewRomanPSMT" w:hAnsi="TimesNewRomanPSMT"/>
          <w:sz w:val="22"/>
          <w:szCs w:val="22"/>
        </w:rPr>
        <w:t xml:space="preserve">Crushed minerals </w:t>
      </w:r>
      <w:del w:id="543" w:author="Caitlin Page Casar" w:date="2019-07-26T15:35:00Z">
        <w:r w:rsidRPr="00B93E58" w:rsidDel="00551745">
          <w:rPr>
            <w:rFonts w:ascii="TimesNewRomanPSMT" w:hAnsi="TimesNewRomanPSMT"/>
            <w:sz w:val="22"/>
            <w:szCs w:val="22"/>
          </w:rPr>
          <w:delText xml:space="preserve">and rocks </w:delText>
        </w:r>
      </w:del>
      <w:r w:rsidRPr="00B93E58">
        <w:rPr>
          <w:rFonts w:ascii="TimesNewRomanPSMT" w:hAnsi="TimesNewRomanPSMT"/>
          <w:sz w:val="22"/>
          <w:szCs w:val="22"/>
        </w:rPr>
        <w:t xml:space="preserve">were mixed with sand to a ratio of ~1:2 to minimize major changes in </w:t>
      </w:r>
      <w:proofErr w:type="spellStart"/>
      <w:r w:rsidRPr="00B93E58">
        <w:rPr>
          <w:rFonts w:ascii="TimesNewRomanPSMT" w:hAnsi="TimesNewRomanPSMT"/>
          <w:sz w:val="22"/>
          <w:szCs w:val="22"/>
        </w:rPr>
        <w:t>pH</w:t>
      </w:r>
      <w:del w:id="544" w:author="Maggie Osburn" w:date="2019-07-17T10:20:00Z">
        <w:r w:rsidRPr="00B93E58" w:rsidDel="006A32D3">
          <w:rPr>
            <w:rFonts w:ascii="TimesNewRomanPSMT" w:hAnsi="TimesNewRomanPSMT"/>
            <w:sz w:val="22"/>
            <w:szCs w:val="22"/>
          </w:rPr>
          <w:delText xml:space="preserve"> (i.e. in experiments with pyrite where excess pyrite dissolution may result in extremely acidic fluids)</w:delText>
        </w:r>
      </w:del>
      <w:r w:rsidRPr="00B93E58">
        <w:rPr>
          <w:rFonts w:ascii="TimesNewRomanPSMT" w:hAnsi="TimesNewRomanPSMT"/>
          <w:sz w:val="22"/>
          <w:szCs w:val="22"/>
        </w:rPr>
        <w:t>.</w:t>
      </w:r>
      <w:proofErr w:type="spellEnd"/>
      <w:r w:rsidRPr="00B93E58">
        <w:rPr>
          <w:rFonts w:ascii="TimesNewRomanPSMT" w:hAnsi="TimesNewRomanPSMT"/>
          <w:sz w:val="22"/>
          <w:szCs w:val="22"/>
        </w:rPr>
        <w:t xml:space="preserve"> </w:t>
      </w:r>
      <w:ins w:id="545" w:author="Caitlin Page Casar" w:date="2019-05-22T12:17:00Z">
        <w:r w:rsidR="00E3056B">
          <w:rPr>
            <w:rFonts w:ascii="TimesNewRomanPSMT" w:hAnsi="TimesNewRomanPSMT"/>
            <w:sz w:val="22"/>
            <w:szCs w:val="22"/>
          </w:rPr>
          <w:t xml:space="preserve">The reactors </w:t>
        </w:r>
      </w:ins>
      <w:ins w:id="546" w:author="Caitlin Page Casar" w:date="2019-05-22T12:16:00Z">
        <w:r w:rsidR="00E3056B" w:rsidRPr="00B93E58">
          <w:rPr>
            <w:sz w:val="22"/>
            <w:szCs w:val="22"/>
          </w:rPr>
          <w:t>were connected to borehole outflows at D</w:t>
        </w:r>
        <w:del w:id="547" w:author="Maggie Osburn" w:date="2019-07-17T10:20:00Z">
          <w:r w:rsidR="00E3056B" w:rsidRPr="00B93E58" w:rsidDel="006A32D3">
            <w:rPr>
              <w:sz w:val="22"/>
              <w:szCs w:val="22"/>
            </w:rPr>
            <w:delText>eMMO</w:delText>
          </w:r>
        </w:del>
        <w:r w:rsidR="00E3056B" w:rsidRPr="00B93E58">
          <w:rPr>
            <w:sz w:val="22"/>
            <w:szCs w:val="22"/>
          </w:rPr>
          <w:t>1, D</w:t>
        </w:r>
        <w:del w:id="548" w:author="Maggie Osburn" w:date="2019-07-17T10:20:00Z">
          <w:r w:rsidR="00E3056B" w:rsidRPr="00B93E58" w:rsidDel="006A32D3">
            <w:rPr>
              <w:sz w:val="22"/>
              <w:szCs w:val="22"/>
            </w:rPr>
            <w:delText>eMMO</w:delText>
          </w:r>
        </w:del>
        <w:r w:rsidR="00E3056B" w:rsidRPr="00B93E58">
          <w:rPr>
            <w:sz w:val="22"/>
            <w:szCs w:val="22"/>
          </w:rPr>
          <w:t>3, and D</w:t>
        </w:r>
        <w:del w:id="549" w:author="Maggie Osburn" w:date="2019-07-17T10:20:00Z">
          <w:r w:rsidR="00E3056B" w:rsidRPr="00B93E58" w:rsidDel="006A32D3">
            <w:rPr>
              <w:sz w:val="22"/>
              <w:szCs w:val="22"/>
            </w:rPr>
            <w:delText>eMMO</w:delText>
          </w:r>
        </w:del>
        <w:r w:rsidR="00E3056B" w:rsidRPr="00B93E58">
          <w:rPr>
            <w:sz w:val="22"/>
            <w:szCs w:val="22"/>
          </w:rPr>
          <w:t xml:space="preserve">6 for 2-8 months to allow for colonization by biofilm communities prior to harvesting. </w:t>
        </w:r>
      </w:ins>
      <w:r>
        <w:rPr>
          <w:rFonts w:ascii="TimesNewRomanPSMT" w:hAnsi="TimesNewRomanPSMT"/>
          <w:sz w:val="22"/>
          <w:szCs w:val="22"/>
        </w:rPr>
        <w:t>After incubation, c</w:t>
      </w:r>
      <w:r w:rsidRPr="00B93E58">
        <w:rPr>
          <w:rFonts w:ascii="TimesNewRomanPSMT" w:hAnsi="TimesNewRomanPSMT"/>
          <w:sz w:val="22"/>
          <w:szCs w:val="22"/>
        </w:rPr>
        <w:t>rushed mineral</w:t>
      </w:r>
      <w:ins w:id="550" w:author="Caitlin Page Casar" w:date="2019-07-26T15:35:00Z">
        <w:r w:rsidR="00551745">
          <w:rPr>
            <w:rFonts w:ascii="TimesNewRomanPSMT" w:hAnsi="TimesNewRomanPSMT"/>
            <w:sz w:val="22"/>
            <w:szCs w:val="22"/>
          </w:rPr>
          <w:t xml:space="preserve"> </w:t>
        </w:r>
      </w:ins>
      <w:del w:id="551" w:author="Caitlin Page Casar" w:date="2019-07-26T15:35:00Z">
        <w:r w:rsidDel="00551745">
          <w:rPr>
            <w:rFonts w:ascii="TimesNewRomanPSMT" w:hAnsi="TimesNewRomanPSMT"/>
            <w:sz w:val="22"/>
            <w:szCs w:val="22"/>
          </w:rPr>
          <w:delText xml:space="preserve">, </w:delText>
        </w:r>
        <w:r w:rsidRPr="00B93E58" w:rsidDel="00551745">
          <w:rPr>
            <w:rFonts w:ascii="TimesNewRomanPSMT" w:hAnsi="TimesNewRomanPSMT"/>
            <w:sz w:val="22"/>
            <w:szCs w:val="22"/>
          </w:rPr>
          <w:delText>rock</w:delText>
        </w:r>
        <w:r w:rsidDel="00551745">
          <w:rPr>
            <w:rFonts w:ascii="TimesNewRomanPSMT" w:hAnsi="TimesNewRomanPSMT"/>
            <w:sz w:val="22"/>
            <w:szCs w:val="22"/>
          </w:rPr>
          <w:delText>,</w:delText>
        </w:r>
        <w:r w:rsidRPr="00B93E58" w:rsidDel="00551745">
          <w:rPr>
            <w:rFonts w:ascii="TimesNewRomanPSMT" w:hAnsi="TimesNewRomanPSMT"/>
            <w:sz w:val="22"/>
            <w:szCs w:val="22"/>
          </w:rPr>
          <w:delText xml:space="preserve"> </w:delText>
        </w:r>
      </w:del>
      <w:r w:rsidRPr="00B93E58">
        <w:rPr>
          <w:rFonts w:ascii="TimesNewRomanPSMT" w:hAnsi="TimesNewRomanPSMT"/>
          <w:sz w:val="22"/>
          <w:szCs w:val="22"/>
        </w:rPr>
        <w:t xml:space="preserve">or inert control material was </w:t>
      </w:r>
      <w:r>
        <w:rPr>
          <w:rFonts w:ascii="TimesNewRomanPSMT" w:hAnsi="TimesNewRomanPSMT"/>
          <w:sz w:val="22"/>
          <w:szCs w:val="22"/>
        </w:rPr>
        <w:t>collected in</w:t>
      </w:r>
      <w:r w:rsidRPr="00B93E58">
        <w:rPr>
          <w:rFonts w:ascii="TimesNewRomanPSMT" w:hAnsi="TimesNewRomanPSMT"/>
          <w:sz w:val="22"/>
          <w:szCs w:val="22"/>
        </w:rPr>
        <w:t xml:space="preserve"> sterile tubes </w:t>
      </w:r>
      <w:r>
        <w:rPr>
          <w:rFonts w:ascii="TimesNewRomanPSMT" w:hAnsi="TimesNewRomanPSMT"/>
          <w:sz w:val="22"/>
          <w:szCs w:val="22"/>
        </w:rPr>
        <w:t>and</w:t>
      </w:r>
      <w:r w:rsidRPr="00B93E58">
        <w:rPr>
          <w:rFonts w:ascii="TimesNewRomanPSMT" w:hAnsi="TimesNewRomanPSMT"/>
          <w:sz w:val="22"/>
          <w:szCs w:val="22"/>
        </w:rPr>
        <w:t xml:space="preserve"> frozen on dry ice </w:t>
      </w:r>
      <w:r>
        <w:rPr>
          <w:rFonts w:ascii="TimesNewRomanPSMT" w:hAnsi="TimesNewRomanPSMT"/>
          <w:sz w:val="22"/>
          <w:szCs w:val="22"/>
        </w:rPr>
        <w:t xml:space="preserve">in the field </w:t>
      </w:r>
      <w:r w:rsidRPr="00B93E58">
        <w:rPr>
          <w:rFonts w:ascii="TimesNewRomanPSMT" w:hAnsi="TimesNewRomanPSMT"/>
          <w:sz w:val="22"/>
          <w:szCs w:val="22"/>
        </w:rPr>
        <w:t xml:space="preserve">for DNA. </w:t>
      </w:r>
      <w:del w:id="552" w:author="Caitlin Page Casar" w:date="2019-05-22T12:18:00Z">
        <w:r w:rsidDel="00E3056B">
          <w:rPr>
            <w:rFonts w:ascii="TimesNewRomanPSMT" w:hAnsi="TimesNewRomanPSMT"/>
            <w:sz w:val="22"/>
            <w:szCs w:val="22"/>
          </w:rPr>
          <w:delText xml:space="preserve">For comparison of DNA from biofilm communities to fracture fluid communities, </w:delText>
        </w:r>
      </w:del>
      <w:ins w:id="553" w:author="Caitlin Page Casar" w:date="2019-05-22T12:18:00Z">
        <w:r w:rsidR="00E3056B">
          <w:rPr>
            <w:rFonts w:ascii="TimesNewRomanPSMT" w:hAnsi="TimesNewRomanPSMT"/>
            <w:sz w:val="22"/>
            <w:szCs w:val="22"/>
          </w:rPr>
          <w:t xml:space="preserve">Additionally, </w:t>
        </w:r>
      </w:ins>
      <w:r>
        <w:rPr>
          <w:rFonts w:ascii="TimesNewRomanPSMT" w:hAnsi="TimesNewRomanPSMT"/>
          <w:sz w:val="22"/>
          <w:szCs w:val="22"/>
        </w:rPr>
        <w:t xml:space="preserve">we collected ~1L of fracture fluids on </w:t>
      </w:r>
      <w:ins w:id="554" w:author="Caitlin Page Casar" w:date="2019-06-03T15:29:00Z">
        <w:r w:rsidR="007020A1">
          <w:rPr>
            <w:rFonts w:ascii="TimesNewRomanPSMT" w:hAnsi="TimesNewRomanPSMT"/>
            <w:sz w:val="22"/>
            <w:szCs w:val="22"/>
          </w:rPr>
          <w:t>0.</w:t>
        </w:r>
        <w:r w:rsidR="007020A1" w:rsidRPr="007020A1">
          <w:rPr>
            <w:color w:val="000000" w:themeColor="text1"/>
            <w:sz w:val="22"/>
            <w:szCs w:val="22"/>
            <w:rPrChange w:id="555" w:author="Caitlin Page Casar" w:date="2019-06-03T15:29:00Z">
              <w:rPr>
                <w:rFonts w:ascii="TimesNewRomanPSMT" w:hAnsi="TimesNewRomanPSMT"/>
                <w:sz w:val="22"/>
                <w:szCs w:val="22"/>
              </w:rPr>
            </w:rPrChange>
          </w:rPr>
          <w:t>2</w:t>
        </w:r>
        <w:r w:rsidR="007020A1" w:rsidRPr="007020A1">
          <w:rPr>
            <w:color w:val="000000" w:themeColor="text1"/>
            <w:sz w:val="22"/>
            <w:szCs w:val="22"/>
            <w:shd w:val="clear" w:color="auto" w:fill="FFFFFF"/>
            <w:rPrChange w:id="556" w:author="Caitlin Page Casar" w:date="2019-06-03T15:29:00Z">
              <w:rPr>
                <w:rFonts w:ascii="Arial" w:hAnsi="Arial" w:cs="Arial"/>
                <w:color w:val="545454"/>
                <w:shd w:val="clear" w:color="auto" w:fill="FFFFFF"/>
              </w:rPr>
            </w:rPrChange>
          </w:rPr>
          <w:t>μm</w:t>
        </w:r>
        <w:r w:rsidR="007020A1">
          <w:rPr>
            <w:rFonts w:ascii="TimesNewRomanPSMT" w:hAnsi="TimesNewRomanPSMT"/>
            <w:sz w:val="22"/>
            <w:szCs w:val="22"/>
          </w:rPr>
          <w:t xml:space="preserve"> </w:t>
        </w:r>
      </w:ins>
      <w:proofErr w:type="spellStart"/>
      <w:r>
        <w:rPr>
          <w:rFonts w:ascii="TimesNewRomanPSMT" w:hAnsi="TimesNewRomanPSMT"/>
          <w:sz w:val="22"/>
          <w:szCs w:val="22"/>
        </w:rPr>
        <w:t>sterivex</w:t>
      </w:r>
      <w:proofErr w:type="spellEnd"/>
      <w:r>
        <w:rPr>
          <w:rFonts w:ascii="TimesNewRomanPSMT" w:hAnsi="TimesNewRomanPSMT"/>
          <w:sz w:val="22"/>
          <w:szCs w:val="22"/>
        </w:rPr>
        <w:t xml:space="preserve"> filters from each site</w:t>
      </w:r>
      <w:ins w:id="557" w:author="Caitlin Page Casar" w:date="2019-05-22T12:18:00Z">
        <w:r w:rsidR="00E3056B">
          <w:rPr>
            <w:rFonts w:ascii="TimesNewRomanPSMT" w:hAnsi="TimesNewRomanPSMT"/>
            <w:sz w:val="22"/>
            <w:szCs w:val="22"/>
          </w:rPr>
          <w:t xml:space="preserve"> for comparison of DNA from biofilm communities to fracture fluid communities</w:t>
        </w:r>
      </w:ins>
      <w:r>
        <w:rPr>
          <w:rFonts w:ascii="TimesNewRomanPSMT" w:hAnsi="TimesNewRomanPSMT"/>
          <w:sz w:val="22"/>
          <w:szCs w:val="22"/>
        </w:rPr>
        <w:t xml:space="preserve">. To control for the mine environment, we </w:t>
      </w:r>
      <w:del w:id="558" w:author="Caitlin Page Casar" w:date="2019-05-22T12:20:00Z">
        <w:r w:rsidDel="00E3056B">
          <w:rPr>
            <w:rFonts w:ascii="TimesNewRomanPSMT" w:hAnsi="TimesNewRomanPSMT"/>
            <w:sz w:val="22"/>
            <w:szCs w:val="22"/>
          </w:rPr>
          <w:delText xml:space="preserve">sampled </w:delText>
        </w:r>
      </w:del>
      <w:ins w:id="559" w:author="Caitlin Page Casar" w:date="2019-05-22T12:20:00Z">
        <w:r w:rsidR="00E3056B">
          <w:rPr>
            <w:rFonts w:ascii="TimesNewRomanPSMT" w:hAnsi="TimesNewRomanPSMT"/>
            <w:sz w:val="22"/>
            <w:szCs w:val="22"/>
          </w:rPr>
          <w:t xml:space="preserve">extracted DNA from </w:t>
        </w:r>
      </w:ins>
      <w:del w:id="560" w:author="Caitlin Page Casar" w:date="2019-05-22T12:19:00Z">
        <w:r w:rsidDel="00E3056B">
          <w:rPr>
            <w:rFonts w:ascii="TimesNewRomanPSMT" w:hAnsi="TimesNewRomanPSMT"/>
            <w:sz w:val="22"/>
            <w:szCs w:val="22"/>
          </w:rPr>
          <w:delText>ditch fluids</w:delText>
        </w:r>
      </w:del>
      <w:ins w:id="561" w:author="Caitlin Page Casar" w:date="2019-05-22T12:19:00Z">
        <w:r w:rsidR="00E3056B">
          <w:rPr>
            <w:rFonts w:ascii="TimesNewRomanPSMT" w:hAnsi="TimesNewRomanPSMT"/>
            <w:sz w:val="22"/>
            <w:szCs w:val="22"/>
          </w:rPr>
          <w:t xml:space="preserve">standing water present in </w:t>
        </w:r>
      </w:ins>
      <w:del w:id="562" w:author="Caitlin Page Casar" w:date="2019-05-22T12:19:00Z">
        <w:r w:rsidDel="00E3056B">
          <w:rPr>
            <w:rFonts w:ascii="TimesNewRomanPSMT" w:hAnsi="TimesNewRomanPSMT"/>
            <w:sz w:val="22"/>
            <w:szCs w:val="22"/>
          </w:rPr>
          <w:delText xml:space="preserve"> from </w:delText>
        </w:r>
      </w:del>
      <w:r>
        <w:rPr>
          <w:rFonts w:ascii="TimesNewRomanPSMT" w:hAnsi="TimesNewRomanPSMT"/>
          <w:sz w:val="22"/>
          <w:szCs w:val="22"/>
        </w:rPr>
        <w:t xml:space="preserve">mine </w:t>
      </w:r>
      <w:del w:id="563" w:author="Caitlin Page Casar" w:date="2019-05-22T12:19:00Z">
        <w:r w:rsidDel="00E3056B">
          <w:rPr>
            <w:rFonts w:ascii="TimesNewRomanPSMT" w:hAnsi="TimesNewRomanPSMT"/>
            <w:sz w:val="22"/>
            <w:szCs w:val="22"/>
          </w:rPr>
          <w:delText xml:space="preserve">tunnels </w:delText>
        </w:r>
      </w:del>
      <w:ins w:id="564" w:author="Caitlin Page Casar" w:date="2019-05-22T12:19:00Z">
        <w:r w:rsidR="00E3056B">
          <w:rPr>
            <w:rFonts w:ascii="TimesNewRomanPSMT" w:hAnsi="TimesNewRomanPSMT"/>
            <w:sz w:val="22"/>
            <w:szCs w:val="22"/>
          </w:rPr>
          <w:t>tunnel</w:t>
        </w:r>
      </w:ins>
      <w:ins w:id="565" w:author="Maggie Osburn" w:date="2019-07-17T10:21:00Z">
        <w:r w:rsidR="006A32D3">
          <w:rPr>
            <w:rFonts w:ascii="TimesNewRomanPSMT" w:hAnsi="TimesNewRomanPSMT"/>
            <w:sz w:val="22"/>
            <w:szCs w:val="22"/>
          </w:rPr>
          <w:t>s</w:t>
        </w:r>
      </w:ins>
      <w:ins w:id="566" w:author="Caitlin Page Casar" w:date="2019-05-22T12:19:00Z">
        <w:r w:rsidR="00E3056B">
          <w:rPr>
            <w:rFonts w:ascii="TimesNewRomanPSMT" w:hAnsi="TimesNewRomanPSMT"/>
            <w:sz w:val="22"/>
            <w:szCs w:val="22"/>
          </w:rPr>
          <w:t xml:space="preserve"> </w:t>
        </w:r>
        <w:del w:id="567" w:author="Maggie Osburn" w:date="2019-07-17T10:21:00Z">
          <w:r w:rsidR="00E3056B" w:rsidDel="006A32D3">
            <w:rPr>
              <w:rFonts w:ascii="TimesNewRomanPSMT" w:hAnsi="TimesNewRomanPSMT"/>
              <w:sz w:val="22"/>
              <w:szCs w:val="22"/>
            </w:rPr>
            <w:delText xml:space="preserve">ditches </w:delText>
          </w:r>
        </w:del>
      </w:ins>
      <w:del w:id="568" w:author="Caitlin Page Casar" w:date="2019-05-22T12:20:00Z">
        <w:r w:rsidDel="00E3056B">
          <w:rPr>
            <w:rFonts w:ascii="TimesNewRomanPSMT" w:hAnsi="TimesNewRomanPSMT"/>
            <w:sz w:val="22"/>
            <w:szCs w:val="22"/>
          </w:rPr>
          <w:delText xml:space="preserve">at depths of 800 and 4,100 feet </w:delText>
        </w:r>
      </w:del>
      <w:r>
        <w:rPr>
          <w:rFonts w:ascii="TimesNewRomanPSMT" w:hAnsi="TimesNewRomanPSMT"/>
          <w:sz w:val="22"/>
          <w:szCs w:val="22"/>
        </w:rPr>
        <w:t xml:space="preserve">and </w:t>
      </w:r>
      <w:ins w:id="569" w:author="Caitlin Page Casar" w:date="2019-05-22T12:20:00Z">
        <w:r w:rsidR="00E3056B">
          <w:rPr>
            <w:rFonts w:ascii="TimesNewRomanPSMT" w:hAnsi="TimesNewRomanPSMT"/>
            <w:sz w:val="22"/>
            <w:szCs w:val="22"/>
          </w:rPr>
          <w:t xml:space="preserve">from </w:t>
        </w:r>
      </w:ins>
      <w:del w:id="570" w:author="Caitlin Page Casar" w:date="2019-05-22T12:21:00Z">
        <w:r w:rsidDel="00E3056B">
          <w:rPr>
            <w:rFonts w:ascii="TimesNewRomanPSMT" w:hAnsi="TimesNewRomanPSMT"/>
            <w:sz w:val="22"/>
            <w:szCs w:val="22"/>
          </w:rPr>
          <w:delText>incubated combused</w:delText>
        </w:r>
      </w:del>
      <w:ins w:id="571" w:author="Caitlin Page Casar" w:date="2019-05-22T12:21:00Z">
        <w:r w:rsidR="00E3056B">
          <w:rPr>
            <w:rFonts w:ascii="TimesNewRomanPSMT" w:hAnsi="TimesNewRomanPSMT"/>
            <w:sz w:val="22"/>
            <w:szCs w:val="22"/>
          </w:rPr>
          <w:t>pre-sterilized</w:t>
        </w:r>
      </w:ins>
      <w:r>
        <w:rPr>
          <w:rFonts w:ascii="TimesNewRomanPSMT" w:hAnsi="TimesNewRomanPSMT"/>
          <w:sz w:val="22"/>
          <w:szCs w:val="22"/>
        </w:rPr>
        <w:t xml:space="preserve"> glass slides </w:t>
      </w:r>
      <w:ins w:id="572" w:author="Caitlin Page Casar" w:date="2019-05-22T12:21:00Z">
        <w:r w:rsidR="00E3056B">
          <w:rPr>
            <w:rFonts w:ascii="TimesNewRomanPSMT" w:hAnsi="TimesNewRomanPSMT"/>
            <w:sz w:val="22"/>
            <w:szCs w:val="22"/>
          </w:rPr>
          <w:t xml:space="preserve">incubated in open air </w:t>
        </w:r>
      </w:ins>
      <w:del w:id="573" w:author="Caitlin Page Casar" w:date="2019-05-22T12:20:00Z">
        <w:r w:rsidDel="00E3056B">
          <w:rPr>
            <w:rFonts w:ascii="TimesNewRomanPSMT" w:hAnsi="TimesNewRomanPSMT"/>
            <w:sz w:val="22"/>
            <w:szCs w:val="22"/>
          </w:rPr>
          <w:delText xml:space="preserve">arrays </w:delText>
        </w:r>
      </w:del>
      <w:r>
        <w:rPr>
          <w:rFonts w:ascii="TimesNewRomanPSMT" w:hAnsi="TimesNewRomanPSMT"/>
          <w:sz w:val="22"/>
          <w:szCs w:val="22"/>
        </w:rPr>
        <w:t xml:space="preserve">in the mine tunnels for </w:t>
      </w:r>
      <w:ins w:id="574" w:author="Caitlin Page Casar" w:date="2019-08-02T15:29:00Z">
        <w:r w:rsidR="00702CBA">
          <w:rPr>
            <w:rFonts w:ascii="TimesNewRomanPSMT" w:hAnsi="TimesNewRomanPSMT"/>
            <w:sz w:val="22"/>
            <w:szCs w:val="22"/>
          </w:rPr>
          <w:t>2</w:t>
        </w:r>
      </w:ins>
      <w:del w:id="575" w:author="Caitlin Page Casar" w:date="2019-08-02T15:29:00Z">
        <w:r w:rsidDel="00702CBA">
          <w:rPr>
            <w:rFonts w:ascii="TimesNewRomanPSMT" w:hAnsi="TimesNewRomanPSMT"/>
            <w:sz w:val="22"/>
            <w:szCs w:val="22"/>
          </w:rPr>
          <w:delText>3</w:delText>
        </w:r>
      </w:del>
      <w:r>
        <w:rPr>
          <w:rFonts w:ascii="TimesNewRomanPSMT" w:hAnsi="TimesNewRomanPSMT"/>
          <w:sz w:val="22"/>
          <w:szCs w:val="22"/>
        </w:rPr>
        <w:t xml:space="preserve"> months </w:t>
      </w:r>
      <w:del w:id="576" w:author="Caitlin Page Casar" w:date="2019-05-22T12:22:00Z">
        <w:r w:rsidDel="00E3056B">
          <w:rPr>
            <w:rFonts w:ascii="TimesNewRomanPSMT" w:hAnsi="TimesNewRomanPSMT"/>
            <w:sz w:val="22"/>
            <w:szCs w:val="22"/>
          </w:rPr>
          <w:delText>as ambient background controls</w:delText>
        </w:r>
      </w:del>
      <w:ins w:id="577" w:author="Caitlin Page Casar" w:date="2019-05-22T12:20:00Z">
        <w:r w:rsidR="00E3056B">
          <w:rPr>
            <w:rFonts w:ascii="TimesNewRomanPSMT" w:hAnsi="TimesNewRomanPSMT"/>
            <w:sz w:val="22"/>
            <w:szCs w:val="22"/>
          </w:rPr>
          <w:t>at depths of 800 and 4,100 feet</w:t>
        </w:r>
      </w:ins>
      <w:r>
        <w:rPr>
          <w:rFonts w:ascii="TimesNewRomanPSMT" w:hAnsi="TimesNewRomanPSMT"/>
          <w:sz w:val="22"/>
          <w:szCs w:val="22"/>
        </w:rPr>
        <w:t xml:space="preserve">. </w:t>
      </w:r>
      <w:r w:rsidRPr="00B93E58">
        <w:rPr>
          <w:rFonts w:ascii="TimesNewRomanPSMT" w:hAnsi="TimesNewRomanPSMT"/>
          <w:sz w:val="22"/>
          <w:szCs w:val="22"/>
        </w:rPr>
        <w:t xml:space="preserve">Polished mineral </w:t>
      </w:r>
      <w:del w:id="578" w:author="Caitlin Page Casar" w:date="2019-07-26T15:35:00Z">
        <w:r w:rsidRPr="00B93E58" w:rsidDel="00551745">
          <w:rPr>
            <w:rFonts w:ascii="TimesNewRomanPSMT" w:hAnsi="TimesNewRomanPSMT"/>
            <w:sz w:val="22"/>
            <w:szCs w:val="22"/>
          </w:rPr>
          <w:delText>and rock</w:delText>
        </w:r>
        <w:r w:rsidDel="00551745">
          <w:rPr>
            <w:rFonts w:ascii="TimesNewRomanPSMT" w:hAnsi="TimesNewRomanPSMT"/>
            <w:sz w:val="22"/>
            <w:szCs w:val="22"/>
          </w:rPr>
          <w:delText xml:space="preserve"> </w:delText>
        </w:r>
      </w:del>
      <w:r>
        <w:rPr>
          <w:rFonts w:ascii="TimesNewRomanPSMT" w:hAnsi="TimesNewRomanPSMT"/>
          <w:sz w:val="22"/>
          <w:szCs w:val="22"/>
        </w:rPr>
        <w:t>coupons</w:t>
      </w:r>
      <w:r w:rsidRPr="00B93E58">
        <w:rPr>
          <w:rFonts w:ascii="TimesNewRomanPSMT" w:hAnsi="TimesNewRomanPSMT"/>
          <w:sz w:val="22"/>
          <w:szCs w:val="22"/>
        </w:rPr>
        <w:t xml:space="preserve"> or glass slides were included </w:t>
      </w:r>
      <w:ins w:id="579" w:author="Maggie Osburn" w:date="2019-07-17T10:22:00Z">
        <w:r w:rsidR="006A32D3">
          <w:rPr>
            <w:rFonts w:ascii="TimesNewRomanPSMT" w:hAnsi="TimesNewRomanPSMT"/>
            <w:sz w:val="22"/>
            <w:szCs w:val="22"/>
          </w:rPr>
          <w:t>with</w:t>
        </w:r>
      </w:ins>
      <w:r w:rsidRPr="00B93E58">
        <w:rPr>
          <w:rFonts w:ascii="TimesNewRomanPSMT" w:hAnsi="TimesNewRomanPSMT"/>
          <w:sz w:val="22"/>
          <w:szCs w:val="22"/>
        </w:rPr>
        <w:t xml:space="preserve">in each </w:t>
      </w:r>
      <w:del w:id="580" w:author="Maggie Osburn" w:date="2019-07-17T10:22:00Z">
        <w:r w:rsidRPr="00B93E58" w:rsidDel="006A32D3">
          <w:rPr>
            <w:rFonts w:ascii="TimesNewRomanPSMT" w:hAnsi="TimesNewRomanPSMT"/>
            <w:sz w:val="22"/>
            <w:szCs w:val="22"/>
          </w:rPr>
          <w:delText xml:space="preserve">experiment </w:delText>
        </w:r>
      </w:del>
      <w:ins w:id="581" w:author="Maggie Osburn" w:date="2019-07-17T10:22:00Z">
        <w:r w:rsidR="006A32D3">
          <w:rPr>
            <w:rFonts w:ascii="TimesNewRomanPSMT" w:hAnsi="TimesNewRomanPSMT"/>
            <w:sz w:val="22"/>
            <w:szCs w:val="22"/>
          </w:rPr>
          <w:t>reactor</w:t>
        </w:r>
        <w:r w:rsidR="006A32D3" w:rsidRPr="00B93E58">
          <w:rPr>
            <w:rFonts w:ascii="TimesNewRomanPSMT" w:hAnsi="TimesNewRomanPSMT"/>
            <w:sz w:val="22"/>
            <w:szCs w:val="22"/>
          </w:rPr>
          <w:t xml:space="preserve"> </w:t>
        </w:r>
      </w:ins>
      <w:r w:rsidRPr="00B93E58">
        <w:rPr>
          <w:rFonts w:ascii="TimesNewRomanPSMT" w:hAnsi="TimesNewRomanPSMT"/>
          <w:sz w:val="22"/>
          <w:szCs w:val="22"/>
        </w:rPr>
        <w:t xml:space="preserve">for microcopy. </w:t>
      </w:r>
      <w:r>
        <w:rPr>
          <w:rFonts w:ascii="TimesNewRomanPSMT" w:hAnsi="TimesNewRomanPSMT"/>
          <w:sz w:val="22"/>
          <w:szCs w:val="22"/>
        </w:rPr>
        <w:t xml:space="preserve">Mineral </w:t>
      </w:r>
      <w:del w:id="582" w:author="Caitlin Page Casar" w:date="2019-07-26T15:35:00Z">
        <w:r w:rsidDel="00551745">
          <w:rPr>
            <w:rFonts w:ascii="TimesNewRomanPSMT" w:hAnsi="TimesNewRomanPSMT"/>
            <w:sz w:val="22"/>
            <w:szCs w:val="22"/>
          </w:rPr>
          <w:delText xml:space="preserve">and rock </w:delText>
        </w:r>
      </w:del>
      <w:r>
        <w:rPr>
          <w:rFonts w:ascii="TimesNewRomanPSMT" w:hAnsi="TimesNewRomanPSMT"/>
          <w:sz w:val="22"/>
          <w:szCs w:val="22"/>
        </w:rPr>
        <w:t xml:space="preserve">coupons </w:t>
      </w:r>
      <w:r w:rsidRPr="00B93E58">
        <w:rPr>
          <w:rFonts w:ascii="TimesNewRomanPSMT" w:hAnsi="TimesNewRomanPSMT"/>
          <w:sz w:val="22"/>
          <w:szCs w:val="22"/>
        </w:rPr>
        <w:t>and glass slide</w:t>
      </w:r>
      <w:r>
        <w:rPr>
          <w:rFonts w:ascii="TimesNewRomanPSMT" w:hAnsi="TimesNewRomanPSMT"/>
          <w:sz w:val="22"/>
          <w:szCs w:val="22"/>
        </w:rPr>
        <w:t>s</w:t>
      </w:r>
      <w:r w:rsidRPr="00B93E58">
        <w:rPr>
          <w:rFonts w:ascii="TimesNewRomanPSMT" w:hAnsi="TimesNewRomanPSMT"/>
          <w:sz w:val="22"/>
          <w:szCs w:val="22"/>
        </w:rPr>
        <w:t xml:space="preserve"> were fixed in 4% glutaraldehyde in the field and stored at 4</w:t>
      </w:r>
      <w:r w:rsidRPr="00B93E58">
        <w:rPr>
          <w:rFonts w:ascii="TimesNewRomanPSMT" w:hAnsi="TimesNewRomanPSMT"/>
          <w:sz w:val="22"/>
          <w:szCs w:val="22"/>
          <w:vertAlign w:val="superscript"/>
        </w:rPr>
        <w:t>o</w:t>
      </w:r>
      <w:del w:id="583" w:author="Maggie Osburn" w:date="2019-07-17T10:22:00Z">
        <w:r w:rsidRPr="00B93E58" w:rsidDel="006A32D3">
          <w:rPr>
            <w:rFonts w:ascii="TimesNewRomanPSMT" w:hAnsi="TimesNewRomanPSMT"/>
            <w:sz w:val="22"/>
            <w:szCs w:val="22"/>
            <w:vertAlign w:val="superscript"/>
          </w:rPr>
          <w:delText xml:space="preserve"> </w:delText>
        </w:r>
      </w:del>
      <w:r w:rsidRPr="00B93E58">
        <w:rPr>
          <w:rFonts w:ascii="TimesNewRomanPSMT" w:hAnsi="TimesNewRomanPSMT"/>
          <w:sz w:val="22"/>
          <w:szCs w:val="22"/>
        </w:rPr>
        <w:t>C (except for gypsum</w:t>
      </w:r>
      <w:r>
        <w:rPr>
          <w:rFonts w:ascii="TimesNewRomanPSMT" w:hAnsi="TimesNewRomanPSMT"/>
          <w:sz w:val="22"/>
          <w:szCs w:val="22"/>
        </w:rPr>
        <w:t xml:space="preserve"> coupons</w:t>
      </w:r>
      <w:r w:rsidRPr="00B93E58">
        <w:rPr>
          <w:rFonts w:ascii="TimesNewRomanPSMT" w:hAnsi="TimesNewRomanPSMT"/>
          <w:sz w:val="22"/>
          <w:szCs w:val="22"/>
        </w:rPr>
        <w:t xml:space="preserve"> which w</w:t>
      </w:r>
      <w:r>
        <w:rPr>
          <w:rFonts w:ascii="TimesNewRomanPSMT" w:hAnsi="TimesNewRomanPSMT"/>
          <w:sz w:val="22"/>
          <w:szCs w:val="22"/>
        </w:rPr>
        <w:t>ere</w:t>
      </w:r>
      <w:r w:rsidRPr="00B93E58">
        <w:rPr>
          <w:rFonts w:ascii="TimesNewRomanPSMT" w:hAnsi="TimesNewRomanPSMT"/>
          <w:sz w:val="22"/>
          <w:szCs w:val="22"/>
        </w:rPr>
        <w:t xml:space="preserve"> not recovered due to dissolution).</w:t>
      </w:r>
      <w:r w:rsidRPr="00C8597F">
        <w:rPr>
          <w:rFonts w:ascii="TimesNewRomanPSMT" w:hAnsi="TimesNewRomanPSMT"/>
          <w:sz w:val="22"/>
          <w:szCs w:val="22"/>
        </w:rPr>
        <w:t xml:space="preserve"> </w:t>
      </w:r>
      <w:r>
        <w:rPr>
          <w:rFonts w:ascii="TimesNewRomanPSMT" w:hAnsi="TimesNewRomanPSMT"/>
          <w:sz w:val="22"/>
          <w:szCs w:val="22"/>
        </w:rPr>
        <w:t xml:space="preserve">Raw borehole fluids were also collected for enumeration by epifluorescence microscopy in sterile PET bottles and fixed with </w:t>
      </w:r>
      <w:del w:id="584" w:author="Caitlin Page Casar" w:date="2019-07-17T14:30:00Z">
        <w:r w:rsidDel="001F643F">
          <w:rPr>
            <w:rFonts w:ascii="TimesNewRomanPSMT" w:hAnsi="TimesNewRomanPSMT"/>
            <w:sz w:val="22"/>
            <w:szCs w:val="22"/>
          </w:rPr>
          <w:delText>2</w:delText>
        </w:r>
      </w:del>
      <w:ins w:id="585" w:author="Caitlin Page Casar" w:date="2019-07-17T14:30:00Z">
        <w:r w:rsidR="001F643F">
          <w:rPr>
            <w:rFonts w:ascii="TimesNewRomanPSMT" w:hAnsi="TimesNewRomanPSMT"/>
            <w:sz w:val="22"/>
            <w:szCs w:val="22"/>
          </w:rPr>
          <w:t>4</w:t>
        </w:r>
      </w:ins>
      <w:r>
        <w:rPr>
          <w:rFonts w:ascii="TimesNewRomanPSMT" w:hAnsi="TimesNewRomanPSMT"/>
          <w:sz w:val="22"/>
          <w:szCs w:val="22"/>
        </w:rPr>
        <w:t>% paraformaldehyde in the field (</w:t>
      </w:r>
      <w:proofErr w:type="spellStart"/>
      <w:ins w:id="586" w:author="Caitlin Page Casar" w:date="2019-07-31T12:51:00Z">
        <w:r w:rsidR="00081EE2">
          <w:rPr>
            <w:sz w:val="22"/>
            <w:szCs w:val="22"/>
          </w:rPr>
          <w:t>Osburn</w:t>
        </w:r>
        <w:proofErr w:type="spellEnd"/>
        <w:r w:rsidR="00081EE2">
          <w:rPr>
            <w:sz w:val="22"/>
            <w:szCs w:val="22"/>
          </w:rPr>
          <w:t xml:space="preserve"> 2019b </w:t>
        </w:r>
        <w:r w:rsidR="00081EE2" w:rsidRPr="005A6FC8">
          <w:rPr>
            <w:i/>
            <w:sz w:val="22"/>
            <w:szCs w:val="22"/>
          </w:rPr>
          <w:t>in prep</w:t>
        </w:r>
      </w:ins>
      <w:del w:id="587" w:author="Caitlin Page Casar" w:date="2019-07-31T12:51:00Z">
        <w:r w:rsidDel="00081EE2">
          <w:rPr>
            <w:rFonts w:ascii="TimesNewRomanPSMT" w:hAnsi="TimesNewRomanPSMT"/>
            <w:sz w:val="22"/>
            <w:szCs w:val="22"/>
          </w:rPr>
          <w:delText>Osburn et al., in prep</w:delText>
        </w:r>
      </w:del>
      <w:r>
        <w:rPr>
          <w:rFonts w:ascii="TimesNewRomanPSMT" w:hAnsi="TimesNewRomanPSMT"/>
          <w:sz w:val="22"/>
          <w:szCs w:val="22"/>
        </w:rPr>
        <w:t xml:space="preserve">). </w:t>
      </w:r>
    </w:p>
    <w:p w14:paraId="5AD6EF6A" w14:textId="77777777" w:rsidR="007020A1" w:rsidRPr="007020A1" w:rsidRDefault="007020A1">
      <w:pPr>
        <w:jc w:val="both"/>
        <w:rPr>
          <w:rPrChange w:id="588" w:author="Caitlin Page Casar" w:date="2019-06-03T15:29:00Z">
            <w:rPr>
              <w:rFonts w:ascii="TimesNewRomanPSMT" w:hAnsi="TimesNewRomanPSMT"/>
              <w:sz w:val="22"/>
              <w:szCs w:val="22"/>
            </w:rPr>
          </w:rPrChange>
        </w:rPr>
        <w:pPrChange w:id="589" w:author="Caitlin Page Casar" w:date="2019-06-03T15:29:00Z">
          <w:pPr>
            <w:spacing w:before="120" w:line="276" w:lineRule="auto"/>
            <w:jc w:val="both"/>
          </w:pPr>
        </w:pPrChange>
      </w:pPr>
    </w:p>
    <w:p w14:paraId="67C53846" w14:textId="5DCD96B5" w:rsidR="00F23C91" w:rsidRDefault="00B266AA" w:rsidP="00F23C91">
      <w:pPr>
        <w:spacing w:before="120" w:line="276" w:lineRule="auto"/>
        <w:jc w:val="center"/>
        <w:rPr>
          <w:rFonts w:ascii="TimesNewRomanPSMT" w:hAnsi="TimesNewRomanPSMT"/>
          <w:b/>
          <w:color w:val="7F7F7F" w:themeColor="text1" w:themeTint="80"/>
          <w:sz w:val="18"/>
          <w:szCs w:val="18"/>
        </w:rPr>
      </w:pPr>
      <w:del w:id="590" w:author="Caitlin Page Casar" w:date="2019-06-04T17:50:00Z">
        <w:r w:rsidDel="00E036CB">
          <w:rPr>
            <w:rFonts w:ascii="TimesNewRomanPSMT" w:hAnsi="TimesNewRomanPSMT"/>
            <w:noProof/>
            <w:sz w:val="22"/>
            <w:szCs w:val="22"/>
          </w:rPr>
          <w:lastRenderedPageBreak/>
          <w:drawing>
            <wp:inline distT="0" distB="0" distL="0" distR="0" wp14:anchorId="74207347" wp14:editId="0A11A606">
              <wp:extent cx="5936776"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periment.png"/>
                      <pic:cNvPicPr/>
                    </pic:nvPicPr>
                    <pic:blipFill>
                      <a:blip r:embed="rId11">
                        <a:extLst>
                          <a:ext uri="{28A0092B-C50C-407E-A947-70E740481C1C}">
                            <a14:useLocalDpi xmlns:a14="http://schemas.microsoft.com/office/drawing/2010/main" val="0"/>
                          </a:ext>
                        </a:extLst>
                      </a:blip>
                      <a:stretch>
                        <a:fillRect/>
                      </a:stretch>
                    </pic:blipFill>
                    <pic:spPr>
                      <a:xfrm>
                        <a:off x="0" y="0"/>
                        <a:ext cx="5980321" cy="1842214"/>
                      </a:xfrm>
                      <a:prstGeom prst="rect">
                        <a:avLst/>
                      </a:prstGeom>
                    </pic:spPr>
                  </pic:pic>
                </a:graphicData>
              </a:graphic>
            </wp:inline>
          </w:drawing>
        </w:r>
      </w:del>
      <w:ins w:id="591" w:author="Caitlin Page Casar" w:date="2019-08-02T15:26:00Z">
        <w:r w:rsidR="00702CBA">
          <w:rPr>
            <w:rFonts w:ascii="TimesNewRomanPSMT" w:hAnsi="TimesNewRomanPSMT"/>
            <w:b/>
            <w:noProof/>
            <w:color w:val="7F7F7F" w:themeColor="text1" w:themeTint="80"/>
            <w:sz w:val="18"/>
            <w:szCs w:val="18"/>
          </w:rPr>
          <w:drawing>
            <wp:inline distT="0" distB="0" distL="0" distR="0" wp14:anchorId="331B9245" wp14:editId="1D8A9928">
              <wp:extent cx="5943600" cy="28911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periment_design-0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ins>
    </w:p>
    <w:p w14:paraId="36C6172B" w14:textId="1EA26AA8" w:rsidR="00F23C91" w:rsidRPr="00F23C91" w:rsidRDefault="00750800" w:rsidP="00F23C91">
      <w:pPr>
        <w:spacing w:before="120" w:line="276" w:lineRule="auto"/>
        <w:rPr>
          <w:rFonts w:ascii="TimesNewRomanPSMT" w:hAnsi="TimesNewRomanPSMT"/>
          <w:sz w:val="22"/>
          <w:szCs w:val="22"/>
        </w:rPr>
      </w:pPr>
      <w:r w:rsidRPr="00F23C91">
        <w:rPr>
          <w:rFonts w:ascii="TimesNewRomanPSMT" w:hAnsi="TimesNewRomanPSMT"/>
          <w:b/>
          <w:color w:val="7F7F7F" w:themeColor="text1" w:themeTint="80"/>
          <w:sz w:val="18"/>
          <w:szCs w:val="18"/>
        </w:rPr>
        <w:t xml:space="preserve">Figure </w:t>
      </w:r>
      <w:del w:id="592" w:author="Caitlin Page Casar" w:date="2019-06-03T13:58:00Z">
        <w:r w:rsidRPr="00F23C91" w:rsidDel="0091651C">
          <w:rPr>
            <w:rFonts w:ascii="TimesNewRomanPSMT" w:hAnsi="TimesNewRomanPSMT"/>
            <w:b/>
            <w:color w:val="7F7F7F" w:themeColor="text1" w:themeTint="80"/>
            <w:sz w:val="18"/>
            <w:szCs w:val="18"/>
          </w:rPr>
          <w:delText>x</w:delText>
        </w:r>
      </w:del>
      <w:ins w:id="593" w:author="Caitlin Page Casar" w:date="2019-07-01T22:09:00Z">
        <w:r w:rsidR="00BB6990">
          <w:rPr>
            <w:rFonts w:ascii="TimesNewRomanPSMT" w:hAnsi="TimesNewRomanPSMT"/>
            <w:b/>
            <w:color w:val="7F7F7F" w:themeColor="text1" w:themeTint="80"/>
            <w:sz w:val="18"/>
            <w:szCs w:val="18"/>
          </w:rPr>
          <w:t>3</w:t>
        </w:r>
      </w:ins>
      <w:r w:rsidRPr="00F23C91">
        <w:rPr>
          <w:rFonts w:ascii="TimesNewRomanPSMT" w:hAnsi="TimesNewRomanPSMT"/>
          <w:b/>
          <w:color w:val="7F7F7F" w:themeColor="text1" w:themeTint="80"/>
          <w:sz w:val="18"/>
          <w:szCs w:val="18"/>
        </w:rPr>
        <w:t>.</w:t>
      </w:r>
      <w:r w:rsidRPr="00F23C91">
        <w:rPr>
          <w:rFonts w:ascii="TimesNewRomanPSMT" w:hAnsi="TimesNewRomanPSMT"/>
          <w:color w:val="7F7F7F" w:themeColor="text1" w:themeTint="80"/>
          <w:sz w:val="18"/>
          <w:szCs w:val="18"/>
        </w:rPr>
        <w:t xml:space="preserve"> </w:t>
      </w:r>
      <w:del w:id="594" w:author="Caitlin Page Casar" w:date="2019-06-04T17:51:00Z">
        <w:r w:rsidR="00B266AA" w:rsidRPr="00F23C91" w:rsidDel="00E036CB">
          <w:rPr>
            <w:rFonts w:ascii="TimesNewRomanPSMT" w:hAnsi="TimesNewRomanPSMT"/>
            <w:color w:val="7F7F7F" w:themeColor="text1" w:themeTint="80"/>
            <w:sz w:val="18"/>
            <w:szCs w:val="18"/>
          </w:rPr>
          <w:delText xml:space="preserve">A) </w:delText>
        </w:r>
        <w:r w:rsidR="00F23C91" w:rsidRPr="00F23C91" w:rsidDel="00E036CB">
          <w:rPr>
            <w:rFonts w:ascii="TimesNewRomanPSMT" w:hAnsi="TimesNewRomanPSMT" w:cs="TimesNewRomanPSMT"/>
            <w:color w:val="7C7C7C"/>
            <w:sz w:val="18"/>
            <w:szCs w:val="18"/>
          </w:rPr>
          <w:delText xml:space="preserve">DeMMO3 borehole installation with fracture fluids flowing from sampling ports. B) </w:delText>
        </w:r>
      </w:del>
      <w:r w:rsidR="00F23C91" w:rsidRPr="00F23C91">
        <w:rPr>
          <w:rFonts w:ascii="TimesNewRomanPSMT" w:hAnsi="TimesNewRomanPSMT" w:cs="TimesNewRomanPSMT"/>
          <w:color w:val="7C7C7C"/>
          <w:sz w:val="18"/>
          <w:szCs w:val="18"/>
        </w:rPr>
        <w:t>Fracture fluids flow from borehole installation sampling ports through cartridges filled with minerals</w:t>
      </w:r>
      <w:ins w:id="595" w:author="Caitlin Page Casar" w:date="2019-06-04T17:51:00Z">
        <w:r w:rsidR="00E036CB">
          <w:rPr>
            <w:rFonts w:ascii="TimesNewRomanPSMT" w:hAnsi="TimesNewRomanPSMT" w:cs="TimesNewRomanPSMT"/>
            <w:color w:val="7C7C7C"/>
            <w:sz w:val="18"/>
            <w:szCs w:val="18"/>
          </w:rPr>
          <w:t xml:space="preserve"> </w:t>
        </w:r>
      </w:ins>
      <w:del w:id="596" w:author="Caitlin Page Casar" w:date="2019-06-04T17:51:00Z">
        <w:r w:rsidR="00F23C91" w:rsidDel="00E036CB">
          <w:rPr>
            <w:rFonts w:ascii="TimesNewRomanPSMT" w:hAnsi="TimesNewRomanPSMT" w:cs="TimesNewRomanPSMT"/>
            <w:color w:val="7C7C7C"/>
            <w:sz w:val="18"/>
            <w:szCs w:val="18"/>
          </w:rPr>
          <w:delText xml:space="preserve">, rocks, </w:delText>
        </w:r>
      </w:del>
      <w:r w:rsidR="00F23C91">
        <w:rPr>
          <w:rFonts w:ascii="TimesNewRomanPSMT" w:hAnsi="TimesNewRomanPSMT" w:cs="TimesNewRomanPSMT"/>
          <w:color w:val="7C7C7C"/>
          <w:sz w:val="18"/>
          <w:szCs w:val="18"/>
        </w:rPr>
        <w:t xml:space="preserve">or inert </w:t>
      </w:r>
      <w:ins w:id="597" w:author="Caitlin Page Casar" w:date="2019-06-04T17:51:00Z">
        <w:r w:rsidR="00E036CB">
          <w:rPr>
            <w:rFonts w:ascii="TimesNewRomanPSMT" w:hAnsi="TimesNewRomanPSMT" w:cs="TimesNewRomanPSMT"/>
            <w:color w:val="7C7C7C"/>
            <w:sz w:val="18"/>
            <w:szCs w:val="18"/>
          </w:rPr>
          <w:t xml:space="preserve">material. </w:t>
        </w:r>
      </w:ins>
      <w:ins w:id="598" w:author="Caitlin Page Casar" w:date="2019-06-04T17:52:00Z">
        <w:r w:rsidR="00E036CB">
          <w:rPr>
            <w:rFonts w:ascii="TimesNewRomanPSMT" w:hAnsi="TimesNewRomanPSMT" w:cs="TimesNewRomanPSMT"/>
            <w:color w:val="7C7C7C"/>
            <w:sz w:val="18"/>
            <w:szCs w:val="18"/>
          </w:rPr>
          <w:t>Glass slides and mineral coupons were included in the experiments for SEM to estimate biomass. DNA was sampled from fluids and c</w:t>
        </w:r>
      </w:ins>
      <w:ins w:id="599" w:author="Caitlin Page Casar" w:date="2019-06-04T17:53:00Z">
        <w:r w:rsidR="00E036CB">
          <w:rPr>
            <w:rFonts w:ascii="TimesNewRomanPSMT" w:hAnsi="TimesNewRomanPSMT" w:cs="TimesNewRomanPSMT"/>
            <w:color w:val="7C7C7C"/>
            <w:sz w:val="18"/>
            <w:szCs w:val="18"/>
          </w:rPr>
          <w:t xml:space="preserve">artridge materials to characterize microbial communities. </w:t>
        </w:r>
      </w:ins>
      <w:del w:id="600" w:author="Caitlin Page Casar" w:date="2019-06-04T17:51:00Z">
        <w:r w:rsidR="00F23C91" w:rsidDel="00E036CB">
          <w:rPr>
            <w:rFonts w:ascii="TimesNewRomanPSMT" w:hAnsi="TimesNewRomanPSMT" w:cs="TimesNewRomanPSMT"/>
            <w:color w:val="7C7C7C"/>
            <w:sz w:val="18"/>
            <w:szCs w:val="18"/>
          </w:rPr>
          <w:delText>sand and glass slides</w:delText>
        </w:r>
        <w:r w:rsidR="00F23C91" w:rsidRPr="00F23C91" w:rsidDel="00E036CB">
          <w:rPr>
            <w:rFonts w:ascii="TimesNewRomanPSMT" w:hAnsi="TimesNewRomanPSMT" w:cs="TimesNewRomanPSMT"/>
            <w:color w:val="7C7C7C"/>
            <w:sz w:val="18"/>
            <w:szCs w:val="18"/>
          </w:rPr>
          <w:delText xml:space="preserve">. </w:delText>
        </w:r>
      </w:del>
    </w:p>
    <w:p w14:paraId="5B2ED56F" w14:textId="77777777" w:rsidR="00CB3AED" w:rsidRPr="006B4718" w:rsidRDefault="00CB3AED" w:rsidP="00467655">
      <w:pPr>
        <w:jc w:val="both"/>
        <w:rPr>
          <w:rFonts w:ascii="Calibri" w:hAnsi="Calibri" w:cs="Calibri"/>
          <w:b/>
        </w:rPr>
      </w:pPr>
    </w:p>
    <w:p w14:paraId="4D0AAAD2" w14:textId="76660058" w:rsidR="00BD0609" w:rsidRDefault="00BD0609" w:rsidP="00067A57">
      <w:pPr>
        <w:rPr>
          <w:rFonts w:ascii="Calibri" w:hAnsi="Calibri" w:cs="Calibri"/>
          <w:b/>
        </w:rPr>
      </w:pPr>
      <w:r w:rsidRPr="006B4718">
        <w:rPr>
          <w:rFonts w:ascii="Calibri" w:hAnsi="Calibri" w:cs="Calibri"/>
          <w:b/>
        </w:rPr>
        <w:t>2.</w:t>
      </w:r>
      <w:r w:rsidR="007F286F">
        <w:rPr>
          <w:rFonts w:ascii="Calibri" w:hAnsi="Calibri" w:cs="Calibri"/>
          <w:b/>
        </w:rPr>
        <w:t>4</w:t>
      </w:r>
      <w:r w:rsidRPr="006B4718">
        <w:rPr>
          <w:rFonts w:ascii="Calibri" w:hAnsi="Calibri" w:cs="Calibri"/>
          <w:b/>
        </w:rPr>
        <w:t xml:space="preserve"> | Microbial Community Analysis</w:t>
      </w:r>
    </w:p>
    <w:p w14:paraId="72FDB1FF" w14:textId="3E748E1E" w:rsidR="001A03B8" w:rsidRPr="00AE5B90" w:rsidDel="00AE5B90" w:rsidRDefault="000740DB" w:rsidP="00AE5B90">
      <w:pPr>
        <w:shd w:val="clear" w:color="auto" w:fill="FFFFFF"/>
        <w:spacing w:before="120" w:line="276" w:lineRule="auto"/>
        <w:jc w:val="both"/>
        <w:rPr>
          <w:del w:id="601" w:author="Caitlin Page Casar" w:date="2019-06-04T14:09:00Z"/>
          <w:sz w:val="22"/>
          <w:szCs w:val="22"/>
        </w:rPr>
        <w:pPrChange w:id="602" w:author="Caitlin Page Casar" w:date="2019-07-31T15:45:00Z">
          <w:pPr>
            <w:shd w:val="clear" w:color="auto" w:fill="FFFFFF"/>
            <w:spacing w:before="120" w:line="276" w:lineRule="auto"/>
            <w:jc w:val="both"/>
          </w:pPr>
        </w:pPrChange>
      </w:pPr>
      <w:r w:rsidRPr="00AE5B90">
        <w:rPr>
          <w:sz w:val="22"/>
          <w:szCs w:val="22"/>
          <w:rPrChange w:id="603" w:author="Caitlin Page Casar" w:date="2019-07-31T15:44:00Z">
            <w:rPr>
              <w:rFonts w:ascii="TimesNewRomanPSMT" w:hAnsi="TimesNewRomanPSMT"/>
              <w:sz w:val="22"/>
              <w:szCs w:val="22"/>
            </w:rPr>
          </w:rPrChange>
        </w:rPr>
        <w:t>We</w:t>
      </w:r>
      <w:r w:rsidR="00B7135D" w:rsidRPr="00AE5B90">
        <w:rPr>
          <w:sz w:val="22"/>
          <w:szCs w:val="22"/>
          <w:rPrChange w:id="604" w:author="Caitlin Page Casar" w:date="2019-07-31T15:44:00Z">
            <w:rPr>
              <w:rFonts w:ascii="TimesNewRomanPSMT" w:hAnsi="TimesNewRomanPSMT"/>
              <w:sz w:val="22"/>
              <w:szCs w:val="22"/>
            </w:rPr>
          </w:rPrChange>
        </w:rPr>
        <w:t xml:space="preserve"> extracted </w:t>
      </w:r>
      <w:r w:rsidRPr="00AE5B90">
        <w:rPr>
          <w:sz w:val="22"/>
          <w:szCs w:val="22"/>
          <w:rPrChange w:id="605" w:author="Caitlin Page Casar" w:date="2019-07-31T15:44:00Z">
            <w:rPr>
              <w:rFonts w:ascii="TimesNewRomanPSMT" w:hAnsi="TimesNewRomanPSMT"/>
              <w:sz w:val="22"/>
              <w:szCs w:val="22"/>
            </w:rPr>
          </w:rPrChange>
        </w:rPr>
        <w:t xml:space="preserve">DNA </w:t>
      </w:r>
      <w:r w:rsidR="006439C9" w:rsidRPr="00AE5B90">
        <w:rPr>
          <w:sz w:val="22"/>
          <w:szCs w:val="22"/>
          <w:rPrChange w:id="606" w:author="Caitlin Page Casar" w:date="2019-07-31T15:44:00Z">
            <w:rPr>
              <w:rFonts w:ascii="TimesNewRomanPSMT" w:hAnsi="TimesNewRomanPSMT"/>
              <w:sz w:val="22"/>
              <w:szCs w:val="22"/>
            </w:rPr>
          </w:rPrChange>
        </w:rPr>
        <w:t xml:space="preserve">from </w:t>
      </w:r>
      <w:r w:rsidR="00FA3D6F" w:rsidRPr="00AE5B90">
        <w:rPr>
          <w:sz w:val="22"/>
          <w:szCs w:val="22"/>
          <w:rPrChange w:id="607" w:author="Caitlin Page Casar" w:date="2019-07-31T15:44:00Z">
            <w:rPr>
              <w:rFonts w:ascii="TimesNewRomanPSMT" w:hAnsi="TimesNewRomanPSMT"/>
              <w:sz w:val="22"/>
              <w:szCs w:val="22"/>
            </w:rPr>
          </w:rPrChange>
        </w:rPr>
        <w:t>crushed mineral</w:t>
      </w:r>
      <w:r w:rsidR="004A3FBB" w:rsidRPr="00AE5B90">
        <w:rPr>
          <w:sz w:val="22"/>
          <w:szCs w:val="22"/>
          <w:rPrChange w:id="608" w:author="Caitlin Page Casar" w:date="2019-07-31T15:44:00Z">
            <w:rPr>
              <w:rFonts w:ascii="TimesNewRomanPSMT" w:hAnsi="TimesNewRomanPSMT"/>
              <w:sz w:val="22"/>
              <w:szCs w:val="22"/>
            </w:rPr>
          </w:rPrChange>
        </w:rPr>
        <w:t xml:space="preserve">, </w:t>
      </w:r>
      <w:del w:id="609" w:author="Caitlin Page Casar" w:date="2019-07-26T15:36:00Z">
        <w:r w:rsidR="00FA3D6F" w:rsidRPr="00AE5B90" w:rsidDel="00551745">
          <w:rPr>
            <w:sz w:val="22"/>
            <w:szCs w:val="22"/>
            <w:rPrChange w:id="610" w:author="Caitlin Page Casar" w:date="2019-07-31T15:44:00Z">
              <w:rPr>
                <w:rFonts w:ascii="TimesNewRomanPSMT" w:hAnsi="TimesNewRomanPSMT"/>
                <w:sz w:val="22"/>
                <w:szCs w:val="22"/>
              </w:rPr>
            </w:rPrChange>
          </w:rPr>
          <w:delText>rock</w:delText>
        </w:r>
        <w:r w:rsidR="00FA0F8D" w:rsidRPr="00AE5B90" w:rsidDel="00551745">
          <w:rPr>
            <w:sz w:val="22"/>
            <w:szCs w:val="22"/>
            <w:rPrChange w:id="611" w:author="Caitlin Page Casar" w:date="2019-07-31T15:44:00Z">
              <w:rPr>
                <w:rFonts w:ascii="TimesNewRomanPSMT" w:hAnsi="TimesNewRomanPSMT"/>
                <w:sz w:val="22"/>
                <w:szCs w:val="22"/>
              </w:rPr>
            </w:rPrChange>
          </w:rPr>
          <w:delText xml:space="preserve">, </w:delText>
        </w:r>
      </w:del>
      <w:r w:rsidR="00FA3D6F" w:rsidRPr="00AE5B90">
        <w:rPr>
          <w:sz w:val="22"/>
          <w:szCs w:val="22"/>
          <w:rPrChange w:id="612" w:author="Caitlin Page Casar" w:date="2019-07-31T15:44:00Z">
            <w:rPr>
              <w:rFonts w:ascii="TimesNewRomanPSMT" w:hAnsi="TimesNewRomanPSMT"/>
              <w:sz w:val="22"/>
              <w:szCs w:val="22"/>
            </w:rPr>
          </w:rPrChange>
        </w:rPr>
        <w:t>inert control</w:t>
      </w:r>
      <w:r w:rsidR="00FA0F8D" w:rsidRPr="00AE5B90">
        <w:rPr>
          <w:sz w:val="22"/>
          <w:szCs w:val="22"/>
          <w:rPrChange w:id="613" w:author="Caitlin Page Casar" w:date="2019-07-31T15:44:00Z">
            <w:rPr>
              <w:rFonts w:ascii="TimesNewRomanPSMT" w:hAnsi="TimesNewRomanPSMT"/>
              <w:sz w:val="22"/>
              <w:szCs w:val="22"/>
            </w:rPr>
          </w:rPrChange>
        </w:rPr>
        <w:t xml:space="preserve">, and </w:t>
      </w:r>
      <w:r w:rsidR="00A7168F" w:rsidRPr="00AE5B90">
        <w:rPr>
          <w:sz w:val="22"/>
          <w:szCs w:val="22"/>
          <w:rPrChange w:id="614" w:author="Caitlin Page Casar" w:date="2019-07-31T15:44:00Z">
            <w:rPr>
              <w:rFonts w:ascii="TimesNewRomanPSMT" w:hAnsi="TimesNewRomanPSMT"/>
              <w:sz w:val="22"/>
              <w:szCs w:val="22"/>
            </w:rPr>
          </w:rPrChange>
        </w:rPr>
        <w:t xml:space="preserve">glass slide </w:t>
      </w:r>
      <w:r w:rsidR="00FA0F8D" w:rsidRPr="00AE5B90">
        <w:rPr>
          <w:sz w:val="22"/>
          <w:szCs w:val="22"/>
          <w:rPrChange w:id="615" w:author="Caitlin Page Casar" w:date="2019-07-31T15:44:00Z">
            <w:rPr>
              <w:rFonts w:ascii="TimesNewRomanPSMT" w:hAnsi="TimesNewRomanPSMT"/>
              <w:sz w:val="22"/>
              <w:szCs w:val="22"/>
            </w:rPr>
          </w:rPrChange>
        </w:rPr>
        <w:t>ambient background control</w:t>
      </w:r>
      <w:r w:rsidR="00FA3D6F" w:rsidRPr="00AE5B90">
        <w:rPr>
          <w:sz w:val="22"/>
          <w:szCs w:val="22"/>
          <w:rPrChange w:id="616" w:author="Caitlin Page Casar" w:date="2019-07-31T15:44:00Z">
            <w:rPr>
              <w:rFonts w:ascii="TimesNewRomanPSMT" w:hAnsi="TimesNewRomanPSMT"/>
              <w:sz w:val="22"/>
              <w:szCs w:val="22"/>
            </w:rPr>
          </w:rPrChange>
        </w:rPr>
        <w:t xml:space="preserve"> </w:t>
      </w:r>
      <w:r w:rsidR="00FA0F8D" w:rsidRPr="00AE5B90">
        <w:rPr>
          <w:sz w:val="22"/>
          <w:szCs w:val="22"/>
          <w:rPrChange w:id="617" w:author="Caitlin Page Casar" w:date="2019-07-31T15:44:00Z">
            <w:rPr>
              <w:rFonts w:ascii="TimesNewRomanPSMT" w:hAnsi="TimesNewRomanPSMT"/>
              <w:sz w:val="22"/>
              <w:szCs w:val="22"/>
            </w:rPr>
          </w:rPrChange>
        </w:rPr>
        <w:t xml:space="preserve">samples </w:t>
      </w:r>
      <w:r w:rsidR="006439C9" w:rsidRPr="00AE5B90">
        <w:rPr>
          <w:sz w:val="22"/>
          <w:szCs w:val="22"/>
          <w:rPrChange w:id="618" w:author="Caitlin Page Casar" w:date="2019-07-31T15:44:00Z">
            <w:rPr>
              <w:rFonts w:ascii="TimesNewRomanPSMT" w:hAnsi="TimesNewRomanPSMT"/>
              <w:sz w:val="22"/>
              <w:szCs w:val="22"/>
            </w:rPr>
          </w:rPrChange>
        </w:rPr>
        <w:t xml:space="preserve">using a </w:t>
      </w:r>
      <w:proofErr w:type="spellStart"/>
      <w:r w:rsidR="006439C9" w:rsidRPr="00AE5B90">
        <w:rPr>
          <w:sz w:val="22"/>
          <w:szCs w:val="22"/>
          <w:rPrChange w:id="619" w:author="Caitlin Page Casar" w:date="2019-07-31T15:44:00Z">
            <w:rPr>
              <w:rFonts w:ascii="TimesNewRomanPSMT" w:hAnsi="TimesNewRomanPSMT"/>
              <w:sz w:val="22"/>
              <w:szCs w:val="22"/>
            </w:rPr>
          </w:rPrChange>
        </w:rPr>
        <w:t>MoBIO</w:t>
      </w:r>
      <w:proofErr w:type="spellEnd"/>
      <w:r w:rsidR="006439C9" w:rsidRPr="00AE5B90">
        <w:rPr>
          <w:sz w:val="22"/>
          <w:szCs w:val="22"/>
          <w:rPrChange w:id="620" w:author="Caitlin Page Casar" w:date="2019-07-31T15:44:00Z">
            <w:rPr>
              <w:rFonts w:ascii="TimesNewRomanPSMT" w:hAnsi="TimesNewRomanPSMT"/>
              <w:sz w:val="22"/>
              <w:szCs w:val="22"/>
            </w:rPr>
          </w:rPrChange>
        </w:rPr>
        <w:t xml:space="preserve"> </w:t>
      </w:r>
      <w:proofErr w:type="spellStart"/>
      <w:r w:rsidR="00A7168F" w:rsidRPr="00AE5B90">
        <w:rPr>
          <w:sz w:val="22"/>
          <w:szCs w:val="22"/>
          <w:rPrChange w:id="621" w:author="Caitlin Page Casar" w:date="2019-07-31T15:44:00Z">
            <w:rPr>
              <w:rFonts w:ascii="TimesNewRomanPSMT" w:hAnsi="TimesNewRomanPSMT"/>
              <w:sz w:val="22"/>
              <w:szCs w:val="22"/>
            </w:rPr>
          </w:rPrChange>
        </w:rPr>
        <w:t>PowerB</w:t>
      </w:r>
      <w:r w:rsidR="006439C9" w:rsidRPr="00AE5B90">
        <w:rPr>
          <w:sz w:val="22"/>
          <w:szCs w:val="22"/>
          <w:rPrChange w:id="622" w:author="Caitlin Page Casar" w:date="2019-07-31T15:44:00Z">
            <w:rPr>
              <w:rFonts w:ascii="TimesNewRomanPSMT" w:hAnsi="TimesNewRomanPSMT"/>
              <w:sz w:val="22"/>
              <w:szCs w:val="22"/>
            </w:rPr>
          </w:rPrChange>
        </w:rPr>
        <w:t>iofilm</w:t>
      </w:r>
      <w:proofErr w:type="spellEnd"/>
      <w:r w:rsidR="006439C9" w:rsidRPr="00AE5B90">
        <w:rPr>
          <w:sz w:val="22"/>
          <w:szCs w:val="22"/>
          <w:rPrChange w:id="623" w:author="Caitlin Page Casar" w:date="2019-07-31T15:44:00Z">
            <w:rPr>
              <w:rFonts w:ascii="TimesNewRomanPSMT" w:hAnsi="TimesNewRomanPSMT"/>
              <w:sz w:val="22"/>
              <w:szCs w:val="22"/>
            </w:rPr>
          </w:rPrChange>
        </w:rPr>
        <w:t xml:space="preserve"> DNA </w:t>
      </w:r>
      <w:r w:rsidR="00A7168F" w:rsidRPr="00AE5B90">
        <w:rPr>
          <w:sz w:val="22"/>
          <w:szCs w:val="22"/>
          <w:rPrChange w:id="624" w:author="Caitlin Page Casar" w:date="2019-07-31T15:44:00Z">
            <w:rPr>
              <w:rFonts w:ascii="TimesNewRomanPSMT" w:hAnsi="TimesNewRomanPSMT"/>
              <w:sz w:val="22"/>
              <w:szCs w:val="22"/>
            </w:rPr>
          </w:rPrChange>
        </w:rPr>
        <w:t>Isolation Kit</w:t>
      </w:r>
      <w:r w:rsidR="006439C9" w:rsidRPr="00AE5B90">
        <w:rPr>
          <w:sz w:val="22"/>
          <w:szCs w:val="22"/>
          <w:rPrChange w:id="625" w:author="Caitlin Page Casar" w:date="2019-07-31T15:44:00Z">
            <w:rPr>
              <w:rFonts w:ascii="TimesNewRomanPSMT" w:hAnsi="TimesNewRomanPSMT"/>
              <w:sz w:val="22"/>
              <w:szCs w:val="22"/>
            </w:rPr>
          </w:rPrChange>
        </w:rPr>
        <w:t xml:space="preserve"> </w:t>
      </w:r>
      <w:r w:rsidR="00A7168F" w:rsidRPr="00AE5B90">
        <w:rPr>
          <w:sz w:val="22"/>
          <w:szCs w:val="22"/>
          <w:rPrChange w:id="626" w:author="Caitlin Page Casar" w:date="2019-07-31T15:44:00Z">
            <w:rPr>
              <w:rFonts w:ascii="TimesNewRomanPSMT" w:hAnsi="TimesNewRomanPSMT"/>
              <w:sz w:val="22"/>
              <w:szCs w:val="22"/>
            </w:rPr>
          </w:rPrChange>
        </w:rPr>
        <w:t>(</w:t>
      </w:r>
      <w:del w:id="627" w:author="Caitlin Page Casar" w:date="2019-06-04T17:37:00Z">
        <w:r w:rsidR="00A7168F" w:rsidRPr="00AE5B90" w:rsidDel="002C0450">
          <w:rPr>
            <w:sz w:val="22"/>
            <w:szCs w:val="22"/>
            <w:rPrChange w:id="628" w:author="Caitlin Page Casar" w:date="2019-07-31T15:44:00Z">
              <w:rPr>
                <w:rFonts w:ascii="TimesNewRomanPSMT" w:hAnsi="TimesNewRomanPSMT"/>
                <w:sz w:val="22"/>
                <w:szCs w:val="22"/>
              </w:rPr>
            </w:rPrChange>
          </w:rPr>
          <w:delText>cat</w:delText>
        </w:r>
      </w:del>
      <w:ins w:id="629" w:author="Caitlin Page Casar" w:date="2019-06-04T17:37:00Z">
        <w:r w:rsidR="002C0450" w:rsidRPr="00AE5B90">
          <w:rPr>
            <w:sz w:val="22"/>
            <w:szCs w:val="22"/>
            <w:rPrChange w:id="630" w:author="Caitlin Page Casar" w:date="2019-07-31T15:44:00Z">
              <w:rPr>
                <w:rFonts w:ascii="TimesNewRomanPSMT" w:hAnsi="TimesNewRomanPSMT"/>
                <w:sz w:val="22"/>
                <w:szCs w:val="22"/>
              </w:rPr>
            </w:rPrChange>
          </w:rPr>
          <w:t>Cat</w:t>
        </w:r>
      </w:ins>
      <w:r w:rsidR="00A7168F" w:rsidRPr="00AE5B90">
        <w:rPr>
          <w:sz w:val="22"/>
          <w:szCs w:val="22"/>
          <w:rPrChange w:id="631" w:author="Caitlin Page Casar" w:date="2019-07-31T15:44:00Z">
            <w:rPr>
              <w:rFonts w:ascii="TimesNewRomanPSMT" w:hAnsi="TimesNewRomanPSMT"/>
              <w:sz w:val="22"/>
              <w:szCs w:val="22"/>
            </w:rPr>
          </w:rPrChange>
        </w:rPr>
        <w:t xml:space="preserve">. No. 24000-50) and from </w:t>
      </w:r>
      <w:del w:id="632" w:author="Caitlin Page Casar" w:date="2019-06-04T17:36:00Z">
        <w:r w:rsidR="00A7168F" w:rsidRPr="00AE5B90" w:rsidDel="002C0450">
          <w:rPr>
            <w:sz w:val="22"/>
            <w:szCs w:val="22"/>
            <w:rPrChange w:id="633" w:author="Caitlin Page Casar" w:date="2019-07-31T15:44:00Z">
              <w:rPr>
                <w:rFonts w:ascii="TimesNewRomanPSMT" w:hAnsi="TimesNewRomanPSMT"/>
                <w:sz w:val="22"/>
                <w:szCs w:val="22"/>
              </w:rPr>
            </w:rPrChange>
          </w:rPr>
          <w:delText xml:space="preserve">sterivex </w:delText>
        </w:r>
      </w:del>
      <w:proofErr w:type="spellStart"/>
      <w:ins w:id="634" w:author="Caitlin Page Casar" w:date="2019-06-04T17:36:00Z">
        <w:r w:rsidR="002C0450" w:rsidRPr="00AE5B90">
          <w:rPr>
            <w:sz w:val="22"/>
            <w:szCs w:val="22"/>
            <w:rPrChange w:id="635" w:author="Caitlin Page Casar" w:date="2019-07-31T15:44:00Z">
              <w:rPr>
                <w:rFonts w:ascii="TimesNewRomanPSMT" w:hAnsi="TimesNewRomanPSMT"/>
                <w:sz w:val="22"/>
                <w:szCs w:val="22"/>
              </w:rPr>
            </w:rPrChange>
          </w:rPr>
          <w:t>Sterivex</w:t>
        </w:r>
        <w:proofErr w:type="spellEnd"/>
        <w:r w:rsidR="002C0450" w:rsidRPr="00AE5B90">
          <w:rPr>
            <w:sz w:val="22"/>
            <w:szCs w:val="22"/>
            <w:rPrChange w:id="636" w:author="Caitlin Page Casar" w:date="2019-07-31T15:44:00Z">
              <w:rPr>
                <w:rFonts w:ascii="TimesNewRomanPSMT" w:hAnsi="TimesNewRomanPSMT"/>
                <w:sz w:val="22"/>
                <w:szCs w:val="22"/>
              </w:rPr>
            </w:rPrChange>
          </w:rPr>
          <w:t xml:space="preserve"> </w:t>
        </w:r>
      </w:ins>
      <w:r w:rsidR="00A7168F" w:rsidRPr="00AE5B90">
        <w:rPr>
          <w:sz w:val="22"/>
          <w:szCs w:val="22"/>
          <w:rPrChange w:id="637" w:author="Caitlin Page Casar" w:date="2019-07-31T15:44:00Z">
            <w:rPr>
              <w:rFonts w:ascii="TimesNewRomanPSMT" w:hAnsi="TimesNewRomanPSMT"/>
              <w:sz w:val="22"/>
              <w:szCs w:val="22"/>
            </w:rPr>
          </w:rPrChange>
        </w:rPr>
        <w:t xml:space="preserve">filters using a </w:t>
      </w:r>
      <w:proofErr w:type="spellStart"/>
      <w:r w:rsidR="00A7168F" w:rsidRPr="00AE5B90">
        <w:rPr>
          <w:sz w:val="22"/>
          <w:szCs w:val="22"/>
          <w:rPrChange w:id="638" w:author="Caitlin Page Casar" w:date="2019-07-31T15:44:00Z">
            <w:rPr>
              <w:rFonts w:ascii="TimesNewRomanPSMT" w:hAnsi="TimesNewRomanPSMT"/>
              <w:sz w:val="22"/>
              <w:szCs w:val="22"/>
            </w:rPr>
          </w:rPrChange>
        </w:rPr>
        <w:t>MoBIO</w:t>
      </w:r>
      <w:proofErr w:type="spellEnd"/>
      <w:r w:rsidR="00A7168F" w:rsidRPr="00AE5B90">
        <w:rPr>
          <w:sz w:val="22"/>
          <w:szCs w:val="22"/>
          <w:rPrChange w:id="639" w:author="Caitlin Page Casar" w:date="2019-07-31T15:44:00Z">
            <w:rPr>
              <w:rFonts w:ascii="TimesNewRomanPSMT" w:hAnsi="TimesNewRomanPSMT"/>
              <w:sz w:val="22"/>
              <w:szCs w:val="22"/>
            </w:rPr>
          </w:rPrChange>
        </w:rPr>
        <w:t xml:space="preserve"> </w:t>
      </w:r>
      <w:proofErr w:type="spellStart"/>
      <w:r w:rsidR="00A7168F" w:rsidRPr="00AE5B90">
        <w:rPr>
          <w:sz w:val="22"/>
          <w:szCs w:val="22"/>
          <w:rPrChange w:id="640" w:author="Caitlin Page Casar" w:date="2019-07-31T15:44:00Z">
            <w:rPr>
              <w:rFonts w:ascii="TimesNewRomanPSMT" w:hAnsi="TimesNewRomanPSMT"/>
              <w:sz w:val="22"/>
              <w:szCs w:val="22"/>
            </w:rPr>
          </w:rPrChange>
        </w:rPr>
        <w:t>PowerWater</w:t>
      </w:r>
      <w:proofErr w:type="spellEnd"/>
      <w:r w:rsidR="00A7168F" w:rsidRPr="00AE5B90">
        <w:rPr>
          <w:sz w:val="22"/>
          <w:szCs w:val="22"/>
          <w:rPrChange w:id="641" w:author="Caitlin Page Casar" w:date="2019-07-31T15:44:00Z">
            <w:rPr>
              <w:rFonts w:ascii="TimesNewRomanPSMT" w:hAnsi="TimesNewRomanPSMT"/>
              <w:sz w:val="22"/>
              <w:szCs w:val="22"/>
            </w:rPr>
          </w:rPrChange>
        </w:rPr>
        <w:t xml:space="preserve"> </w:t>
      </w:r>
      <w:proofErr w:type="spellStart"/>
      <w:r w:rsidR="00A7168F" w:rsidRPr="00AE5B90">
        <w:rPr>
          <w:sz w:val="22"/>
          <w:szCs w:val="22"/>
          <w:rPrChange w:id="642" w:author="Caitlin Page Casar" w:date="2019-07-31T15:44:00Z">
            <w:rPr>
              <w:rFonts w:ascii="TimesNewRomanPSMT" w:hAnsi="TimesNewRomanPSMT"/>
              <w:sz w:val="22"/>
              <w:szCs w:val="22"/>
            </w:rPr>
          </w:rPrChange>
        </w:rPr>
        <w:t>Sterivex</w:t>
      </w:r>
      <w:proofErr w:type="spellEnd"/>
      <w:r w:rsidR="00A7168F" w:rsidRPr="00AE5B90">
        <w:rPr>
          <w:sz w:val="22"/>
          <w:szCs w:val="22"/>
          <w:rPrChange w:id="643" w:author="Caitlin Page Casar" w:date="2019-07-31T15:44:00Z">
            <w:rPr>
              <w:rFonts w:ascii="TimesNewRomanPSMT" w:hAnsi="TimesNewRomanPSMT"/>
              <w:sz w:val="22"/>
              <w:szCs w:val="22"/>
            </w:rPr>
          </w:rPrChange>
        </w:rPr>
        <w:t xml:space="preserve"> DNA Isolation Kit (</w:t>
      </w:r>
      <w:ins w:id="644" w:author="Caitlin Page Casar" w:date="2019-06-04T17:37:00Z">
        <w:r w:rsidR="002C0450" w:rsidRPr="00AE5B90">
          <w:rPr>
            <w:sz w:val="22"/>
            <w:szCs w:val="22"/>
            <w:rPrChange w:id="645" w:author="Caitlin Page Casar" w:date="2019-07-31T15:44:00Z">
              <w:rPr>
                <w:rFonts w:ascii="TimesNewRomanPSMT" w:hAnsi="TimesNewRomanPSMT"/>
                <w:sz w:val="22"/>
                <w:szCs w:val="22"/>
              </w:rPr>
            </w:rPrChange>
          </w:rPr>
          <w:t>C</w:t>
        </w:r>
      </w:ins>
      <w:del w:id="646" w:author="Caitlin Page Casar" w:date="2019-06-04T17:37:00Z">
        <w:r w:rsidR="00A7168F" w:rsidRPr="00AE5B90" w:rsidDel="002C0450">
          <w:rPr>
            <w:sz w:val="22"/>
            <w:szCs w:val="22"/>
            <w:rPrChange w:id="647" w:author="Caitlin Page Casar" w:date="2019-07-31T15:44:00Z">
              <w:rPr>
                <w:rFonts w:ascii="TimesNewRomanPSMT" w:hAnsi="TimesNewRomanPSMT"/>
                <w:sz w:val="22"/>
                <w:szCs w:val="22"/>
              </w:rPr>
            </w:rPrChange>
          </w:rPr>
          <w:delText>c</w:delText>
        </w:r>
      </w:del>
      <w:r w:rsidR="00A7168F" w:rsidRPr="00AE5B90">
        <w:rPr>
          <w:sz w:val="22"/>
          <w:szCs w:val="22"/>
          <w:rPrChange w:id="648" w:author="Caitlin Page Casar" w:date="2019-07-31T15:44:00Z">
            <w:rPr>
              <w:rFonts w:ascii="TimesNewRomanPSMT" w:hAnsi="TimesNewRomanPSMT"/>
              <w:sz w:val="22"/>
              <w:szCs w:val="22"/>
            </w:rPr>
          </w:rPrChange>
        </w:rPr>
        <w:t xml:space="preserve">at </w:t>
      </w:r>
      <w:ins w:id="649" w:author="Caitlin Page Casar" w:date="2019-06-04T17:37:00Z">
        <w:r w:rsidR="002C0450" w:rsidRPr="00AE5B90">
          <w:rPr>
            <w:sz w:val="22"/>
            <w:szCs w:val="22"/>
            <w:rPrChange w:id="650" w:author="Caitlin Page Casar" w:date="2019-07-31T15:44:00Z">
              <w:rPr>
                <w:rFonts w:ascii="TimesNewRomanPSMT" w:hAnsi="TimesNewRomanPSMT"/>
                <w:sz w:val="22"/>
                <w:szCs w:val="22"/>
              </w:rPr>
            </w:rPrChange>
          </w:rPr>
          <w:t>N</w:t>
        </w:r>
      </w:ins>
      <w:del w:id="651" w:author="Caitlin Page Casar" w:date="2019-06-04T17:37:00Z">
        <w:r w:rsidR="00A7168F" w:rsidRPr="00AE5B90" w:rsidDel="002C0450">
          <w:rPr>
            <w:sz w:val="22"/>
            <w:szCs w:val="22"/>
            <w:rPrChange w:id="652" w:author="Caitlin Page Casar" w:date="2019-07-31T15:44:00Z">
              <w:rPr>
                <w:rFonts w:ascii="TimesNewRomanPSMT" w:hAnsi="TimesNewRomanPSMT"/>
                <w:sz w:val="22"/>
                <w:szCs w:val="22"/>
              </w:rPr>
            </w:rPrChange>
          </w:rPr>
          <w:delText>n</w:delText>
        </w:r>
      </w:del>
      <w:r w:rsidR="00A7168F" w:rsidRPr="00AE5B90">
        <w:rPr>
          <w:sz w:val="22"/>
          <w:szCs w:val="22"/>
          <w:rPrChange w:id="653" w:author="Caitlin Page Casar" w:date="2019-07-31T15:44:00Z">
            <w:rPr>
              <w:rFonts w:ascii="TimesNewRomanPSMT" w:hAnsi="TimesNewRomanPSMT"/>
              <w:sz w:val="22"/>
              <w:szCs w:val="22"/>
            </w:rPr>
          </w:rPrChange>
        </w:rPr>
        <w:t xml:space="preserve">o. 14600-50-NF) following the manufacturer suggested protocol. </w:t>
      </w:r>
      <w:r w:rsidR="00FA3D6F" w:rsidRPr="00AE5B90">
        <w:rPr>
          <w:sz w:val="22"/>
          <w:szCs w:val="22"/>
        </w:rPr>
        <w:t>W</w:t>
      </w:r>
      <w:r w:rsidR="006439C9" w:rsidRPr="00AE5B90">
        <w:rPr>
          <w:sz w:val="22"/>
          <w:szCs w:val="22"/>
        </w:rPr>
        <w:t>hole genomic DNA was sent to Argonne National Laboratory for 16s rRNA amplicon sequencing of the V4 hypervariable region</w:t>
      </w:r>
      <w:r w:rsidR="00FA3D6F" w:rsidRPr="00AE5B90">
        <w:rPr>
          <w:sz w:val="22"/>
          <w:szCs w:val="22"/>
        </w:rPr>
        <w:t xml:space="preserve"> using 516F</w:t>
      </w:r>
      <w:r w:rsidR="00CB30EB" w:rsidRPr="00AE5B90">
        <w:rPr>
          <w:sz w:val="22"/>
          <w:szCs w:val="22"/>
        </w:rPr>
        <w:t xml:space="preserve"> (</w:t>
      </w:r>
      <w:r w:rsidR="00CB30EB" w:rsidRPr="00AE5B90">
        <w:rPr>
          <w:color w:val="222222"/>
          <w:sz w:val="22"/>
          <w:szCs w:val="22"/>
          <w:shd w:val="clear" w:color="auto" w:fill="FFFFFF"/>
        </w:rPr>
        <w:t>GTGYCAGCMGCCGCGGTAA</w:t>
      </w:r>
      <w:r w:rsidR="00CB30EB" w:rsidRPr="00AE5B90">
        <w:rPr>
          <w:sz w:val="22"/>
          <w:szCs w:val="22"/>
        </w:rPr>
        <w:t xml:space="preserve">) </w:t>
      </w:r>
      <w:r w:rsidR="00FA3D6F" w:rsidRPr="00AE5B90">
        <w:rPr>
          <w:sz w:val="22"/>
          <w:szCs w:val="22"/>
        </w:rPr>
        <w:t xml:space="preserve">and 806R </w:t>
      </w:r>
      <w:r w:rsidR="00CB30EB" w:rsidRPr="00AE5B90">
        <w:rPr>
          <w:sz w:val="22"/>
          <w:szCs w:val="22"/>
        </w:rPr>
        <w:t>(</w:t>
      </w:r>
      <w:r w:rsidR="00CB30EB" w:rsidRPr="00AE5B90">
        <w:rPr>
          <w:color w:val="222222"/>
          <w:sz w:val="22"/>
          <w:szCs w:val="22"/>
        </w:rPr>
        <w:t xml:space="preserve">GGACTACNVGGGTWTCTAAT) </w:t>
      </w:r>
      <w:r w:rsidR="00FA3D6F" w:rsidRPr="00AE5B90">
        <w:rPr>
          <w:sz w:val="22"/>
          <w:szCs w:val="22"/>
        </w:rPr>
        <w:t>universal primers</w:t>
      </w:r>
      <w:r w:rsidR="006439C9" w:rsidRPr="00AE5B90">
        <w:rPr>
          <w:sz w:val="22"/>
          <w:szCs w:val="22"/>
        </w:rPr>
        <w:t xml:space="preserve">. </w:t>
      </w:r>
      <w:r w:rsidR="00B775B6" w:rsidRPr="00AE5B90">
        <w:rPr>
          <w:sz w:val="22"/>
          <w:szCs w:val="22"/>
        </w:rPr>
        <w:t xml:space="preserve">Samples were sequenced on an Illumina </w:t>
      </w:r>
      <w:proofErr w:type="spellStart"/>
      <w:r w:rsidR="00B775B6" w:rsidRPr="00AE5B90">
        <w:rPr>
          <w:sz w:val="22"/>
          <w:szCs w:val="22"/>
        </w:rPr>
        <w:t>Miseq</w:t>
      </w:r>
      <w:proofErr w:type="spellEnd"/>
      <w:r w:rsidR="00B775B6" w:rsidRPr="00AE5B90">
        <w:rPr>
          <w:sz w:val="22"/>
          <w:szCs w:val="22"/>
        </w:rPr>
        <w:t xml:space="preserve"> instrument. </w:t>
      </w:r>
      <w:r w:rsidR="00FA3D6F" w:rsidRPr="00AE5B90">
        <w:rPr>
          <w:sz w:val="22"/>
          <w:szCs w:val="22"/>
        </w:rPr>
        <w:t xml:space="preserve">Paired-end reads were joined with PEAR </w:t>
      </w:r>
      <w:r w:rsidR="001552D5" w:rsidRPr="00AE5B90">
        <w:rPr>
          <w:sz w:val="22"/>
          <w:szCs w:val="22"/>
        </w:rPr>
        <w:fldChar w:fldCharType="begin"/>
      </w:r>
      <w:ins w:id="654" w:author="Caitlin Page Casar" w:date="2019-05-26T16:34:00Z">
        <w:r w:rsidR="00210353" w:rsidRPr="00AE5B90">
          <w:rPr>
            <w:sz w:val="22"/>
            <w:szCs w:val="22"/>
          </w:rPr>
          <w:instrText xml:space="preserve"> ADDIN ZOTERO_ITEM CSL_CITATION {"citationID":"TBZYY1wl","properties":{"formattedCitation":"(Zhang {\\i{}et al.}, 2014)","plainCitation":"(Zhang et al., 2014)","noteIndex":0},"citationItems":[{"id":376,"uris":["http://zotero.org/users/local/dsI5V9tJ/items/ZG9GYK4M"],"uri":["http://zotero.org/users/local/dsI5V9tJ/items/ZG9GYK4M"],"itemData":{"id":376,"type":"article-journal","title":"PEAR: a fast and accurate Illumina Paired-End reAd mergeR","container-title":"Bioinformatics","page":"614-620","volume":"30","issue":"5","source":"PubMed Central","abstract":"Motivation: The Illumina paired-end sequencing technology can generate reads from both ends of target DNA fragments, which can subsequently be merged to increase the overall read length. There already exist tools for merging these paired-end reads when the target fragments are equally long. However, when fragment lengths vary and, in particular, when either the fragment size is shorter than a single-end read, or longer than twice the size of a single-end read, most state-of-the-art mergers fail to generate reliable results. Therefore, a robust tool is needed to merge paired-end reads that exhibit varying overlap lengths because of varying target fragment lengths., Results: We present the PEAR software for merging raw Illumina paired-end reads from target fragments of varying length. The program evaluates all possible paired-end read overlaps and does not require the target fragment size as input. It also implements a statistical test for minimizing false-positive results. Tests on simulated and empirical data show that PEAR consistently generates highly accurate merged paired-end reads. A highly optimized implementation allows for merging millions of paired-end reads within a few minutes on a standard desktop computer. On multi-core architectures, the parallel version of PEAR shows linear speedups compared with the sequential version of PEAR., Availability and implementation: PEAR is implemented in C and uses POSIX threads. It is freely available at http://www.exelixis-lab.org/web/software/pear., Contact:\nTomas.Flouri@h-its.org","DOI":"10.1093/bioinformatics/btt593","ISSN":"1367-4803","note":"PMID: 24142950\nPMCID: PMC3933873","title-short":"PEAR","journalAbbreviation":"Bioinformatics","author":[{"family":"Zhang","given":"Jiajie"},{"family":"Kobert","given":"Kassian"},{"family":"Flouri","given":"Tomáš"},{"family":"Stamatakis","given":"Alexandros"}],"issued":{"date-parts":[["2014",3,1]]}}}],"schema":"https://github.com/citation-style-language/schema/raw/master/csl-citation.json"} </w:instrText>
        </w:r>
      </w:ins>
      <w:del w:id="655" w:author="Caitlin Page Casar" w:date="2019-05-26T16:34:00Z">
        <w:r w:rsidR="001552D5" w:rsidRPr="00AE5B90" w:rsidDel="00210353">
          <w:rPr>
            <w:sz w:val="22"/>
            <w:szCs w:val="22"/>
          </w:rPr>
          <w:delInstrText xml:space="preserve"> ADDIN ZOTERO_ITEM CSL_CITATION {"citationID":"TBZYY1wl","properties":{"formattedCitation":"(Zhang {\\i{}et al.}, 2014)","plainCitation":"(Zhang et al., 2014)","noteIndex":0},"citationItems":[{"id":376,"uris":["http://zotero.org/users/local/dsI5V9tJ/items/ZG9GYK4M"],"uri":["http://zotero.org/users/local/dsI5V9tJ/items/ZG9GYK4M"],"itemData":{"id":376,"type":"article-journal","title":"PEAR: a fast and accurate Illumina Paired-End reAd mergeR","container-title":"Bioinformatics","page":"614-620","volume":"30","issue":"5","source":"PubMed Central","abstract":"Motivation: The Illumina paired-end sequencing technology can generate reads from both ends of target DNA fragments, which can subsequently be merged to increase the overall read length. There already exist tools for merging these paired-end reads when the target fragments are equally long. However, when fragment lengths vary and, in particular, when either the fragment size is shorter than a single-end read, or longer than twice the size of a single-end read, most state-of-the-art mergers fail to generate reliable results. Therefore, a robust tool is needed to merge paired-end reads that exhibit varying overlap lengths because of varying target fragment lengths., Results: We present the PEAR software for merging raw Illumina paired-end reads from target fragments of varying length. The program evaluates all possible paired-end read overlaps and does not require the target fragment size as input. It also implements a statistical test for minimizing false-positive results. Tests on simulated and empirical data show that PEAR consistently generates highly accurate merged paired-end reads. A highly optimized implementation allows for merging millions of paired-end reads within a few minutes on a standard desktop computer. On multi-core architectures, the parallel version of PEAR shows linear speedups compared with the sequential version of PEAR., Availability and implementation: PEAR is implemented in C and uses POSIX threads. It is freely available at http://www.exelixis-lab.org/web/software/pear., Contact:\nTomas.Flouri@h-its.org","DOI":"10.1093/bioinformatics/btt593","ISSN":"1367-4803","note":"PMID: 24142950\nPMCID: PMC3933873","shortTitle":"PEAR","journalAbbreviation":"Bioinformatics","author":[{"family":"Zhang","given":"Jiajie"},{"family":"Kobert","given":"Kassian"},{"family":"Flouri","given":"Tomáš"},{"family":"Stamatakis","given":"Alexandros"}],"issued":{"date-parts":[["2014",3,1]]}}}],"schema":"https://github.com/citation-style-language/schema/raw/master/csl-citation.json"} </w:delInstrText>
        </w:r>
      </w:del>
      <w:r w:rsidR="001552D5" w:rsidRPr="00AE5B90">
        <w:rPr>
          <w:sz w:val="22"/>
          <w:szCs w:val="22"/>
        </w:rPr>
        <w:fldChar w:fldCharType="separate"/>
      </w:r>
      <w:r w:rsidR="001552D5" w:rsidRPr="00AE5B90">
        <w:rPr>
          <w:sz w:val="22"/>
          <w:szCs w:val="22"/>
        </w:rPr>
        <w:t xml:space="preserve">(Zhang </w:t>
      </w:r>
      <w:r w:rsidR="001552D5" w:rsidRPr="00AE5B90">
        <w:rPr>
          <w:i/>
          <w:iCs/>
          <w:sz w:val="22"/>
          <w:szCs w:val="22"/>
        </w:rPr>
        <w:t>et al.</w:t>
      </w:r>
      <w:r w:rsidR="001552D5" w:rsidRPr="00AE5B90">
        <w:rPr>
          <w:sz w:val="22"/>
          <w:szCs w:val="22"/>
        </w:rPr>
        <w:t>, 2014)</w:t>
      </w:r>
      <w:r w:rsidR="001552D5" w:rsidRPr="00AE5B90">
        <w:rPr>
          <w:sz w:val="22"/>
          <w:szCs w:val="22"/>
        </w:rPr>
        <w:fldChar w:fldCharType="end"/>
      </w:r>
      <w:r w:rsidR="001552D5" w:rsidRPr="00AE5B90">
        <w:rPr>
          <w:sz w:val="22"/>
          <w:szCs w:val="22"/>
        </w:rPr>
        <w:t xml:space="preserve"> </w:t>
      </w:r>
      <w:r w:rsidR="00FA3D6F" w:rsidRPr="00AE5B90">
        <w:rPr>
          <w:sz w:val="22"/>
          <w:szCs w:val="22"/>
        </w:rPr>
        <w:t>and demultiplexed with QIIME (v 1.9.</w:t>
      </w:r>
      <w:r w:rsidR="002D0AAA" w:rsidRPr="00AE5B90">
        <w:rPr>
          <w:sz w:val="22"/>
          <w:szCs w:val="22"/>
        </w:rPr>
        <w:t xml:space="preserve">1; </w:t>
      </w:r>
      <w:r w:rsidR="002D0AAA" w:rsidRPr="00AE5B90">
        <w:rPr>
          <w:sz w:val="22"/>
          <w:szCs w:val="22"/>
        </w:rPr>
        <w:fldChar w:fldCharType="begin"/>
      </w:r>
      <w:r w:rsidR="002964CC" w:rsidRPr="00AE5B90">
        <w:rPr>
          <w:sz w:val="22"/>
          <w:szCs w:val="22"/>
        </w:rPr>
        <w:instrText xml:space="preserve"> ADDIN ZOTERO_ITEM CSL_CITATION {"citationID":"3DSVt4Ko","properties":{"formattedCitation":"(Caporaso {\\i{}et al.}, 2010)","plainCitation":"(Caporaso et al., 2010)","dontUpdate":true,"noteIndex":0},"citationItems":[{"id":125,"uris":["http://zotero.org/users/local/dsI5V9tJ/items/NUEIN4UH"],"uri":["http://zotero.org/users/local/dsI5V9tJ/items/NUEIN4UH"],"itemData":{"id":125,"type":"article-journal","title":"QIIME allows analysis of high-throughput community sequencing data","container-title":"Nature methods","page":"335-336","volume":"7","issue":"5","source":"PubMed Central","DOI":"10.1038/nmeth.f.303","ISSN":"1548-7091","note":"PMID: 20383131\nPMCID: PMC3156573","journalAbbreviation":"Nat Methods","author":[{"family":"Caporaso","given":"J Gregory"},{"family":"Kuczynski","given":"Justin"},{"family":"Stombaugh","given":"Jesse"},{"family":"Bittinger","given":"Kyle"},{"family":"Bushman","given":"Frederic D"},{"family":"Costello","given":"Elizabeth K"},{"family":"Fierer","given":"Noah"},{"family":"Peña","given":"Antonio Gonzalez"},{"family":"Goodrich","given":"Julia K"},{"family":"Gordon","given":"Jeffrey I"},{"family":"Huttley","given":"Gavin A"},{"family":"Kelley","given":"Scott T"},{"family":"Knights","given":"Dan"},{"family":"Koenig","given":"Jeremy E"},{"family":"Ley","given":"Ruth E"},{"family":"Lozupone","given":"Catherine A"},{"family":"McDonald","given":"Daniel"},{"family":"Muegge","given":"Brian D"},{"family":"Pirrung","given":"Meg"},{"family":"Reeder","given":"Jens"},{"family":"Sevinsky","given":"Joel R"},{"family":"Turnbaugh","given":"Peter J"},{"family":"Walters","given":"William A"},{"family":"Widmann","given":"Jeremy"},{"family":"Yatsunenko","given":"Tanya"},{"family":"Zaneveld","given":"Jesse"},{"family":"Knight","given":"Rob"}],"issued":{"date-parts":[["2010",5]]}}}],"schema":"https://github.com/citation-style-language/schema/raw/master/csl-citation.json"} </w:instrText>
      </w:r>
      <w:r w:rsidR="002D0AAA" w:rsidRPr="00AE5B90">
        <w:rPr>
          <w:sz w:val="22"/>
          <w:szCs w:val="22"/>
        </w:rPr>
        <w:fldChar w:fldCharType="separate"/>
      </w:r>
      <w:r w:rsidR="002D0AAA" w:rsidRPr="00AE5B90">
        <w:rPr>
          <w:sz w:val="22"/>
          <w:szCs w:val="22"/>
        </w:rPr>
        <w:t xml:space="preserve">Caporaso </w:t>
      </w:r>
      <w:r w:rsidR="002D0AAA" w:rsidRPr="00AE5B90">
        <w:rPr>
          <w:i/>
          <w:iCs/>
          <w:sz w:val="22"/>
          <w:szCs w:val="22"/>
        </w:rPr>
        <w:t>et al.</w:t>
      </w:r>
      <w:r w:rsidR="002D0AAA" w:rsidRPr="00AE5B90">
        <w:rPr>
          <w:sz w:val="22"/>
          <w:szCs w:val="22"/>
        </w:rPr>
        <w:t>, 2010)</w:t>
      </w:r>
      <w:r w:rsidR="002D0AAA" w:rsidRPr="00AE5B90">
        <w:rPr>
          <w:sz w:val="22"/>
          <w:szCs w:val="22"/>
        </w:rPr>
        <w:fldChar w:fldCharType="end"/>
      </w:r>
      <w:r w:rsidR="00FA3D6F" w:rsidRPr="00AE5B90">
        <w:rPr>
          <w:sz w:val="22"/>
          <w:szCs w:val="22"/>
        </w:rPr>
        <w:t xml:space="preserve">. </w:t>
      </w:r>
      <w:r w:rsidR="00D251B7" w:rsidRPr="00AE5B90">
        <w:rPr>
          <w:sz w:val="22"/>
          <w:szCs w:val="22"/>
        </w:rPr>
        <w:t>We acknowledge the growing trend of binning sequences into amplicon sequence variants (ASV’s); however, we characterize microbial communities to the family level and are not attempting to assign strain-level taxonomy to sequences here</w:t>
      </w:r>
      <w:r w:rsidR="000F2ED3" w:rsidRPr="00AE5B90">
        <w:rPr>
          <w:sz w:val="22"/>
          <w:szCs w:val="22"/>
        </w:rPr>
        <w:t xml:space="preserve">. </w:t>
      </w:r>
      <w:r w:rsidR="00D251B7" w:rsidRPr="00AE5B90">
        <w:rPr>
          <w:sz w:val="22"/>
          <w:szCs w:val="22"/>
        </w:rPr>
        <w:t xml:space="preserve">Further, alpha and beta diversity metrics were found </w:t>
      </w:r>
      <w:r w:rsidRPr="00AE5B90">
        <w:rPr>
          <w:sz w:val="22"/>
          <w:szCs w:val="22"/>
        </w:rPr>
        <w:t>to be highly correlated</w:t>
      </w:r>
      <w:r w:rsidRPr="00AE5B90">
        <w:rPr>
          <w:sz w:val="22"/>
          <w:szCs w:val="22"/>
          <w:rPrChange w:id="656" w:author="Caitlin Page Casar" w:date="2019-07-31T15:44:00Z">
            <w:rPr>
              <w:rFonts w:ascii="TimesNewRomanPSMT" w:hAnsi="TimesNewRomanPSMT"/>
              <w:sz w:val="22"/>
              <w:szCs w:val="22"/>
            </w:rPr>
          </w:rPrChange>
        </w:rPr>
        <w:t xml:space="preserve"> </w:t>
      </w:r>
      <w:r w:rsidR="00D251B7" w:rsidRPr="00AE5B90">
        <w:rPr>
          <w:sz w:val="22"/>
          <w:szCs w:val="22"/>
          <w:rPrChange w:id="657" w:author="Caitlin Page Casar" w:date="2019-07-31T15:44:00Z">
            <w:rPr>
              <w:rFonts w:ascii="TimesNewRomanPSMT" w:hAnsi="TimesNewRomanPSMT"/>
              <w:sz w:val="22"/>
              <w:szCs w:val="22"/>
            </w:rPr>
          </w:rPrChange>
        </w:rPr>
        <w:t>when comparing ASV and OTU binning</w:t>
      </w:r>
      <w:r w:rsidR="000F2ED3" w:rsidRPr="00AE5B90">
        <w:rPr>
          <w:sz w:val="22"/>
          <w:szCs w:val="22"/>
          <w:rPrChange w:id="658" w:author="Caitlin Page Casar" w:date="2019-07-31T15:44:00Z">
            <w:rPr>
              <w:rFonts w:ascii="TimesNewRomanPSMT" w:hAnsi="TimesNewRomanPSMT"/>
              <w:sz w:val="22"/>
              <w:szCs w:val="22"/>
            </w:rPr>
          </w:rPrChange>
        </w:rPr>
        <w:t xml:space="preserve"> of environmental </w:t>
      </w:r>
      <w:del w:id="659" w:author="Maggie Osburn" w:date="2019-07-17T10:29:00Z">
        <w:r w:rsidR="000F2ED3" w:rsidRPr="00AE5B90" w:rsidDel="006A32D3">
          <w:rPr>
            <w:sz w:val="22"/>
            <w:szCs w:val="22"/>
            <w:rPrChange w:id="660" w:author="Caitlin Page Casar" w:date="2019-07-31T15:44:00Z">
              <w:rPr>
                <w:rFonts w:ascii="TimesNewRomanPSMT" w:hAnsi="TimesNewRomanPSMT"/>
                <w:sz w:val="22"/>
                <w:szCs w:val="22"/>
              </w:rPr>
            </w:rPrChange>
          </w:rPr>
          <w:delText xml:space="preserve">16s </w:delText>
        </w:r>
      </w:del>
      <w:ins w:id="661" w:author="Maggie Osburn" w:date="2019-07-17T10:29:00Z">
        <w:r w:rsidR="006A32D3" w:rsidRPr="00AE5B90">
          <w:rPr>
            <w:sz w:val="22"/>
            <w:szCs w:val="22"/>
            <w:rPrChange w:id="662" w:author="Caitlin Page Casar" w:date="2019-07-31T15:44:00Z">
              <w:rPr>
                <w:rFonts w:ascii="TimesNewRomanPSMT" w:hAnsi="TimesNewRomanPSMT"/>
                <w:sz w:val="22"/>
                <w:szCs w:val="22"/>
              </w:rPr>
            </w:rPrChange>
          </w:rPr>
          <w:t xml:space="preserve">16S </w:t>
        </w:r>
      </w:ins>
      <w:r w:rsidR="000F2ED3" w:rsidRPr="00AE5B90">
        <w:rPr>
          <w:sz w:val="22"/>
          <w:szCs w:val="22"/>
          <w:rPrChange w:id="663" w:author="Caitlin Page Casar" w:date="2019-07-31T15:44:00Z">
            <w:rPr>
              <w:rFonts w:ascii="TimesNewRomanPSMT" w:hAnsi="TimesNewRomanPSMT"/>
              <w:sz w:val="22"/>
              <w:szCs w:val="22"/>
            </w:rPr>
          </w:rPrChange>
        </w:rPr>
        <w:t xml:space="preserve">rRNA gene sequences </w:t>
      </w:r>
      <w:r w:rsidR="00D251B7" w:rsidRPr="00AE5B90">
        <w:rPr>
          <w:sz w:val="22"/>
          <w:szCs w:val="22"/>
          <w:rPrChange w:id="664" w:author="Caitlin Page Casar" w:date="2019-07-31T15:44:00Z">
            <w:rPr>
              <w:rFonts w:ascii="TimesNewRomanPSMT" w:hAnsi="TimesNewRomanPSMT"/>
              <w:sz w:val="22"/>
              <w:szCs w:val="22"/>
            </w:rPr>
          </w:rPrChange>
        </w:rPr>
        <w:t xml:space="preserve">resulting in </w:t>
      </w:r>
      <w:r w:rsidR="000F2ED3" w:rsidRPr="00AE5B90">
        <w:rPr>
          <w:sz w:val="22"/>
          <w:szCs w:val="22"/>
          <w:rPrChange w:id="665" w:author="Caitlin Page Casar" w:date="2019-07-31T15:44:00Z">
            <w:rPr>
              <w:rFonts w:ascii="TimesNewRomanPSMT" w:hAnsi="TimesNewRomanPSMT"/>
              <w:sz w:val="22"/>
              <w:szCs w:val="22"/>
            </w:rPr>
          </w:rPrChange>
        </w:rPr>
        <w:t xml:space="preserve">ecologically similar </w:t>
      </w:r>
      <w:r w:rsidR="00BE24D6" w:rsidRPr="00AE5B90">
        <w:rPr>
          <w:sz w:val="22"/>
          <w:szCs w:val="22"/>
          <w:rPrChange w:id="666" w:author="Caitlin Page Casar" w:date="2019-07-31T15:44:00Z">
            <w:rPr>
              <w:rFonts w:ascii="TimesNewRomanPSMT" w:hAnsi="TimesNewRomanPSMT"/>
              <w:sz w:val="22"/>
              <w:szCs w:val="22"/>
            </w:rPr>
          </w:rPrChange>
        </w:rPr>
        <w:t>interpretations</w:t>
      </w:r>
      <w:r w:rsidR="000F2ED3" w:rsidRPr="00AE5B90">
        <w:rPr>
          <w:sz w:val="22"/>
          <w:szCs w:val="22"/>
          <w:rPrChange w:id="667" w:author="Caitlin Page Casar" w:date="2019-07-31T15:44:00Z">
            <w:rPr>
              <w:rFonts w:ascii="TimesNewRomanPSMT" w:hAnsi="TimesNewRomanPSMT"/>
              <w:sz w:val="22"/>
              <w:szCs w:val="22"/>
            </w:rPr>
          </w:rPrChange>
        </w:rPr>
        <w:t xml:space="preserve"> between both approaches</w:t>
      </w:r>
      <w:r w:rsidRPr="00AE5B90">
        <w:rPr>
          <w:sz w:val="22"/>
          <w:szCs w:val="22"/>
          <w:rPrChange w:id="668" w:author="Caitlin Page Casar" w:date="2019-07-31T15:44:00Z">
            <w:rPr>
              <w:rFonts w:ascii="TimesNewRomanPSMT" w:hAnsi="TimesNewRomanPSMT"/>
              <w:sz w:val="22"/>
              <w:szCs w:val="22"/>
            </w:rPr>
          </w:rPrChange>
        </w:rPr>
        <w:t xml:space="preserve"> </w:t>
      </w:r>
      <w:r w:rsidR="00D251B7" w:rsidRPr="00AE5B90">
        <w:rPr>
          <w:sz w:val="22"/>
          <w:szCs w:val="22"/>
          <w:rPrChange w:id="669" w:author="Caitlin Page Casar" w:date="2019-07-31T15:44:00Z">
            <w:rPr>
              <w:rFonts w:ascii="TimesNewRomanPSMT" w:hAnsi="TimesNewRomanPSMT"/>
              <w:sz w:val="22"/>
              <w:szCs w:val="22"/>
            </w:rPr>
          </w:rPrChange>
        </w:rPr>
        <w:fldChar w:fldCharType="begin"/>
      </w:r>
      <w:r w:rsidR="00D251B7" w:rsidRPr="00AE5B90">
        <w:rPr>
          <w:sz w:val="22"/>
          <w:szCs w:val="22"/>
          <w:rPrChange w:id="670" w:author="Caitlin Page Casar" w:date="2019-07-31T15:44:00Z">
            <w:rPr>
              <w:rFonts w:ascii="TimesNewRomanPSMT" w:hAnsi="TimesNewRomanPSMT"/>
              <w:sz w:val="22"/>
              <w:szCs w:val="22"/>
            </w:rPr>
          </w:rPrChange>
        </w:rPr>
        <w:instrText xml:space="preserve"> ADDIN ZOTERO_ITEM CSL_CITATION {"citationID":"LcMfEJlc","properties":{"formattedCitation":"(Glassman &amp; Martiny, 2018)","plainCitation":"(Glassman &amp; Martiny, 2018)","noteIndex":0},"citationItems":[{"id":386,"uris":["http://zotero.org/users/local/dsI5V9tJ/items/9XXP32R8"],"uri":["http://zotero.org/users/local/dsI5V9tJ/items/9XXP32R8"],"itemData":{"id":386,"type":"article-journal","title":"Broadscale Ecological Patterns Are Robust to Use of Exact Sequence Variants versus Operational Taxonomic Units","container-title":"mSphere","page":"e00148-18","volume":"3","issue":"4","source":"msphere.asm.org","abstract":"Recent discussion focuses on the best method for delineating microbial taxa, based on either exact sequence variants (ESVs) or traditional operational taxonomic units (OTUs) of marker gene sequences. We sought to test if the binning approach (ESVs versus 97% OTUs) affected the ecological conclusions of a large field study. The data set included sequences targeting all bacteria (16S rRNA) and fungi (internal transcribed spacer [ITS]), across multiple environments diverging markedly in abiotic conditions, over three collection times. Despite quantitative differences in microbial richness, we found that all </w:instrText>
      </w:r>
      <w:r w:rsidR="00D251B7" w:rsidRPr="00AE5B90">
        <w:rPr>
          <w:sz w:val="22"/>
          <w:szCs w:val="22"/>
          <w:rPrChange w:id="671" w:author="Caitlin Page Casar" w:date="2019-07-31T15:44:00Z">
            <w:rPr>
              <w:rFonts w:ascii="TimesNewRomanPSMT" w:hAnsi="TimesNewRomanPSMT" w:hint="eastAsia"/>
              <w:sz w:val="22"/>
              <w:szCs w:val="22"/>
            </w:rPr>
          </w:rPrChange>
        </w:rPr>
        <w:instrText>α</w:instrText>
      </w:r>
      <w:r w:rsidR="00D251B7" w:rsidRPr="00AE5B90">
        <w:rPr>
          <w:sz w:val="22"/>
          <w:szCs w:val="22"/>
          <w:rPrChange w:id="672" w:author="Caitlin Page Casar" w:date="2019-07-31T15:44:00Z">
            <w:rPr>
              <w:rFonts w:ascii="TimesNewRomanPSMT" w:hAnsi="TimesNewRomanPSMT"/>
              <w:sz w:val="22"/>
              <w:szCs w:val="22"/>
            </w:rPr>
          </w:rPrChange>
        </w:rPr>
        <w:instrText xml:space="preserve"> and </w:instrText>
      </w:r>
      <w:r w:rsidR="00D251B7" w:rsidRPr="00AE5B90">
        <w:rPr>
          <w:sz w:val="22"/>
          <w:szCs w:val="22"/>
          <w:rPrChange w:id="673" w:author="Caitlin Page Casar" w:date="2019-07-31T15:44:00Z">
            <w:rPr>
              <w:rFonts w:ascii="TimesNewRomanPSMT" w:hAnsi="TimesNewRomanPSMT" w:hint="eastAsia"/>
              <w:sz w:val="22"/>
              <w:szCs w:val="22"/>
            </w:rPr>
          </w:rPrChange>
        </w:rPr>
        <w:instrText>β</w:instrText>
      </w:r>
      <w:r w:rsidR="00D251B7" w:rsidRPr="00AE5B90">
        <w:rPr>
          <w:sz w:val="22"/>
          <w:szCs w:val="22"/>
          <w:rPrChange w:id="674" w:author="Caitlin Page Casar" w:date="2019-07-31T15:44:00Z">
            <w:rPr>
              <w:rFonts w:ascii="TimesNewRomanPSMT" w:hAnsi="TimesNewRomanPSMT"/>
              <w:sz w:val="22"/>
              <w:szCs w:val="22"/>
            </w:rPr>
          </w:rPrChange>
        </w:rPr>
        <w:instrText xml:space="preserve"> diversity metrics were highly positively correlated (r &gt; 0.90) between samples analyzed with both approaches. Moreover, the community composition of the dominant taxa did not vary between approaches. Consequently, statistical inferences were nearly indistinguishable. Furthermore, ESVs only moderately increased the genetic resolution of fungal and bacterial diversity (1.3 and 2.1 times OTU richness, respectively). We conclude that for broadscale (e.g., all bacteria or all fungi) </w:instrText>
      </w:r>
      <w:r w:rsidR="00D251B7" w:rsidRPr="00AE5B90">
        <w:rPr>
          <w:sz w:val="22"/>
          <w:szCs w:val="22"/>
          <w:rPrChange w:id="675" w:author="Caitlin Page Casar" w:date="2019-07-31T15:44:00Z">
            <w:rPr>
              <w:rFonts w:ascii="TimesNewRomanPSMT" w:hAnsi="TimesNewRomanPSMT" w:hint="eastAsia"/>
              <w:sz w:val="22"/>
              <w:szCs w:val="22"/>
            </w:rPr>
          </w:rPrChange>
        </w:rPr>
        <w:instrText>α</w:instrText>
      </w:r>
      <w:r w:rsidR="00D251B7" w:rsidRPr="00AE5B90">
        <w:rPr>
          <w:sz w:val="22"/>
          <w:szCs w:val="22"/>
          <w:rPrChange w:id="676" w:author="Caitlin Page Casar" w:date="2019-07-31T15:44:00Z">
            <w:rPr>
              <w:rFonts w:ascii="TimesNewRomanPSMT" w:hAnsi="TimesNewRomanPSMT"/>
              <w:sz w:val="22"/>
              <w:szCs w:val="22"/>
            </w:rPr>
          </w:rPrChange>
        </w:rPr>
        <w:instrText xml:space="preserve"> and </w:instrText>
      </w:r>
      <w:r w:rsidR="00D251B7" w:rsidRPr="00AE5B90">
        <w:rPr>
          <w:sz w:val="22"/>
          <w:szCs w:val="22"/>
          <w:rPrChange w:id="677" w:author="Caitlin Page Casar" w:date="2019-07-31T15:44:00Z">
            <w:rPr>
              <w:rFonts w:ascii="TimesNewRomanPSMT" w:hAnsi="TimesNewRomanPSMT" w:hint="eastAsia"/>
              <w:sz w:val="22"/>
              <w:szCs w:val="22"/>
            </w:rPr>
          </w:rPrChange>
        </w:rPr>
        <w:instrText>β</w:instrText>
      </w:r>
      <w:r w:rsidR="00D251B7" w:rsidRPr="00AE5B90">
        <w:rPr>
          <w:sz w:val="22"/>
          <w:szCs w:val="22"/>
          <w:rPrChange w:id="678" w:author="Caitlin Page Casar" w:date="2019-07-31T15:44:00Z">
            <w:rPr>
              <w:rFonts w:ascii="TimesNewRomanPSMT" w:hAnsi="TimesNewRomanPSMT"/>
              <w:sz w:val="22"/>
              <w:szCs w:val="22"/>
            </w:rPr>
          </w:rPrChange>
        </w:rPr>
        <w:instrText xml:space="preserve"> diversity analyses, ESV or OTU methods will often reveal similar ecological results. Thus, while there are good reasons to employ ESVs, we need not question the validity of results based on OTUs.\nIMPORTANCE Microbial ecologists have made exceptional improvements in our understanding of microbiomes in the last decade due to breakthroughs in sequencing technologies. These advances have wide-ranging implications for fields ranging from agriculture to human health. Due to limitations in databases, the majority of microbial ecology studies use a binning approach to approximate taxonomy based on DNA sequence similarity. There remains extensive debate on the best way to bin and approximate this taxonomy. Here we examine two popular approaches using a large field-based data set examining both bacteria and fungi and conclude that there are not major differences in the ecological outcomes. Thus, it appears that standard microbial community analyses are not overly sensitive to the particulars of binning approaches.","DOI":"10.1128/mSphere.00148-18","ISSN":"2379-5042","note":"PMID: 30021874","language":"en","author":[{"family":"Glassman","given":"Sydney I."},{"family":"Martiny","given":"Jennifer B. H."}],"issued":{"date-parts":[["2018",8,29]]}}}],"schema":"https://github.com/citation-style-language/schema/raw/master/csl-citation.json"} </w:instrText>
      </w:r>
      <w:r w:rsidR="00D251B7" w:rsidRPr="00AE5B90">
        <w:rPr>
          <w:sz w:val="22"/>
          <w:szCs w:val="22"/>
          <w:rPrChange w:id="679" w:author="Caitlin Page Casar" w:date="2019-07-31T15:44:00Z">
            <w:rPr>
              <w:rFonts w:ascii="TimesNewRomanPSMT" w:hAnsi="TimesNewRomanPSMT"/>
              <w:sz w:val="22"/>
              <w:szCs w:val="22"/>
            </w:rPr>
          </w:rPrChange>
        </w:rPr>
        <w:fldChar w:fldCharType="separate"/>
      </w:r>
      <w:r w:rsidR="00D251B7" w:rsidRPr="00AE5B90">
        <w:rPr>
          <w:noProof/>
          <w:sz w:val="22"/>
          <w:szCs w:val="22"/>
          <w:rPrChange w:id="680" w:author="Caitlin Page Casar" w:date="2019-07-31T15:44:00Z">
            <w:rPr>
              <w:rFonts w:ascii="TimesNewRomanPSMT" w:hAnsi="TimesNewRomanPSMT"/>
              <w:noProof/>
              <w:sz w:val="22"/>
              <w:szCs w:val="22"/>
            </w:rPr>
          </w:rPrChange>
        </w:rPr>
        <w:t>(Glassman &amp; Martiny, 2018)</w:t>
      </w:r>
      <w:r w:rsidR="00D251B7" w:rsidRPr="00AE5B90">
        <w:rPr>
          <w:sz w:val="22"/>
          <w:szCs w:val="22"/>
          <w:rPrChange w:id="681" w:author="Caitlin Page Casar" w:date="2019-07-31T15:44:00Z">
            <w:rPr>
              <w:rFonts w:ascii="TimesNewRomanPSMT" w:hAnsi="TimesNewRomanPSMT"/>
              <w:sz w:val="22"/>
              <w:szCs w:val="22"/>
            </w:rPr>
          </w:rPrChange>
        </w:rPr>
        <w:fldChar w:fldCharType="end"/>
      </w:r>
      <w:r w:rsidRPr="00AE5B90">
        <w:rPr>
          <w:sz w:val="22"/>
          <w:szCs w:val="22"/>
          <w:rPrChange w:id="682" w:author="Caitlin Page Casar" w:date="2019-07-31T15:44:00Z">
            <w:rPr>
              <w:rFonts w:ascii="TimesNewRomanPSMT" w:hAnsi="TimesNewRomanPSMT"/>
              <w:sz w:val="22"/>
              <w:szCs w:val="22"/>
            </w:rPr>
          </w:rPrChange>
        </w:rPr>
        <w:t xml:space="preserve">, thus we </w:t>
      </w:r>
      <w:del w:id="683" w:author="Maggie Osburn" w:date="2019-07-17T10:29:00Z">
        <w:r w:rsidRPr="00AE5B90" w:rsidDel="006A32D3">
          <w:rPr>
            <w:sz w:val="22"/>
            <w:szCs w:val="22"/>
            <w:rPrChange w:id="684" w:author="Caitlin Page Casar" w:date="2019-07-31T15:44:00Z">
              <w:rPr>
                <w:rFonts w:ascii="TimesNewRomanPSMT" w:hAnsi="TimesNewRomanPSMT"/>
                <w:sz w:val="22"/>
                <w:szCs w:val="22"/>
              </w:rPr>
            </w:rPrChange>
          </w:rPr>
          <w:delText xml:space="preserve">chose to </w:delText>
        </w:r>
      </w:del>
      <w:r w:rsidRPr="00AE5B90">
        <w:rPr>
          <w:sz w:val="22"/>
          <w:szCs w:val="22"/>
          <w:rPrChange w:id="685" w:author="Caitlin Page Casar" w:date="2019-07-31T15:44:00Z">
            <w:rPr>
              <w:rFonts w:ascii="TimesNewRomanPSMT" w:hAnsi="TimesNewRomanPSMT"/>
              <w:sz w:val="22"/>
              <w:szCs w:val="22"/>
            </w:rPr>
          </w:rPrChange>
        </w:rPr>
        <w:t>bin sequences into operational taxonomic units (OTU’s)</w:t>
      </w:r>
      <w:r w:rsidR="00D251B7" w:rsidRPr="00AE5B90">
        <w:rPr>
          <w:sz w:val="22"/>
          <w:szCs w:val="22"/>
          <w:rPrChange w:id="686" w:author="Caitlin Page Casar" w:date="2019-07-31T15:44:00Z">
            <w:rPr>
              <w:rFonts w:ascii="TimesNewRomanPSMT" w:hAnsi="TimesNewRomanPSMT"/>
              <w:sz w:val="22"/>
              <w:szCs w:val="22"/>
            </w:rPr>
          </w:rPrChange>
        </w:rPr>
        <w:t xml:space="preserve">. </w:t>
      </w:r>
      <w:r w:rsidR="002D0AAA" w:rsidRPr="00AE5B90">
        <w:rPr>
          <w:sz w:val="22"/>
          <w:szCs w:val="22"/>
          <w:rPrChange w:id="687" w:author="Caitlin Page Casar" w:date="2019-07-31T15:44:00Z">
            <w:rPr>
              <w:rFonts w:ascii="TimesNewRomanPSMT" w:hAnsi="TimesNewRomanPSMT"/>
              <w:sz w:val="22"/>
              <w:szCs w:val="22"/>
            </w:rPr>
          </w:rPrChange>
        </w:rPr>
        <w:t>Sequences were dereplicated and</w:t>
      </w:r>
      <w:r w:rsidR="006439C9" w:rsidRPr="00AE5B90">
        <w:rPr>
          <w:sz w:val="22"/>
          <w:szCs w:val="22"/>
          <w:rPrChange w:id="688" w:author="Caitlin Page Casar" w:date="2019-07-31T15:44:00Z">
            <w:rPr>
              <w:rFonts w:ascii="TimesNewRomanPSMT" w:hAnsi="TimesNewRomanPSMT"/>
              <w:sz w:val="22"/>
              <w:szCs w:val="22"/>
            </w:rPr>
          </w:rPrChange>
        </w:rPr>
        <w:t xml:space="preserve"> binned into </w:t>
      </w:r>
      <w:r w:rsidR="00D251B7" w:rsidRPr="00AE5B90">
        <w:rPr>
          <w:sz w:val="22"/>
          <w:szCs w:val="22"/>
          <w:rPrChange w:id="689" w:author="Caitlin Page Casar" w:date="2019-07-31T15:44:00Z">
            <w:rPr>
              <w:rFonts w:ascii="TimesNewRomanPSMT" w:hAnsi="TimesNewRomanPSMT"/>
              <w:sz w:val="22"/>
              <w:szCs w:val="22"/>
            </w:rPr>
          </w:rPrChange>
        </w:rPr>
        <w:t xml:space="preserve">OTU’s </w:t>
      </w:r>
      <w:r w:rsidR="006439C9" w:rsidRPr="00AE5B90">
        <w:rPr>
          <w:sz w:val="22"/>
          <w:szCs w:val="22"/>
          <w:rPrChange w:id="690" w:author="Caitlin Page Casar" w:date="2019-07-31T15:44:00Z">
            <w:rPr>
              <w:rFonts w:ascii="TimesNewRomanPSMT" w:hAnsi="TimesNewRomanPSMT"/>
              <w:sz w:val="22"/>
              <w:szCs w:val="22"/>
            </w:rPr>
          </w:rPrChange>
        </w:rPr>
        <w:t>at a threshold similarity of 97%</w:t>
      </w:r>
      <w:r w:rsidR="002D0AAA" w:rsidRPr="00AE5B90">
        <w:rPr>
          <w:sz w:val="22"/>
          <w:szCs w:val="22"/>
          <w:rPrChange w:id="691" w:author="Caitlin Page Casar" w:date="2019-07-31T15:44:00Z">
            <w:rPr>
              <w:rFonts w:ascii="TimesNewRomanPSMT" w:hAnsi="TimesNewRomanPSMT"/>
              <w:sz w:val="22"/>
              <w:szCs w:val="22"/>
            </w:rPr>
          </w:rPrChange>
        </w:rPr>
        <w:t>, and chimeric sequences were removed using USEARCH</w:t>
      </w:r>
      <w:r w:rsidR="00ED3AD1" w:rsidRPr="00AE5B90">
        <w:rPr>
          <w:sz w:val="22"/>
          <w:szCs w:val="22"/>
          <w:rPrChange w:id="692" w:author="Caitlin Page Casar" w:date="2019-07-31T15:44:00Z">
            <w:rPr>
              <w:rFonts w:ascii="TimesNewRomanPSMT" w:hAnsi="TimesNewRomanPSMT"/>
              <w:sz w:val="22"/>
              <w:szCs w:val="22"/>
            </w:rPr>
          </w:rPrChange>
        </w:rPr>
        <w:t xml:space="preserve"> </w:t>
      </w:r>
      <w:r w:rsidR="00ED3AD1" w:rsidRPr="00AE5B90">
        <w:rPr>
          <w:sz w:val="22"/>
          <w:szCs w:val="22"/>
          <w:rPrChange w:id="693" w:author="Caitlin Page Casar" w:date="2019-07-31T15:44:00Z">
            <w:rPr>
              <w:rFonts w:ascii="TimesNewRomanPSMT" w:hAnsi="TimesNewRomanPSMT"/>
              <w:sz w:val="22"/>
              <w:szCs w:val="22"/>
            </w:rPr>
          </w:rPrChange>
        </w:rPr>
        <w:fldChar w:fldCharType="begin"/>
      </w:r>
      <w:ins w:id="694" w:author="Caitlin Page Casar" w:date="2019-05-26T16:34:00Z">
        <w:r w:rsidR="00210353" w:rsidRPr="00AE5B90">
          <w:rPr>
            <w:sz w:val="22"/>
            <w:szCs w:val="22"/>
            <w:rPrChange w:id="695" w:author="Caitlin Page Casar" w:date="2019-07-31T15:44:00Z">
              <w:rPr>
                <w:rFonts w:ascii="TimesNewRomanPSMT" w:hAnsi="TimesNewRomanPSMT"/>
                <w:sz w:val="22"/>
                <w:szCs w:val="22"/>
              </w:rPr>
            </w:rPrChange>
          </w:rPr>
          <w:instrText xml:space="preserve"> ADDIN ZOTERO_ITEM CSL_CITATION {"citationID":"zPdZx9ns","properties":{"formattedCitation":"(Edgar, 2013)","plainCitation":"(Edgar, 2013)","noteIndex":0},"citationItems":[{"id":371,"uris":["http://zotero.org/users/local/dsI5V9tJ/items/9GJ3LZJL"],"uri":["http://zotero.org/users/local/dsI5V9tJ/items/9GJ3LZJL"],"itemData":{"id":371,"type":"article-journal","title":"UPARSE: highly accurate OTU sequences from microbial amplicon reads","container-title":"Nature Methods","page":"996-998","volume":"10","issue":"10","source":"Crossref","DOI":"10.1038/nmeth.2604","ISSN":"1548-7091, 1548-7105","title-short":"UPARSE","language":"en","author":[{"family":"Edgar","given":"Robert C"}],"issued":{"date-parts":[["2013",10]]}}}],"schema":"https://github.com/citation-style-language/schema/raw/master/csl-citation.json"} </w:instrText>
        </w:r>
      </w:ins>
      <w:del w:id="696" w:author="Caitlin Page Casar" w:date="2019-05-26T16:34:00Z">
        <w:r w:rsidR="00ED3AD1" w:rsidRPr="00AE5B90" w:rsidDel="00210353">
          <w:rPr>
            <w:sz w:val="22"/>
            <w:szCs w:val="22"/>
            <w:rPrChange w:id="697" w:author="Caitlin Page Casar" w:date="2019-07-31T15:44:00Z">
              <w:rPr>
                <w:rFonts w:ascii="TimesNewRomanPSMT" w:hAnsi="TimesNewRomanPSMT"/>
                <w:sz w:val="22"/>
                <w:szCs w:val="22"/>
              </w:rPr>
            </w:rPrChange>
          </w:rPr>
          <w:delInstrText xml:space="preserve"> ADDIN ZOTERO_ITEM CSL_CITATION {"citationID":"zPdZx9ns","properties":{"formattedCitation":"(Edgar, 2013)","plainCitation":"(Edgar, 2013)","noteIndex":0},"citationItems":[{"id":371,"uris":["http://zotero.org/users/local/dsI5V9tJ/items/9GJ3LZJL"],"uri":["http://zotero.org/users/local/dsI5V9tJ/items/9GJ3LZJL"],"itemData":{"id":371,"type":"article-journal","title":"UPARSE: highly accurate OTU sequences from microbial amplicon reads","container-title":"Nature Methods","page":"996-998","volume":"10","issue":"10","source":"Crossref","DOI":"10.1038/nmeth.2604","ISSN":"1548-7091, 1548-7105","shortTitle":"UPARSE","language":"en","author":[{"family":"Edgar","given":"Robert C"}],"issued":{"date-parts":[["2013",10]]}}}],"schema":"https://github.com/citation-style-language/schema/raw/master/csl-citation.json"} </w:delInstrText>
        </w:r>
      </w:del>
      <w:r w:rsidR="00ED3AD1" w:rsidRPr="00AE5B90">
        <w:rPr>
          <w:sz w:val="22"/>
          <w:szCs w:val="22"/>
          <w:rPrChange w:id="698" w:author="Caitlin Page Casar" w:date="2019-07-31T15:44:00Z">
            <w:rPr>
              <w:rFonts w:ascii="TimesNewRomanPSMT" w:hAnsi="TimesNewRomanPSMT"/>
              <w:sz w:val="22"/>
              <w:szCs w:val="22"/>
            </w:rPr>
          </w:rPrChange>
        </w:rPr>
        <w:fldChar w:fldCharType="separate"/>
      </w:r>
      <w:r w:rsidR="00ED3AD1" w:rsidRPr="00AE5B90">
        <w:rPr>
          <w:noProof/>
          <w:sz w:val="22"/>
          <w:szCs w:val="22"/>
          <w:rPrChange w:id="699" w:author="Caitlin Page Casar" w:date="2019-07-31T15:44:00Z">
            <w:rPr>
              <w:rFonts w:ascii="TimesNewRomanPSMT" w:hAnsi="TimesNewRomanPSMT"/>
              <w:noProof/>
              <w:sz w:val="22"/>
              <w:szCs w:val="22"/>
            </w:rPr>
          </w:rPrChange>
        </w:rPr>
        <w:t>(Edgar, 2013)</w:t>
      </w:r>
      <w:r w:rsidR="00ED3AD1" w:rsidRPr="00AE5B90">
        <w:rPr>
          <w:sz w:val="22"/>
          <w:szCs w:val="22"/>
          <w:rPrChange w:id="700" w:author="Caitlin Page Casar" w:date="2019-07-31T15:44:00Z">
            <w:rPr>
              <w:rFonts w:ascii="TimesNewRomanPSMT" w:hAnsi="TimesNewRomanPSMT"/>
              <w:sz w:val="22"/>
              <w:szCs w:val="22"/>
            </w:rPr>
          </w:rPrChange>
        </w:rPr>
        <w:fldChar w:fldCharType="end"/>
      </w:r>
      <w:r w:rsidR="00ED3AD1" w:rsidRPr="00AE5B90">
        <w:rPr>
          <w:sz w:val="22"/>
          <w:szCs w:val="22"/>
          <w:rPrChange w:id="701" w:author="Caitlin Page Casar" w:date="2019-07-31T15:44:00Z">
            <w:rPr>
              <w:rFonts w:ascii="TimesNewRomanPSMT" w:hAnsi="TimesNewRomanPSMT"/>
              <w:sz w:val="22"/>
              <w:szCs w:val="22"/>
            </w:rPr>
          </w:rPrChange>
        </w:rPr>
        <w:t>.</w:t>
      </w:r>
      <w:r w:rsidR="00B775B6" w:rsidRPr="00AE5B90">
        <w:rPr>
          <w:sz w:val="22"/>
          <w:szCs w:val="22"/>
          <w:rPrChange w:id="702" w:author="Caitlin Page Casar" w:date="2019-07-31T15:44:00Z">
            <w:rPr>
              <w:rFonts w:ascii="TimesNewRomanPSMT" w:hAnsi="TimesNewRomanPSMT"/>
              <w:sz w:val="22"/>
              <w:szCs w:val="22"/>
            </w:rPr>
          </w:rPrChange>
        </w:rPr>
        <w:t xml:space="preserve"> </w:t>
      </w:r>
      <w:r w:rsidR="004A3FBB" w:rsidRPr="00AE5B90">
        <w:rPr>
          <w:sz w:val="22"/>
          <w:szCs w:val="22"/>
          <w:rPrChange w:id="703" w:author="Caitlin Page Casar" w:date="2019-07-31T15:44:00Z">
            <w:rPr>
              <w:rFonts w:ascii="TimesNewRomanPSMT" w:hAnsi="TimesNewRomanPSMT"/>
              <w:sz w:val="22"/>
              <w:szCs w:val="22"/>
            </w:rPr>
          </w:rPrChange>
        </w:rPr>
        <w:t xml:space="preserve">Rarefied OTU tables were generated in QIIME by randomly sampling sequences between read depths of 0 </w:t>
      </w:r>
      <w:del w:id="704" w:author="Caitlin Page Casar" w:date="2019-05-24T20:43:00Z">
        <w:r w:rsidR="004A3FBB" w:rsidRPr="00AE5B90" w:rsidDel="00AB48E2">
          <w:rPr>
            <w:sz w:val="22"/>
            <w:szCs w:val="22"/>
            <w:rPrChange w:id="705" w:author="Caitlin Page Casar" w:date="2019-07-31T15:44:00Z">
              <w:rPr>
                <w:rFonts w:ascii="TimesNewRomanPSMT" w:hAnsi="TimesNewRomanPSMT"/>
                <w:sz w:val="22"/>
                <w:szCs w:val="22"/>
              </w:rPr>
            </w:rPrChange>
          </w:rPr>
          <w:delText>-</w:delText>
        </w:r>
      </w:del>
      <w:ins w:id="706" w:author="Caitlin Page Casar" w:date="2019-05-24T20:43:00Z">
        <w:r w:rsidR="00AB48E2" w:rsidRPr="00AE5B90">
          <w:rPr>
            <w:sz w:val="22"/>
            <w:szCs w:val="22"/>
            <w:rPrChange w:id="707" w:author="Caitlin Page Casar" w:date="2019-07-31T15:44:00Z">
              <w:rPr>
                <w:rFonts w:ascii="TimesNewRomanPSMT" w:hAnsi="TimesNewRomanPSMT"/>
                <w:sz w:val="22"/>
                <w:szCs w:val="22"/>
              </w:rPr>
            </w:rPrChange>
          </w:rPr>
          <w:t>–</w:t>
        </w:r>
      </w:ins>
      <w:r w:rsidR="004A3FBB" w:rsidRPr="00AE5B90">
        <w:rPr>
          <w:sz w:val="22"/>
          <w:szCs w:val="22"/>
          <w:rPrChange w:id="708" w:author="Caitlin Page Casar" w:date="2019-07-31T15:44:00Z">
            <w:rPr>
              <w:rFonts w:ascii="TimesNewRomanPSMT" w:hAnsi="TimesNewRomanPSMT"/>
              <w:sz w:val="22"/>
              <w:szCs w:val="22"/>
            </w:rPr>
          </w:rPrChange>
        </w:rPr>
        <w:t xml:space="preserve"> </w:t>
      </w:r>
      <w:del w:id="709" w:author="Caitlin Page Casar" w:date="2019-05-24T20:43:00Z">
        <w:r w:rsidR="004A3FBB" w:rsidRPr="00AE5B90" w:rsidDel="00AB48E2">
          <w:rPr>
            <w:sz w:val="22"/>
            <w:szCs w:val="22"/>
            <w:rPrChange w:id="710" w:author="Caitlin Page Casar" w:date="2019-07-31T15:44:00Z">
              <w:rPr>
                <w:rFonts w:ascii="TimesNewRomanPSMT" w:hAnsi="TimesNewRomanPSMT"/>
                <w:sz w:val="22"/>
                <w:szCs w:val="22"/>
              </w:rPr>
            </w:rPrChange>
          </w:rPr>
          <w:delText>30,925</w:delText>
        </w:r>
      </w:del>
      <w:ins w:id="711" w:author="Caitlin Page Casar" w:date="2019-05-24T20:43:00Z">
        <w:r w:rsidR="00AB48E2" w:rsidRPr="00AE5B90">
          <w:rPr>
            <w:sz w:val="22"/>
            <w:szCs w:val="22"/>
            <w:rPrChange w:id="712" w:author="Caitlin Page Casar" w:date="2019-07-31T15:44:00Z">
              <w:rPr>
                <w:rFonts w:ascii="TimesNewRomanPSMT" w:hAnsi="TimesNewRomanPSMT"/>
                <w:sz w:val="22"/>
                <w:szCs w:val="22"/>
              </w:rPr>
            </w:rPrChange>
          </w:rPr>
          <w:t>32,500</w:t>
        </w:r>
      </w:ins>
      <w:r w:rsidR="004A3FBB" w:rsidRPr="00AE5B90">
        <w:rPr>
          <w:sz w:val="22"/>
          <w:szCs w:val="22"/>
          <w:rPrChange w:id="713" w:author="Caitlin Page Casar" w:date="2019-07-31T15:44:00Z">
            <w:rPr>
              <w:rFonts w:ascii="TimesNewRomanPSMT" w:hAnsi="TimesNewRomanPSMT"/>
              <w:sz w:val="22"/>
              <w:szCs w:val="22"/>
            </w:rPr>
          </w:rPrChange>
        </w:rPr>
        <w:t xml:space="preserve">, the </w:t>
      </w:r>
      <w:ins w:id="714" w:author="Caitlin Page Casar" w:date="2019-05-24T20:44:00Z">
        <w:r w:rsidR="00AB48E2" w:rsidRPr="00AE5B90">
          <w:rPr>
            <w:sz w:val="22"/>
            <w:szCs w:val="22"/>
            <w:rPrChange w:id="715" w:author="Caitlin Page Casar" w:date="2019-07-31T15:44:00Z">
              <w:rPr>
                <w:rFonts w:ascii="TimesNewRomanPSMT" w:hAnsi="TimesNewRomanPSMT"/>
                <w:sz w:val="22"/>
                <w:szCs w:val="22"/>
              </w:rPr>
            </w:rPrChange>
          </w:rPr>
          <w:t xml:space="preserve">approximate </w:t>
        </w:r>
      </w:ins>
      <w:r w:rsidR="004A3FBB" w:rsidRPr="00AE5B90">
        <w:rPr>
          <w:sz w:val="22"/>
          <w:szCs w:val="22"/>
          <w:rPrChange w:id="716" w:author="Caitlin Page Casar" w:date="2019-07-31T15:44:00Z">
            <w:rPr>
              <w:rFonts w:ascii="TimesNewRomanPSMT" w:hAnsi="TimesNewRomanPSMT"/>
              <w:sz w:val="22"/>
              <w:szCs w:val="22"/>
            </w:rPr>
          </w:rPrChange>
        </w:rPr>
        <w:t>median value of total sequence</w:t>
      </w:r>
      <w:r w:rsidR="002477AD" w:rsidRPr="00AE5B90">
        <w:rPr>
          <w:sz w:val="22"/>
          <w:szCs w:val="22"/>
          <w:rPrChange w:id="717" w:author="Caitlin Page Casar" w:date="2019-07-31T15:44:00Z">
            <w:rPr>
              <w:rFonts w:ascii="TimesNewRomanPSMT" w:hAnsi="TimesNewRomanPSMT"/>
              <w:sz w:val="22"/>
              <w:szCs w:val="22"/>
            </w:rPr>
          </w:rPrChange>
        </w:rPr>
        <w:t xml:space="preserve"> reads</w:t>
      </w:r>
      <w:r w:rsidR="004A3FBB" w:rsidRPr="00AE5B90">
        <w:rPr>
          <w:sz w:val="22"/>
          <w:szCs w:val="22"/>
          <w:rPrChange w:id="718" w:author="Caitlin Page Casar" w:date="2019-07-31T15:44:00Z">
            <w:rPr>
              <w:rFonts w:ascii="TimesNewRomanPSMT" w:hAnsi="TimesNewRomanPSMT"/>
              <w:sz w:val="22"/>
              <w:szCs w:val="22"/>
            </w:rPr>
          </w:rPrChange>
        </w:rPr>
        <w:t xml:space="preserve"> among samples, at a step size of 50</w:t>
      </w:r>
      <w:ins w:id="719" w:author="Caitlin Page Casar" w:date="2019-05-24T20:43:00Z">
        <w:r w:rsidR="00AB48E2" w:rsidRPr="00AE5B90">
          <w:rPr>
            <w:sz w:val="22"/>
            <w:szCs w:val="22"/>
            <w:rPrChange w:id="720" w:author="Caitlin Page Casar" w:date="2019-07-31T15:44:00Z">
              <w:rPr>
                <w:rFonts w:ascii="TimesNewRomanPSMT" w:hAnsi="TimesNewRomanPSMT"/>
                <w:sz w:val="22"/>
                <w:szCs w:val="22"/>
              </w:rPr>
            </w:rPrChange>
          </w:rPr>
          <w:t>0</w:t>
        </w:r>
      </w:ins>
      <w:r w:rsidR="004A3FBB" w:rsidRPr="00AE5B90">
        <w:rPr>
          <w:sz w:val="22"/>
          <w:szCs w:val="22"/>
          <w:rPrChange w:id="721" w:author="Caitlin Page Casar" w:date="2019-07-31T15:44:00Z">
            <w:rPr>
              <w:rFonts w:ascii="TimesNewRomanPSMT" w:hAnsi="TimesNewRomanPSMT"/>
              <w:sz w:val="22"/>
              <w:szCs w:val="22"/>
            </w:rPr>
          </w:rPrChange>
        </w:rPr>
        <w:t xml:space="preserve"> and 10 permutations. Rarefaction curves </w:t>
      </w:r>
      <w:del w:id="722" w:author="Caitlin Page Casar" w:date="2019-05-24T20:50:00Z">
        <w:r w:rsidR="004A3FBB" w:rsidRPr="00AE5B90" w:rsidDel="00AB48E2">
          <w:rPr>
            <w:sz w:val="22"/>
            <w:szCs w:val="22"/>
            <w:rPrChange w:id="723" w:author="Caitlin Page Casar" w:date="2019-07-31T15:44:00Z">
              <w:rPr>
                <w:rFonts w:ascii="TimesNewRomanPSMT" w:hAnsi="TimesNewRomanPSMT"/>
                <w:sz w:val="22"/>
                <w:szCs w:val="22"/>
              </w:rPr>
            </w:rPrChange>
          </w:rPr>
          <w:delText xml:space="preserve">showing the number of observed OTU’s across the range of sequence sampling depths </w:delText>
        </w:r>
      </w:del>
      <w:r w:rsidR="004A3FBB" w:rsidRPr="00AE5B90">
        <w:rPr>
          <w:sz w:val="22"/>
          <w:szCs w:val="22"/>
          <w:rPrChange w:id="724" w:author="Caitlin Page Casar" w:date="2019-07-31T15:44:00Z">
            <w:rPr>
              <w:rFonts w:ascii="TimesNewRomanPSMT" w:hAnsi="TimesNewRomanPSMT"/>
              <w:sz w:val="22"/>
              <w:szCs w:val="22"/>
            </w:rPr>
          </w:rPrChange>
        </w:rPr>
        <w:t xml:space="preserve">were generated using the averages of the 10 permutations. We </w:t>
      </w:r>
      <w:del w:id="725" w:author="Maggie Osburn" w:date="2019-07-17T10:30:00Z">
        <w:r w:rsidR="004A3FBB" w:rsidRPr="00AE5B90" w:rsidDel="007D38DC">
          <w:rPr>
            <w:sz w:val="22"/>
            <w:szCs w:val="22"/>
            <w:rPrChange w:id="726" w:author="Caitlin Page Casar" w:date="2019-07-31T15:44:00Z">
              <w:rPr>
                <w:rFonts w:ascii="TimesNewRomanPSMT" w:hAnsi="TimesNewRomanPSMT"/>
                <w:sz w:val="22"/>
                <w:szCs w:val="22"/>
              </w:rPr>
            </w:rPrChange>
          </w:rPr>
          <w:delText xml:space="preserve">chose to </w:delText>
        </w:r>
      </w:del>
      <w:r w:rsidR="004A3FBB" w:rsidRPr="00AE5B90">
        <w:rPr>
          <w:sz w:val="22"/>
          <w:szCs w:val="22"/>
          <w:rPrChange w:id="727" w:author="Caitlin Page Casar" w:date="2019-07-31T15:44:00Z">
            <w:rPr>
              <w:rFonts w:ascii="TimesNewRomanPSMT" w:hAnsi="TimesNewRomanPSMT"/>
              <w:sz w:val="22"/>
              <w:szCs w:val="22"/>
            </w:rPr>
          </w:rPrChange>
        </w:rPr>
        <w:t>normalize</w:t>
      </w:r>
      <w:ins w:id="728" w:author="Maggie Osburn" w:date="2019-07-17T10:30:00Z">
        <w:r w:rsidR="007D38DC" w:rsidRPr="00AE5B90">
          <w:rPr>
            <w:sz w:val="22"/>
            <w:szCs w:val="22"/>
            <w:rPrChange w:id="729" w:author="Caitlin Page Casar" w:date="2019-07-31T15:44:00Z">
              <w:rPr>
                <w:rFonts w:ascii="TimesNewRomanPSMT" w:hAnsi="TimesNewRomanPSMT"/>
                <w:sz w:val="22"/>
                <w:szCs w:val="22"/>
              </w:rPr>
            </w:rPrChange>
          </w:rPr>
          <w:t>d</w:t>
        </w:r>
      </w:ins>
      <w:r w:rsidR="004A3FBB" w:rsidRPr="00AE5B90">
        <w:rPr>
          <w:sz w:val="22"/>
          <w:szCs w:val="22"/>
          <w:rPrChange w:id="730" w:author="Caitlin Page Casar" w:date="2019-07-31T15:44:00Z">
            <w:rPr>
              <w:rFonts w:ascii="TimesNewRomanPSMT" w:hAnsi="TimesNewRomanPSMT"/>
              <w:sz w:val="22"/>
              <w:szCs w:val="22"/>
            </w:rPr>
          </w:rPrChange>
        </w:rPr>
        <w:t xml:space="preserve"> </w:t>
      </w:r>
      <w:del w:id="731" w:author="Maggie Osburn" w:date="2019-07-17T10:30:00Z">
        <w:r w:rsidR="004A3FBB" w:rsidRPr="00AE5B90" w:rsidDel="007D38DC">
          <w:rPr>
            <w:sz w:val="22"/>
            <w:szCs w:val="22"/>
            <w:rPrChange w:id="732" w:author="Caitlin Page Casar" w:date="2019-07-31T15:44:00Z">
              <w:rPr>
                <w:rFonts w:ascii="TimesNewRomanPSMT" w:hAnsi="TimesNewRomanPSMT"/>
                <w:sz w:val="22"/>
                <w:szCs w:val="22"/>
              </w:rPr>
            </w:rPrChange>
          </w:rPr>
          <w:delText xml:space="preserve">our </w:delText>
        </w:r>
      </w:del>
      <w:ins w:id="733" w:author="Maggie Osburn" w:date="2019-07-17T10:30:00Z">
        <w:r w:rsidR="007D38DC" w:rsidRPr="00AE5B90">
          <w:rPr>
            <w:sz w:val="22"/>
            <w:szCs w:val="22"/>
            <w:rPrChange w:id="734" w:author="Caitlin Page Casar" w:date="2019-07-31T15:44:00Z">
              <w:rPr>
                <w:rFonts w:ascii="TimesNewRomanPSMT" w:hAnsi="TimesNewRomanPSMT"/>
                <w:sz w:val="22"/>
                <w:szCs w:val="22"/>
              </w:rPr>
            </w:rPrChange>
          </w:rPr>
          <w:t xml:space="preserve">the </w:t>
        </w:r>
      </w:ins>
      <w:r w:rsidR="004A3FBB" w:rsidRPr="00AE5B90">
        <w:rPr>
          <w:sz w:val="22"/>
          <w:szCs w:val="22"/>
          <w:rPrChange w:id="735" w:author="Caitlin Page Casar" w:date="2019-07-31T15:44:00Z">
            <w:rPr>
              <w:rFonts w:ascii="TimesNewRomanPSMT" w:hAnsi="TimesNewRomanPSMT"/>
              <w:sz w:val="22"/>
              <w:szCs w:val="22"/>
            </w:rPr>
          </w:rPrChange>
        </w:rPr>
        <w:t xml:space="preserve">final OTU table for statistical analyses to </w:t>
      </w:r>
      <w:r w:rsidRPr="00AE5B90">
        <w:rPr>
          <w:sz w:val="22"/>
          <w:szCs w:val="22"/>
          <w:rPrChange w:id="736" w:author="Caitlin Page Casar" w:date="2019-07-31T15:44:00Z">
            <w:rPr>
              <w:rFonts w:ascii="TimesNewRomanPSMT" w:hAnsi="TimesNewRomanPSMT"/>
              <w:sz w:val="22"/>
              <w:szCs w:val="22"/>
            </w:rPr>
          </w:rPrChange>
        </w:rPr>
        <w:t xml:space="preserve">a </w:t>
      </w:r>
      <w:r w:rsidR="004A3FBB" w:rsidRPr="00AE5B90">
        <w:rPr>
          <w:sz w:val="22"/>
          <w:szCs w:val="22"/>
          <w:rPrChange w:id="737" w:author="Caitlin Page Casar" w:date="2019-07-31T15:44:00Z">
            <w:rPr>
              <w:rFonts w:ascii="TimesNewRomanPSMT" w:hAnsi="TimesNewRomanPSMT"/>
              <w:sz w:val="22"/>
              <w:szCs w:val="22"/>
            </w:rPr>
          </w:rPrChange>
        </w:rPr>
        <w:t xml:space="preserve">depth of 10,000 reads where </w:t>
      </w:r>
      <w:r w:rsidR="003549FC" w:rsidRPr="00AE5B90">
        <w:rPr>
          <w:sz w:val="22"/>
          <w:szCs w:val="22"/>
          <w:rPrChange w:id="738" w:author="Caitlin Page Casar" w:date="2019-07-31T15:44:00Z">
            <w:rPr>
              <w:rFonts w:ascii="TimesNewRomanPSMT" w:hAnsi="TimesNewRomanPSMT"/>
              <w:sz w:val="22"/>
              <w:szCs w:val="22"/>
            </w:rPr>
          </w:rPrChange>
        </w:rPr>
        <w:t>rarefaction curves</w:t>
      </w:r>
      <w:r w:rsidR="004A3FBB" w:rsidRPr="00AE5B90">
        <w:rPr>
          <w:sz w:val="22"/>
          <w:szCs w:val="22"/>
          <w:rPrChange w:id="739" w:author="Caitlin Page Casar" w:date="2019-07-31T15:44:00Z">
            <w:rPr>
              <w:rFonts w:ascii="TimesNewRomanPSMT" w:hAnsi="TimesNewRomanPSMT"/>
              <w:sz w:val="22"/>
              <w:szCs w:val="22"/>
            </w:rPr>
          </w:rPrChange>
        </w:rPr>
        <w:t xml:space="preserve"> began to level off, </w:t>
      </w:r>
      <w:commentRangeStart w:id="740"/>
      <w:commentRangeStart w:id="741"/>
      <w:r w:rsidR="004A3FBB" w:rsidRPr="00AE5B90">
        <w:rPr>
          <w:sz w:val="22"/>
          <w:szCs w:val="22"/>
          <w:rPrChange w:id="742" w:author="Caitlin Page Casar" w:date="2019-07-31T15:44:00Z">
            <w:rPr>
              <w:rFonts w:ascii="TimesNewRomanPSMT" w:hAnsi="TimesNewRomanPSMT"/>
              <w:sz w:val="22"/>
              <w:szCs w:val="22"/>
            </w:rPr>
          </w:rPrChange>
        </w:rPr>
        <w:t xml:space="preserve">indicating the read depth sufficiently captured </w:t>
      </w:r>
      <w:ins w:id="743" w:author="Caitlin Page Casar" w:date="2019-05-24T20:50:00Z">
        <w:r w:rsidR="00AB48E2" w:rsidRPr="00AE5B90">
          <w:rPr>
            <w:sz w:val="22"/>
            <w:szCs w:val="22"/>
            <w:rPrChange w:id="744" w:author="Caitlin Page Casar" w:date="2019-07-31T15:44:00Z">
              <w:rPr>
                <w:rFonts w:ascii="TimesNewRomanPSMT" w:hAnsi="TimesNewRomanPSMT"/>
                <w:sz w:val="22"/>
                <w:szCs w:val="22"/>
              </w:rPr>
            </w:rPrChange>
          </w:rPr>
          <w:t xml:space="preserve">alpha </w:t>
        </w:r>
      </w:ins>
      <w:r w:rsidR="004A3FBB" w:rsidRPr="00AE5B90">
        <w:rPr>
          <w:sz w:val="22"/>
          <w:szCs w:val="22"/>
          <w:rPrChange w:id="745" w:author="Caitlin Page Casar" w:date="2019-07-31T15:44:00Z">
            <w:rPr>
              <w:rFonts w:ascii="TimesNewRomanPSMT" w:hAnsi="TimesNewRomanPSMT"/>
              <w:sz w:val="22"/>
              <w:szCs w:val="22"/>
            </w:rPr>
          </w:rPrChange>
        </w:rPr>
        <w:t xml:space="preserve">diversity among all samples. </w:t>
      </w:r>
      <w:commentRangeEnd w:id="740"/>
      <w:r w:rsidR="007D38DC" w:rsidRPr="00AE5B90">
        <w:rPr>
          <w:rStyle w:val="CommentReference"/>
          <w:sz w:val="22"/>
          <w:szCs w:val="22"/>
          <w:rPrChange w:id="746" w:author="Caitlin Page Casar" w:date="2019-07-31T15:44:00Z">
            <w:rPr>
              <w:rStyle w:val="CommentReference"/>
            </w:rPr>
          </w:rPrChange>
        </w:rPr>
        <w:commentReference w:id="740"/>
      </w:r>
      <w:commentRangeEnd w:id="741"/>
      <w:r w:rsidR="001F643F" w:rsidRPr="00AE5B90">
        <w:rPr>
          <w:rStyle w:val="CommentReference"/>
          <w:sz w:val="22"/>
          <w:szCs w:val="22"/>
          <w:rPrChange w:id="747" w:author="Caitlin Page Casar" w:date="2019-07-31T15:44:00Z">
            <w:rPr>
              <w:rStyle w:val="CommentReference"/>
            </w:rPr>
          </w:rPrChange>
        </w:rPr>
        <w:commentReference w:id="741"/>
      </w:r>
      <w:r w:rsidR="00ED3AD1" w:rsidRPr="00AE5B90">
        <w:rPr>
          <w:sz w:val="22"/>
          <w:szCs w:val="22"/>
          <w:rPrChange w:id="748" w:author="Caitlin Page Casar" w:date="2019-07-31T15:44:00Z">
            <w:rPr>
              <w:rFonts w:ascii="TimesNewRomanPSMT" w:hAnsi="TimesNewRomanPSMT"/>
              <w:sz w:val="22"/>
              <w:szCs w:val="22"/>
            </w:rPr>
          </w:rPrChange>
        </w:rPr>
        <w:t>R</w:t>
      </w:r>
      <w:r w:rsidR="006439C9" w:rsidRPr="00AE5B90">
        <w:rPr>
          <w:sz w:val="22"/>
          <w:szCs w:val="22"/>
          <w:rPrChange w:id="749" w:author="Caitlin Page Casar" w:date="2019-07-31T15:44:00Z">
            <w:rPr>
              <w:rFonts w:ascii="TimesNewRomanPSMT" w:hAnsi="TimesNewRomanPSMT"/>
              <w:sz w:val="22"/>
              <w:szCs w:val="22"/>
            </w:rPr>
          </w:rPrChange>
        </w:rPr>
        <w:t xml:space="preserve">epresentatives from each OTU were assigned taxonomy using </w:t>
      </w:r>
      <w:r w:rsidR="00ED3AD1" w:rsidRPr="00AE5B90">
        <w:rPr>
          <w:sz w:val="22"/>
          <w:szCs w:val="22"/>
          <w:rPrChange w:id="750" w:author="Caitlin Page Casar" w:date="2019-07-31T15:44:00Z">
            <w:rPr>
              <w:rFonts w:ascii="TimesNewRomanPSMT" w:hAnsi="TimesNewRomanPSMT"/>
              <w:sz w:val="22"/>
              <w:szCs w:val="22"/>
            </w:rPr>
          </w:rPrChange>
        </w:rPr>
        <w:t xml:space="preserve">the </w:t>
      </w:r>
      <w:r w:rsidRPr="00AE5B90">
        <w:rPr>
          <w:sz w:val="22"/>
          <w:szCs w:val="22"/>
          <w:rPrChange w:id="751" w:author="Caitlin Page Casar" w:date="2019-07-31T15:44:00Z">
            <w:rPr>
              <w:rFonts w:ascii="TimesNewRomanPSMT" w:hAnsi="TimesNewRomanPSMT"/>
              <w:sz w:val="22"/>
              <w:szCs w:val="22"/>
            </w:rPr>
          </w:rPrChange>
        </w:rPr>
        <w:t>UCLUST</w:t>
      </w:r>
      <w:r w:rsidR="006439C9" w:rsidRPr="00AE5B90">
        <w:rPr>
          <w:sz w:val="22"/>
          <w:szCs w:val="22"/>
          <w:rPrChange w:id="752" w:author="Caitlin Page Casar" w:date="2019-07-31T15:44:00Z">
            <w:rPr>
              <w:rFonts w:ascii="TimesNewRomanPSMT" w:hAnsi="TimesNewRomanPSMT"/>
              <w:sz w:val="22"/>
              <w:szCs w:val="22"/>
            </w:rPr>
          </w:rPrChange>
        </w:rPr>
        <w:t xml:space="preserve"> </w:t>
      </w:r>
      <w:r w:rsidR="00ED3AD1" w:rsidRPr="00AE5B90">
        <w:rPr>
          <w:sz w:val="22"/>
          <w:szCs w:val="22"/>
          <w:rPrChange w:id="753" w:author="Caitlin Page Casar" w:date="2019-07-31T15:44:00Z">
            <w:rPr>
              <w:rFonts w:ascii="TimesNewRomanPSMT" w:hAnsi="TimesNewRomanPSMT"/>
              <w:sz w:val="22"/>
              <w:szCs w:val="22"/>
            </w:rPr>
          </w:rPrChange>
        </w:rPr>
        <w:t>method in QIIM</w:t>
      </w:r>
      <w:r w:rsidR="001552D5" w:rsidRPr="00AE5B90">
        <w:rPr>
          <w:sz w:val="22"/>
          <w:szCs w:val="22"/>
          <w:rPrChange w:id="754" w:author="Caitlin Page Casar" w:date="2019-07-31T15:44:00Z">
            <w:rPr>
              <w:rFonts w:ascii="TimesNewRomanPSMT" w:hAnsi="TimesNewRomanPSMT"/>
              <w:sz w:val="22"/>
              <w:szCs w:val="22"/>
            </w:rPr>
          </w:rPrChange>
        </w:rPr>
        <w:t>E</w:t>
      </w:r>
      <w:r w:rsidR="007F0B55" w:rsidRPr="00AE5B90">
        <w:rPr>
          <w:sz w:val="22"/>
          <w:szCs w:val="22"/>
          <w:rPrChange w:id="755" w:author="Caitlin Page Casar" w:date="2019-07-31T15:44:00Z">
            <w:rPr>
              <w:rFonts w:ascii="TimesNewRomanPSMT" w:hAnsi="TimesNewRomanPSMT"/>
              <w:sz w:val="22"/>
              <w:szCs w:val="22"/>
            </w:rPr>
          </w:rPrChange>
        </w:rPr>
        <w:t xml:space="preserve"> </w:t>
      </w:r>
      <w:r w:rsidR="006439C9" w:rsidRPr="00AE5B90">
        <w:rPr>
          <w:sz w:val="22"/>
          <w:szCs w:val="22"/>
          <w:rPrChange w:id="756" w:author="Caitlin Page Casar" w:date="2019-07-31T15:44:00Z">
            <w:rPr>
              <w:rFonts w:ascii="TimesNewRomanPSMT" w:hAnsi="TimesNewRomanPSMT"/>
              <w:sz w:val="22"/>
              <w:szCs w:val="22"/>
            </w:rPr>
          </w:rPrChange>
        </w:rPr>
        <w:t>referencing the SILVA132 database</w:t>
      </w:r>
      <w:r w:rsidR="00ED3AD1" w:rsidRPr="00AE5B90">
        <w:rPr>
          <w:sz w:val="22"/>
          <w:szCs w:val="22"/>
          <w:rPrChange w:id="757" w:author="Caitlin Page Casar" w:date="2019-07-31T15:44:00Z">
            <w:rPr>
              <w:rFonts w:ascii="TimesNewRomanPSMT" w:hAnsi="TimesNewRomanPSMT"/>
              <w:sz w:val="22"/>
              <w:szCs w:val="22"/>
            </w:rPr>
          </w:rPrChange>
        </w:rPr>
        <w:t xml:space="preserve"> </w:t>
      </w:r>
      <w:r w:rsidR="00ED3AD1" w:rsidRPr="00AE5B90">
        <w:rPr>
          <w:sz w:val="22"/>
          <w:szCs w:val="22"/>
          <w:rPrChange w:id="758" w:author="Caitlin Page Casar" w:date="2019-07-31T15:44:00Z">
            <w:rPr>
              <w:rFonts w:ascii="TimesNewRomanPSMT" w:hAnsi="TimesNewRomanPSMT"/>
              <w:sz w:val="22"/>
              <w:szCs w:val="22"/>
            </w:rPr>
          </w:rPrChange>
        </w:rPr>
        <w:fldChar w:fldCharType="begin"/>
      </w:r>
      <w:ins w:id="759" w:author="Caitlin Page Casar" w:date="2019-05-26T16:34:00Z">
        <w:r w:rsidR="00210353" w:rsidRPr="00AE5B90">
          <w:rPr>
            <w:sz w:val="22"/>
            <w:szCs w:val="22"/>
            <w:rPrChange w:id="760" w:author="Caitlin Page Casar" w:date="2019-07-31T15:44:00Z">
              <w:rPr>
                <w:rFonts w:ascii="TimesNewRomanPSMT" w:hAnsi="TimesNewRomanPSMT"/>
                <w:sz w:val="22"/>
                <w:szCs w:val="22"/>
              </w:rPr>
            </w:rPrChange>
          </w:rPr>
          <w:instrText xml:space="preserve"> ADDIN ZOTERO_ITEM CSL_CITATION {"citationID":"pQAWCGbm","properties":{"formattedCitation":"(Quast {\\i{}et al.}, 2012)","plainCitation":"(Quast et al., 2012)","noteIndex":0},"citationItems":[{"id":131,"uris":["http://zotero.org/users/local/dsI5V9tJ/items/K93QIPFQ"],"uri":["http://zotero.org/users/local/dsI5V9tJ/items/K93QIPFQ"],"itemData":{"id":131,"type":"article-journal","title":"The SILVA ribosomal RNA gene database project: improved data processing and web-based tools","container-title":"Nucleic Acids Research","page":"D590-D596","volume":"41","issue":"D1","source":"CrossRef","abstract":"SILVA (from Latin silva, forest, http://www.arb-silva. de) is a comprehensive web resource for up to date, quality-controlled databases of aligned ribosomal RNA (rRNA) gene sequences from the Bacteria, Archaea and Eukaryota domains and supplementary online services. The referred database release 111 (July 2012) contains 3 194 778 small subunit and 288 717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approaches.","DOI":"10.1093/nar/gks1219","ISSN":"0305-1048, 1362-4962","title-short":"The SILVA ribosomal RNA gene database project","language":"en","author":[{"family":"Quast","given":"Christian"},{"family":"Pruesse","given":"Elmar"},{"family":"Yilmaz","given":"Pelin"},{"family":"Gerken","given":"Jan"},{"family":"Schweer","given":"Timmy"},{"family":"Yarza","given":"Pablo"},{"family":"Peplies","given":"Jörg"},{"family":"Glöckner","given":"Frank Oliver"}],"issued":{"date-parts":[["2012",11,27]]}}}],"schema":"https://github.com/citation-style-language/schema/raw/master/csl-citation.json"} </w:instrText>
        </w:r>
      </w:ins>
      <w:del w:id="761" w:author="Caitlin Page Casar" w:date="2019-05-26T16:34:00Z">
        <w:r w:rsidR="00ED3AD1" w:rsidRPr="00AE5B90" w:rsidDel="00210353">
          <w:rPr>
            <w:sz w:val="22"/>
            <w:szCs w:val="22"/>
            <w:rPrChange w:id="762" w:author="Caitlin Page Casar" w:date="2019-07-31T15:44:00Z">
              <w:rPr>
                <w:rFonts w:ascii="TimesNewRomanPSMT" w:hAnsi="TimesNewRomanPSMT"/>
                <w:sz w:val="22"/>
                <w:szCs w:val="22"/>
              </w:rPr>
            </w:rPrChange>
          </w:rPr>
          <w:delInstrText xml:space="preserve"> ADDIN ZOTERO_ITEM CSL_CITATION {"citationID":"pQAWCGbm","properties":{"formattedCitation":"(Quast {\\i{}et al.}, 2012)","plainCitation":"(Quast et al., 2012)","noteIndex":0},"citationItems":[{"id":131,"uris":["http://zotero.org/users/local/dsI5V9tJ/items/K93QIPFQ"],"uri":["http://zotero.org/users/local/dsI5V9tJ/items/K93QIPFQ"],"itemData":{"id":131,"type":"article-journal","title":"The SILVA ribosomal RNA gene database project: improved data processing and web-based tools","container-title":"Nucleic Acids Research","page":"D590-D596","volume":"41","issue":"D1","source":"CrossRef","abstract":"SILVA (from Latin silva, forest, http://www.arb-silva. de) is a comprehensive web resource for up to date, quality-controlled databases of aligned ribosomal RNA (rRNA) gene sequences from the Bacteria, Archaea and Eukaryota domains and supplementary online services. The referred database release 111 (July 2012) contains 3 194 778 small subunit and 288 717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approaches.","DOI":"10.1093/nar/gks1219","ISSN":"0305-1048, 1362-4962","shortTitle":"The SILVA ribosomal RNA gene database project","language":"en","author":[{"family":"Quast","given":"Christian"},{"family":"Pruesse","given":"Elmar"},{"family":"Yilmaz","given":"Pelin"},{"family":"Gerken","given":"Jan"},{"family":"Schweer","given":"Timmy"},{"family":"Yarza","given":"Pablo"},{"family":"Peplies","given":"J</w:delInstrText>
        </w:r>
        <w:r w:rsidR="00ED3AD1" w:rsidRPr="00AE5B90" w:rsidDel="00210353">
          <w:rPr>
            <w:sz w:val="22"/>
            <w:szCs w:val="22"/>
            <w:rPrChange w:id="763" w:author="Caitlin Page Casar" w:date="2019-07-31T15:44:00Z">
              <w:rPr>
                <w:rFonts w:ascii="TimesNewRomanPSMT" w:hAnsi="TimesNewRomanPSMT" w:hint="eastAsia"/>
                <w:sz w:val="22"/>
                <w:szCs w:val="22"/>
              </w:rPr>
            </w:rPrChange>
          </w:rPr>
          <w:delInstrText>ö</w:delInstrText>
        </w:r>
        <w:r w:rsidR="00ED3AD1" w:rsidRPr="00AE5B90" w:rsidDel="00210353">
          <w:rPr>
            <w:sz w:val="22"/>
            <w:szCs w:val="22"/>
            <w:rPrChange w:id="764" w:author="Caitlin Page Casar" w:date="2019-07-31T15:44:00Z">
              <w:rPr>
                <w:rFonts w:ascii="TimesNewRomanPSMT" w:hAnsi="TimesNewRomanPSMT"/>
                <w:sz w:val="22"/>
                <w:szCs w:val="22"/>
              </w:rPr>
            </w:rPrChange>
          </w:rPr>
          <w:delInstrText>rg"},{"family":"Gl</w:delInstrText>
        </w:r>
        <w:r w:rsidR="00ED3AD1" w:rsidRPr="00AE5B90" w:rsidDel="00210353">
          <w:rPr>
            <w:sz w:val="22"/>
            <w:szCs w:val="22"/>
            <w:rPrChange w:id="765" w:author="Caitlin Page Casar" w:date="2019-07-31T15:44:00Z">
              <w:rPr>
                <w:rFonts w:ascii="TimesNewRomanPSMT" w:hAnsi="TimesNewRomanPSMT" w:hint="eastAsia"/>
                <w:sz w:val="22"/>
                <w:szCs w:val="22"/>
              </w:rPr>
            </w:rPrChange>
          </w:rPr>
          <w:delInstrText>ö</w:delInstrText>
        </w:r>
        <w:r w:rsidR="00ED3AD1" w:rsidRPr="00AE5B90" w:rsidDel="00210353">
          <w:rPr>
            <w:sz w:val="22"/>
            <w:szCs w:val="22"/>
            <w:rPrChange w:id="766" w:author="Caitlin Page Casar" w:date="2019-07-31T15:44:00Z">
              <w:rPr>
                <w:rFonts w:ascii="TimesNewRomanPSMT" w:hAnsi="TimesNewRomanPSMT"/>
                <w:sz w:val="22"/>
                <w:szCs w:val="22"/>
              </w:rPr>
            </w:rPrChange>
          </w:rPr>
          <w:delInstrText xml:space="preserve">ckner","given":"Frank Oliver"}],"issued":{"date-parts":[["2012",11,27]]}}}],"schema":"https://github.com/citation-style-language/schema/raw/master/csl-citation.json"} </w:delInstrText>
        </w:r>
      </w:del>
      <w:r w:rsidR="00ED3AD1" w:rsidRPr="00AE5B90">
        <w:rPr>
          <w:sz w:val="22"/>
          <w:szCs w:val="22"/>
          <w:rPrChange w:id="767" w:author="Caitlin Page Casar" w:date="2019-07-31T15:44:00Z">
            <w:rPr>
              <w:rFonts w:ascii="TimesNewRomanPSMT" w:hAnsi="TimesNewRomanPSMT"/>
              <w:sz w:val="22"/>
              <w:szCs w:val="22"/>
            </w:rPr>
          </w:rPrChange>
        </w:rPr>
        <w:fldChar w:fldCharType="separate"/>
      </w:r>
      <w:r w:rsidR="00ED3AD1" w:rsidRPr="00AE5B90">
        <w:rPr>
          <w:sz w:val="22"/>
          <w:szCs w:val="22"/>
          <w:rPrChange w:id="768" w:author="Caitlin Page Casar" w:date="2019-07-31T15:44:00Z">
            <w:rPr>
              <w:rFonts w:ascii="TimesNewRomanPSMT" w:hAnsi="TimesNewRomanPSMT"/>
              <w:sz w:val="22"/>
            </w:rPr>
          </w:rPrChange>
        </w:rPr>
        <w:t xml:space="preserve">(Quast </w:t>
      </w:r>
      <w:r w:rsidR="00ED3AD1" w:rsidRPr="00AE5B90">
        <w:rPr>
          <w:i/>
          <w:iCs/>
          <w:sz w:val="22"/>
          <w:szCs w:val="22"/>
          <w:rPrChange w:id="769" w:author="Caitlin Page Casar" w:date="2019-07-31T15:44:00Z">
            <w:rPr>
              <w:rFonts w:ascii="TimesNewRomanPSMT" w:hAnsi="TimesNewRomanPSMT"/>
              <w:i/>
              <w:iCs/>
              <w:sz w:val="22"/>
            </w:rPr>
          </w:rPrChange>
        </w:rPr>
        <w:t>et al.</w:t>
      </w:r>
      <w:r w:rsidR="00ED3AD1" w:rsidRPr="00AE5B90">
        <w:rPr>
          <w:sz w:val="22"/>
          <w:szCs w:val="22"/>
          <w:rPrChange w:id="770" w:author="Caitlin Page Casar" w:date="2019-07-31T15:44:00Z">
            <w:rPr>
              <w:rFonts w:ascii="TimesNewRomanPSMT" w:hAnsi="TimesNewRomanPSMT"/>
              <w:sz w:val="22"/>
            </w:rPr>
          </w:rPrChange>
        </w:rPr>
        <w:t>, 2012)</w:t>
      </w:r>
      <w:r w:rsidR="00ED3AD1" w:rsidRPr="00AE5B90">
        <w:rPr>
          <w:sz w:val="22"/>
          <w:szCs w:val="22"/>
          <w:rPrChange w:id="771" w:author="Caitlin Page Casar" w:date="2019-07-31T15:44:00Z">
            <w:rPr>
              <w:rFonts w:ascii="TimesNewRomanPSMT" w:hAnsi="TimesNewRomanPSMT"/>
              <w:sz w:val="22"/>
              <w:szCs w:val="22"/>
            </w:rPr>
          </w:rPrChange>
        </w:rPr>
        <w:fldChar w:fldCharType="end"/>
      </w:r>
      <w:r w:rsidR="006439C9" w:rsidRPr="00AE5B90">
        <w:rPr>
          <w:sz w:val="22"/>
          <w:szCs w:val="22"/>
          <w:rPrChange w:id="772" w:author="Caitlin Page Casar" w:date="2019-07-31T15:44:00Z">
            <w:rPr>
              <w:rFonts w:ascii="TimesNewRomanPSMT" w:hAnsi="TimesNewRomanPSMT"/>
              <w:sz w:val="22"/>
              <w:szCs w:val="22"/>
            </w:rPr>
          </w:rPrChange>
        </w:rPr>
        <w:t xml:space="preserve">. </w:t>
      </w:r>
      <w:ins w:id="773" w:author="Caitlin Page Casar" w:date="2019-06-29T13:17:00Z">
        <w:r w:rsidR="005C26C4" w:rsidRPr="00AE5B90">
          <w:rPr>
            <w:sz w:val="22"/>
            <w:szCs w:val="22"/>
            <w:rPrChange w:id="774" w:author="Caitlin Page Casar" w:date="2019-07-31T15:44:00Z">
              <w:rPr>
                <w:rFonts w:ascii="TimesNewRomanPSMT" w:hAnsi="TimesNewRomanPSMT"/>
                <w:sz w:val="22"/>
                <w:szCs w:val="22"/>
              </w:rPr>
            </w:rPrChange>
          </w:rPr>
          <w:t xml:space="preserve">OTU’s </w:t>
        </w:r>
      </w:ins>
      <w:ins w:id="775" w:author="Caitlin Page Casar" w:date="2019-06-29T13:16:00Z">
        <w:r w:rsidR="005C26C4" w:rsidRPr="00AE5B90">
          <w:rPr>
            <w:sz w:val="22"/>
            <w:szCs w:val="22"/>
            <w:rPrChange w:id="776" w:author="Caitlin Page Casar" w:date="2019-07-31T15:44:00Z">
              <w:rPr>
                <w:rFonts w:ascii="TimesNewRomanPSMT" w:hAnsi="TimesNewRomanPSMT"/>
                <w:sz w:val="22"/>
                <w:szCs w:val="22"/>
              </w:rPr>
            </w:rPrChange>
          </w:rPr>
          <w:t>that were classified as “Una</w:t>
        </w:r>
      </w:ins>
      <w:ins w:id="777" w:author="Caitlin Page Casar" w:date="2019-06-29T13:17:00Z">
        <w:r w:rsidR="005C26C4" w:rsidRPr="00AE5B90">
          <w:rPr>
            <w:sz w:val="22"/>
            <w:szCs w:val="22"/>
            <w:rPrChange w:id="778" w:author="Caitlin Page Casar" w:date="2019-07-31T15:44:00Z">
              <w:rPr>
                <w:rFonts w:ascii="TimesNewRomanPSMT" w:hAnsi="TimesNewRomanPSMT"/>
                <w:sz w:val="22"/>
                <w:szCs w:val="22"/>
              </w:rPr>
            </w:rPrChange>
          </w:rPr>
          <w:t xml:space="preserve">ssigned” using the SILVA132 database were </w:t>
        </w:r>
      </w:ins>
      <w:ins w:id="779" w:author="Maggie Osburn" w:date="2019-07-17T10:32:00Z">
        <w:del w:id="780" w:author="Caitlin Page Casar" w:date="2019-07-31T15:41:00Z">
          <w:r w:rsidR="007D38DC" w:rsidRPr="00AE5B90" w:rsidDel="00AE5B90">
            <w:rPr>
              <w:sz w:val="22"/>
              <w:szCs w:val="22"/>
              <w:rPrChange w:id="781" w:author="Caitlin Page Casar" w:date="2019-07-31T15:44:00Z">
                <w:rPr>
                  <w:rFonts w:ascii="TimesNewRomanPSMT" w:hAnsi="TimesNewRomanPSMT"/>
                  <w:sz w:val="22"/>
                  <w:szCs w:val="22"/>
                </w:rPr>
              </w:rPrChange>
            </w:rPr>
            <w:delText xml:space="preserve">additionally </w:delText>
          </w:r>
        </w:del>
      </w:ins>
      <w:ins w:id="782" w:author="Caitlin Page Casar" w:date="2019-06-29T13:17:00Z">
        <w:r w:rsidR="005C26C4" w:rsidRPr="00AE5B90">
          <w:rPr>
            <w:sz w:val="22"/>
            <w:szCs w:val="22"/>
            <w:rPrChange w:id="783" w:author="Caitlin Page Casar" w:date="2019-07-31T15:44:00Z">
              <w:rPr>
                <w:rFonts w:ascii="TimesNewRomanPSMT" w:hAnsi="TimesNewRomanPSMT"/>
                <w:sz w:val="22"/>
                <w:szCs w:val="22"/>
              </w:rPr>
            </w:rPrChange>
          </w:rPr>
          <w:t xml:space="preserve">compared to </w:t>
        </w:r>
      </w:ins>
      <w:proofErr w:type="spellStart"/>
      <w:ins w:id="784" w:author="Caitlin Page Casar" w:date="2019-07-31T15:41:00Z">
        <w:r w:rsidR="00AE5B90" w:rsidRPr="00AE5B90">
          <w:rPr>
            <w:sz w:val="22"/>
            <w:szCs w:val="22"/>
            <w:rPrChange w:id="785" w:author="Caitlin Page Casar" w:date="2019-07-31T15:44:00Z">
              <w:rPr>
                <w:rFonts w:ascii="TimesNewRomanPSMT" w:hAnsi="TimesNewRomanPSMT"/>
                <w:sz w:val="22"/>
                <w:szCs w:val="22"/>
              </w:rPr>
            </w:rPrChange>
          </w:rPr>
          <w:t>DeMMO</w:t>
        </w:r>
        <w:proofErr w:type="spellEnd"/>
        <w:r w:rsidR="00AE5B90" w:rsidRPr="00AE5B90">
          <w:rPr>
            <w:sz w:val="22"/>
            <w:szCs w:val="22"/>
            <w:rPrChange w:id="786" w:author="Caitlin Page Casar" w:date="2019-07-31T15:44:00Z">
              <w:rPr>
                <w:rFonts w:ascii="TimesNewRomanPSMT" w:hAnsi="TimesNewRomanPSMT"/>
                <w:sz w:val="22"/>
                <w:szCs w:val="22"/>
              </w:rPr>
            </w:rPrChange>
          </w:rPr>
          <w:t xml:space="preserve"> metagenome assembled genomes (MAG’s)</w:t>
        </w:r>
      </w:ins>
      <w:ins w:id="787" w:author="Caitlin Page Casar" w:date="2019-06-29T13:18:00Z">
        <w:r w:rsidR="00EC78AF" w:rsidRPr="00AE5B90">
          <w:rPr>
            <w:sz w:val="22"/>
            <w:szCs w:val="22"/>
            <w:rPrChange w:id="788" w:author="Caitlin Page Casar" w:date="2019-07-31T15:44:00Z">
              <w:rPr>
                <w:rFonts w:ascii="TimesNewRomanPSMT" w:hAnsi="TimesNewRomanPSMT"/>
                <w:sz w:val="22"/>
                <w:szCs w:val="22"/>
              </w:rPr>
            </w:rPrChange>
          </w:rPr>
          <w:t xml:space="preserve"> (</w:t>
        </w:r>
      </w:ins>
      <w:proofErr w:type="spellStart"/>
      <w:ins w:id="789" w:author="Caitlin Page Casar" w:date="2019-07-31T15:39:00Z">
        <w:r w:rsidR="00AE5B90" w:rsidRPr="00AE5B90">
          <w:rPr>
            <w:sz w:val="22"/>
            <w:szCs w:val="22"/>
          </w:rPr>
          <w:t>Momper</w:t>
        </w:r>
        <w:proofErr w:type="spellEnd"/>
        <w:r w:rsidR="00AE5B90" w:rsidRPr="00AE5B90">
          <w:rPr>
            <w:sz w:val="22"/>
            <w:szCs w:val="22"/>
          </w:rPr>
          <w:t xml:space="preserve"> </w:t>
        </w:r>
        <w:r w:rsidR="00AE5B90" w:rsidRPr="00AE5B90">
          <w:rPr>
            <w:i/>
            <w:sz w:val="22"/>
            <w:szCs w:val="22"/>
          </w:rPr>
          <w:t xml:space="preserve">et al. </w:t>
        </w:r>
        <w:r w:rsidR="00AE5B90" w:rsidRPr="00AE5B90">
          <w:rPr>
            <w:sz w:val="22"/>
            <w:szCs w:val="22"/>
          </w:rPr>
          <w:t xml:space="preserve">2019 </w:t>
        </w:r>
        <w:r w:rsidR="00AE5B90" w:rsidRPr="00AE5B90">
          <w:rPr>
            <w:i/>
            <w:sz w:val="22"/>
            <w:szCs w:val="22"/>
          </w:rPr>
          <w:t>in prep</w:t>
        </w:r>
      </w:ins>
      <w:ins w:id="790" w:author="Caitlin Page Casar" w:date="2019-06-29T13:19:00Z">
        <w:r w:rsidR="00EC78AF" w:rsidRPr="00AE5B90">
          <w:rPr>
            <w:sz w:val="22"/>
            <w:szCs w:val="22"/>
            <w:rPrChange w:id="791" w:author="Caitlin Page Casar" w:date="2019-07-31T15:44:00Z">
              <w:rPr>
                <w:rFonts w:ascii="TimesNewRomanPSMT" w:hAnsi="TimesNewRomanPSMT"/>
                <w:sz w:val="22"/>
                <w:szCs w:val="22"/>
              </w:rPr>
            </w:rPrChange>
          </w:rPr>
          <w:t xml:space="preserve">). </w:t>
        </w:r>
      </w:ins>
    </w:p>
    <w:p w14:paraId="6E15CBA4" w14:textId="35AD77C3" w:rsidR="00C70A24" w:rsidRPr="00AE5B90" w:rsidRDefault="00AE5B90" w:rsidP="00AE5B90">
      <w:pPr>
        <w:spacing w:before="120" w:line="276" w:lineRule="auto"/>
        <w:jc w:val="both"/>
        <w:rPr>
          <w:ins w:id="792" w:author="Caitlin Page Casar" w:date="2019-06-04T14:09:00Z"/>
          <w:sz w:val="22"/>
          <w:szCs w:val="22"/>
          <w:rPrChange w:id="793" w:author="Caitlin Page Casar" w:date="2019-07-31T15:45:00Z">
            <w:rPr>
              <w:ins w:id="794" w:author="Caitlin Page Casar" w:date="2019-06-04T14:09:00Z"/>
              <w:rFonts w:ascii="Arial" w:hAnsi="Arial" w:cs="Arial"/>
              <w:color w:val="222222"/>
              <w:sz w:val="19"/>
              <w:szCs w:val="19"/>
            </w:rPr>
          </w:rPrChange>
        </w:rPr>
        <w:pPrChange w:id="795" w:author="Caitlin Page Casar" w:date="2019-07-31T15:45:00Z">
          <w:pPr>
            <w:shd w:val="clear" w:color="auto" w:fill="FFFFFF"/>
            <w:spacing w:beforeLines="600" w:before="1440" w:line="276" w:lineRule="auto"/>
            <w:jc w:val="both"/>
          </w:pPr>
        </w:pPrChange>
      </w:pPr>
      <w:ins w:id="796" w:author="Caitlin Page Casar" w:date="2019-07-31T15:44:00Z">
        <w:r w:rsidRPr="00AE5B90">
          <w:rPr>
            <w:sz w:val="22"/>
            <w:szCs w:val="22"/>
            <w:rPrChange w:id="797" w:author="Caitlin Page Casar" w:date="2019-07-31T15:44:00Z">
              <w:rPr/>
            </w:rPrChange>
          </w:rPr>
          <w:t xml:space="preserve">In brief, reconstructed 16S genes were pulled from </w:t>
        </w:r>
      </w:ins>
      <w:ins w:id="798" w:author="Caitlin Page Casar" w:date="2019-07-31T15:46:00Z">
        <w:r>
          <w:rPr>
            <w:sz w:val="22"/>
            <w:szCs w:val="22"/>
          </w:rPr>
          <w:t>MAG’s</w:t>
        </w:r>
      </w:ins>
      <w:ins w:id="799" w:author="Caitlin Page Casar" w:date="2019-07-31T15:44:00Z">
        <w:r w:rsidRPr="00AE5B90">
          <w:rPr>
            <w:sz w:val="22"/>
            <w:szCs w:val="22"/>
            <w:rPrChange w:id="800" w:author="Caitlin Page Casar" w:date="2019-07-31T15:44:00Z">
              <w:rPr/>
            </w:rPrChange>
          </w:rPr>
          <w:t xml:space="preserve"> and were used as a Basic Local Alignment Search Tool (BLAST) database against which to query the </w:t>
        </w:r>
        <w:r w:rsidRPr="00AE5B90">
          <w:rPr>
            <w:sz w:val="22"/>
            <w:szCs w:val="22"/>
            <w:rPrChange w:id="801" w:author="Caitlin Page Casar" w:date="2019-07-31T15:44:00Z">
              <w:rPr/>
            </w:rPrChange>
          </w:rPr>
          <w:lastRenderedPageBreak/>
          <w:t>representative sequence from unassigned OTUs. Phylogenetic identities of MAGs were assigned using the Genome Taxonomy Database and the associated GTDB-</w:t>
        </w:r>
        <w:proofErr w:type="spellStart"/>
        <w:r w:rsidRPr="00AE5B90">
          <w:rPr>
            <w:sz w:val="22"/>
            <w:szCs w:val="22"/>
            <w:rPrChange w:id="802" w:author="Caitlin Page Casar" w:date="2019-07-31T15:44:00Z">
              <w:rPr/>
            </w:rPrChange>
          </w:rPr>
          <w:t>Tk</w:t>
        </w:r>
        <w:proofErr w:type="spellEnd"/>
        <w:r w:rsidRPr="00AE5B90">
          <w:rPr>
            <w:sz w:val="22"/>
            <w:szCs w:val="22"/>
            <w:rPrChange w:id="803" w:author="Caitlin Page Casar" w:date="2019-07-31T15:44:00Z">
              <w:rPr/>
            </w:rPrChange>
          </w:rPr>
          <w:t xml:space="preserve"> toolkit </w:t>
        </w:r>
      </w:ins>
      <w:ins w:id="804" w:author="Caitlin Page Casar" w:date="2019-07-31T15:50:00Z">
        <w:r>
          <w:rPr>
            <w:sz w:val="22"/>
            <w:szCs w:val="22"/>
          </w:rPr>
          <w:t>(</w:t>
        </w:r>
        <w:proofErr w:type="spellStart"/>
        <w:r>
          <w:rPr>
            <w:sz w:val="22"/>
            <w:szCs w:val="22"/>
          </w:rPr>
          <w:t>Chaumeil</w:t>
        </w:r>
        <w:proofErr w:type="spellEnd"/>
        <w:r>
          <w:rPr>
            <w:sz w:val="22"/>
            <w:szCs w:val="22"/>
          </w:rPr>
          <w:t xml:space="preserve"> et al, </w:t>
        </w:r>
        <w:r w:rsidRPr="00AE5B90">
          <w:rPr>
            <w:i/>
            <w:sz w:val="22"/>
            <w:szCs w:val="22"/>
            <w:rPrChange w:id="805" w:author="Caitlin Page Casar" w:date="2019-07-31T15:50:00Z">
              <w:rPr>
                <w:sz w:val="22"/>
                <w:szCs w:val="22"/>
              </w:rPr>
            </w:rPrChange>
          </w:rPr>
          <w:t>in prep</w:t>
        </w:r>
        <w:r>
          <w:rPr>
            <w:sz w:val="22"/>
            <w:szCs w:val="22"/>
          </w:rPr>
          <w:t xml:space="preserve">). </w:t>
        </w:r>
      </w:ins>
      <w:ins w:id="806" w:author="Caitlin Page Casar" w:date="2019-07-31T15:44:00Z">
        <w:r w:rsidRPr="00AE5B90">
          <w:rPr>
            <w:sz w:val="22"/>
            <w:szCs w:val="22"/>
            <w:rPrChange w:id="807" w:author="Caitlin Page Casar" w:date="2019-07-31T15:44:00Z">
              <w:rPr/>
            </w:rPrChange>
          </w:rPr>
          <w:t>MAGs were queried for a putative 16S rRNA gene using the “</w:t>
        </w:r>
        <w:proofErr w:type="spellStart"/>
        <w:r w:rsidRPr="00AE5B90">
          <w:rPr>
            <w:sz w:val="22"/>
            <w:szCs w:val="22"/>
            <w:rPrChange w:id="808" w:author="Caitlin Page Casar" w:date="2019-07-31T15:44:00Z">
              <w:rPr/>
            </w:rPrChange>
          </w:rPr>
          <w:t>ssu_finder</w:t>
        </w:r>
        <w:proofErr w:type="spellEnd"/>
        <w:r w:rsidRPr="00AE5B90">
          <w:rPr>
            <w:sz w:val="22"/>
            <w:szCs w:val="22"/>
            <w:rPrChange w:id="809" w:author="Caitlin Page Casar" w:date="2019-07-31T15:44:00Z">
              <w:rPr/>
            </w:rPrChange>
          </w:rPr>
          <w:t xml:space="preserve">” command in the </w:t>
        </w:r>
        <w:proofErr w:type="spellStart"/>
        <w:r w:rsidRPr="00AE5B90">
          <w:rPr>
            <w:sz w:val="22"/>
            <w:szCs w:val="22"/>
            <w:rPrChange w:id="810" w:author="Caitlin Page Casar" w:date="2019-07-31T15:44:00Z">
              <w:rPr/>
            </w:rPrChange>
          </w:rPr>
          <w:t>CheckM</w:t>
        </w:r>
        <w:proofErr w:type="spellEnd"/>
        <w:r w:rsidRPr="00AE5B90">
          <w:rPr>
            <w:sz w:val="22"/>
            <w:szCs w:val="22"/>
            <w:rPrChange w:id="811" w:author="Caitlin Page Casar" w:date="2019-07-31T15:44:00Z">
              <w:rPr/>
            </w:rPrChange>
          </w:rPr>
          <w:t xml:space="preserve"> pipeline (Parks et al., 2015). All putative 16S genes longer than 300 </w:t>
        </w:r>
        <w:proofErr w:type="spellStart"/>
        <w:r w:rsidRPr="00AE5B90">
          <w:rPr>
            <w:sz w:val="22"/>
            <w:szCs w:val="22"/>
            <w:rPrChange w:id="812" w:author="Caitlin Page Casar" w:date="2019-07-31T15:44:00Z">
              <w:rPr/>
            </w:rPrChange>
          </w:rPr>
          <w:t>bp</w:t>
        </w:r>
        <w:proofErr w:type="spellEnd"/>
        <w:r w:rsidRPr="00AE5B90">
          <w:rPr>
            <w:sz w:val="22"/>
            <w:szCs w:val="22"/>
            <w:rPrChange w:id="813" w:author="Caitlin Page Casar" w:date="2019-07-31T15:44:00Z">
              <w:rPr/>
            </w:rPrChange>
          </w:rPr>
          <w:t xml:space="preserve"> from a single </w:t>
        </w:r>
        <w:proofErr w:type="spellStart"/>
        <w:r w:rsidRPr="00AE5B90">
          <w:rPr>
            <w:sz w:val="22"/>
            <w:szCs w:val="22"/>
            <w:rPrChange w:id="814" w:author="Caitlin Page Casar" w:date="2019-07-31T15:44:00Z">
              <w:rPr/>
            </w:rPrChange>
          </w:rPr>
          <w:t>DeMMO</w:t>
        </w:r>
        <w:proofErr w:type="spellEnd"/>
        <w:r w:rsidRPr="00AE5B90">
          <w:rPr>
            <w:sz w:val="22"/>
            <w:szCs w:val="22"/>
            <w:rPrChange w:id="815" w:author="Caitlin Page Casar" w:date="2019-07-31T15:44:00Z">
              <w:rPr/>
            </w:rPrChange>
          </w:rPr>
          <w:t xml:space="preserve"> site were compiled into a single file for that site. Each file was used to create a Standalone BLAST database (version 2.9.0) for that </w:t>
        </w:r>
        <w:proofErr w:type="spellStart"/>
        <w:r w:rsidRPr="00AE5B90">
          <w:rPr>
            <w:sz w:val="22"/>
            <w:szCs w:val="22"/>
            <w:rPrChange w:id="816" w:author="Caitlin Page Casar" w:date="2019-07-31T15:44:00Z">
              <w:rPr/>
            </w:rPrChange>
          </w:rPr>
          <w:t>DeMMO</w:t>
        </w:r>
        <w:proofErr w:type="spellEnd"/>
        <w:r w:rsidRPr="00AE5B90">
          <w:rPr>
            <w:sz w:val="22"/>
            <w:szCs w:val="22"/>
            <w:rPrChange w:id="817" w:author="Caitlin Page Casar" w:date="2019-07-31T15:44:00Z">
              <w:rPr/>
            </w:rPrChange>
          </w:rPr>
          <w:t xml:space="preserve"> site. Representative sequences from unassigned OTUs from each </w:t>
        </w:r>
        <w:proofErr w:type="spellStart"/>
        <w:r w:rsidRPr="00AE5B90">
          <w:rPr>
            <w:sz w:val="22"/>
            <w:szCs w:val="22"/>
            <w:rPrChange w:id="818" w:author="Caitlin Page Casar" w:date="2019-07-31T15:44:00Z">
              <w:rPr/>
            </w:rPrChange>
          </w:rPr>
          <w:t>DeMMO</w:t>
        </w:r>
        <w:proofErr w:type="spellEnd"/>
        <w:r w:rsidRPr="00AE5B90">
          <w:rPr>
            <w:sz w:val="22"/>
            <w:szCs w:val="22"/>
            <w:rPrChange w:id="819" w:author="Caitlin Page Casar" w:date="2019-07-31T15:44:00Z">
              <w:rPr/>
            </w:rPrChange>
          </w:rPr>
          <w:t xml:space="preserve"> sample were queried against their respective database with a minimum -</w:t>
        </w:r>
        <w:proofErr w:type="spellStart"/>
        <w:r w:rsidRPr="00AE5B90">
          <w:rPr>
            <w:sz w:val="22"/>
            <w:szCs w:val="22"/>
            <w:rPrChange w:id="820" w:author="Caitlin Page Casar" w:date="2019-07-31T15:44:00Z">
              <w:rPr/>
            </w:rPrChange>
          </w:rPr>
          <w:t>evalue</w:t>
        </w:r>
        <w:proofErr w:type="spellEnd"/>
        <w:r w:rsidRPr="00AE5B90">
          <w:rPr>
            <w:sz w:val="22"/>
            <w:szCs w:val="22"/>
            <w:rPrChange w:id="821" w:author="Caitlin Page Casar" w:date="2019-07-31T15:44:00Z">
              <w:rPr/>
            </w:rPrChange>
          </w:rPr>
          <w:t xml:space="preserve"> of 10</w:t>
        </w:r>
        <w:r w:rsidRPr="00AE5B90">
          <w:rPr>
            <w:sz w:val="22"/>
            <w:szCs w:val="22"/>
            <w:vertAlign w:val="superscript"/>
            <w:rPrChange w:id="822" w:author="Caitlin Page Casar" w:date="2019-07-31T15:44:00Z">
              <w:rPr>
                <w:vertAlign w:val="superscript"/>
              </w:rPr>
            </w:rPrChange>
          </w:rPr>
          <w:t>-10</w:t>
        </w:r>
        <w:r w:rsidRPr="00AE5B90">
          <w:rPr>
            <w:sz w:val="22"/>
            <w:szCs w:val="22"/>
            <w:rPrChange w:id="823" w:author="Caitlin Page Casar" w:date="2019-07-31T15:44:00Z">
              <w:rPr/>
            </w:rPrChange>
          </w:rPr>
          <w:t xml:space="preserve">. If a representative OTU sequence matched a MAG’s reconstructed 16S gene, the taxonomic assignment given to the MAG was also given to that OTU. When a single representative OTU sequence returned a hit for more than one MAG, the sequence with the lower </w:t>
        </w:r>
        <w:proofErr w:type="spellStart"/>
        <w:r w:rsidRPr="00AE5B90">
          <w:rPr>
            <w:sz w:val="22"/>
            <w:szCs w:val="22"/>
            <w:rPrChange w:id="824" w:author="Caitlin Page Casar" w:date="2019-07-31T15:44:00Z">
              <w:rPr/>
            </w:rPrChange>
          </w:rPr>
          <w:t>evalue</w:t>
        </w:r>
        <w:proofErr w:type="spellEnd"/>
        <w:r w:rsidRPr="00AE5B90">
          <w:rPr>
            <w:sz w:val="22"/>
            <w:szCs w:val="22"/>
            <w:rPrChange w:id="825" w:author="Caitlin Page Casar" w:date="2019-07-31T15:44:00Z">
              <w:rPr/>
            </w:rPrChange>
          </w:rPr>
          <w:t xml:space="preserve"> and better alignment was determined to be the appropriate assignment. More detailed methods and MAG sequences can be found in</w:t>
        </w:r>
      </w:ins>
      <w:ins w:id="826" w:author="Caitlin Page Casar" w:date="2019-07-31T15:47:00Z">
        <w:r>
          <w:rPr>
            <w:sz w:val="22"/>
            <w:szCs w:val="22"/>
          </w:rPr>
          <w:t xml:space="preserve"> </w:t>
        </w:r>
        <w:r w:rsidRPr="005A6FC8">
          <w:rPr>
            <w:sz w:val="22"/>
            <w:szCs w:val="22"/>
          </w:rPr>
          <w:t>(</w:t>
        </w:r>
        <w:proofErr w:type="spellStart"/>
        <w:r w:rsidRPr="00AE5B90">
          <w:rPr>
            <w:sz w:val="22"/>
            <w:szCs w:val="22"/>
          </w:rPr>
          <w:t>Momper</w:t>
        </w:r>
        <w:proofErr w:type="spellEnd"/>
        <w:r w:rsidRPr="00AE5B90">
          <w:rPr>
            <w:sz w:val="22"/>
            <w:szCs w:val="22"/>
          </w:rPr>
          <w:t xml:space="preserve"> </w:t>
        </w:r>
        <w:r w:rsidRPr="00AE5B90">
          <w:rPr>
            <w:i/>
            <w:sz w:val="22"/>
            <w:szCs w:val="22"/>
          </w:rPr>
          <w:t xml:space="preserve">et al. </w:t>
        </w:r>
        <w:r w:rsidRPr="00AE5B90">
          <w:rPr>
            <w:sz w:val="22"/>
            <w:szCs w:val="22"/>
          </w:rPr>
          <w:t xml:space="preserve">2019 </w:t>
        </w:r>
        <w:r w:rsidRPr="00AE5B90">
          <w:rPr>
            <w:i/>
            <w:sz w:val="22"/>
            <w:szCs w:val="22"/>
          </w:rPr>
          <w:t>in prep</w:t>
        </w:r>
        <w:r w:rsidRPr="005A6FC8">
          <w:rPr>
            <w:sz w:val="22"/>
            <w:szCs w:val="22"/>
          </w:rPr>
          <w:t>).</w:t>
        </w:r>
      </w:ins>
    </w:p>
    <w:p w14:paraId="32953989" w14:textId="4925E724" w:rsidR="006439C9" w:rsidRPr="00E00ADD" w:rsidRDefault="000740DB">
      <w:pPr>
        <w:shd w:val="clear" w:color="auto" w:fill="FFFFFF"/>
        <w:spacing w:before="120" w:line="276" w:lineRule="auto"/>
        <w:jc w:val="both"/>
        <w:rPr>
          <w:sz w:val="22"/>
          <w:szCs w:val="22"/>
          <w:rPrChange w:id="827" w:author="Caitlin Page Casar" w:date="2019-07-16T22:34:00Z">
            <w:rPr/>
          </w:rPrChange>
        </w:rPr>
        <w:pPrChange w:id="828" w:author="Caitlin Page Casar" w:date="2019-06-04T14:09:00Z">
          <w:pPr>
            <w:pStyle w:val="NormalWeb"/>
            <w:spacing w:before="120" w:beforeAutospacing="0" w:after="0" w:afterAutospacing="0" w:line="276" w:lineRule="auto"/>
            <w:jc w:val="both"/>
          </w:pPr>
        </w:pPrChange>
      </w:pPr>
      <w:r w:rsidRPr="00E00ADD">
        <w:rPr>
          <w:sz w:val="22"/>
          <w:szCs w:val="22"/>
          <w:rPrChange w:id="829" w:author="Caitlin Page Casar" w:date="2019-07-16T22:34:00Z">
            <w:rPr/>
          </w:rPrChange>
        </w:rPr>
        <w:t>We performed s</w:t>
      </w:r>
      <w:r w:rsidR="006439C9" w:rsidRPr="00E00ADD">
        <w:rPr>
          <w:sz w:val="22"/>
          <w:szCs w:val="22"/>
          <w:rPrChange w:id="830" w:author="Caitlin Page Casar" w:date="2019-07-16T22:34:00Z">
            <w:rPr/>
          </w:rPrChange>
        </w:rPr>
        <w:t xml:space="preserve">tatistical analyses on the </w:t>
      </w:r>
      <w:r w:rsidR="00A742D7" w:rsidRPr="00E00ADD">
        <w:rPr>
          <w:sz w:val="22"/>
          <w:szCs w:val="22"/>
          <w:rPrChange w:id="831" w:author="Caitlin Page Casar" w:date="2019-07-16T22:34:00Z">
            <w:rPr/>
          </w:rPrChange>
        </w:rPr>
        <w:t xml:space="preserve">rarefied </w:t>
      </w:r>
      <w:r w:rsidR="006439C9" w:rsidRPr="00E00ADD">
        <w:rPr>
          <w:sz w:val="22"/>
          <w:szCs w:val="22"/>
          <w:rPrChange w:id="832" w:author="Caitlin Page Casar" w:date="2019-07-16T22:34:00Z">
            <w:rPr/>
          </w:rPrChange>
        </w:rPr>
        <w:t xml:space="preserve">OTU table using </w:t>
      </w:r>
      <w:r w:rsidR="001A03B8" w:rsidRPr="00E00ADD">
        <w:rPr>
          <w:sz w:val="22"/>
          <w:szCs w:val="22"/>
          <w:rPrChange w:id="833" w:author="Caitlin Page Casar" w:date="2019-07-16T22:34:00Z">
            <w:rPr/>
          </w:rPrChange>
        </w:rPr>
        <w:t xml:space="preserve">QIIME and the </w:t>
      </w:r>
      <w:r w:rsidR="006439C9" w:rsidRPr="00E00ADD">
        <w:rPr>
          <w:sz w:val="22"/>
          <w:szCs w:val="22"/>
          <w:rPrChange w:id="834" w:author="Caitlin Page Casar" w:date="2019-07-16T22:34:00Z">
            <w:rPr/>
          </w:rPrChange>
        </w:rPr>
        <w:t xml:space="preserve">Vegan </w:t>
      </w:r>
      <w:r w:rsidR="007F0B55" w:rsidRPr="00E00ADD">
        <w:rPr>
          <w:sz w:val="22"/>
          <w:szCs w:val="22"/>
          <w:rPrChange w:id="835" w:author="Caitlin Page Casar" w:date="2019-07-16T22:34:00Z">
            <w:rPr/>
          </w:rPrChange>
        </w:rPr>
        <w:t>(</w:t>
      </w:r>
      <w:proofErr w:type="spellStart"/>
      <w:r w:rsidR="007F0B55" w:rsidRPr="00E00ADD">
        <w:rPr>
          <w:sz w:val="22"/>
          <w:szCs w:val="22"/>
          <w:rPrChange w:id="836" w:author="Caitlin Page Casar" w:date="2019-07-16T22:34:00Z">
            <w:rPr/>
          </w:rPrChange>
        </w:rPr>
        <w:t>Oksanen</w:t>
      </w:r>
      <w:proofErr w:type="spellEnd"/>
      <w:r w:rsidR="007F0B55" w:rsidRPr="00E00ADD">
        <w:rPr>
          <w:sz w:val="22"/>
          <w:szCs w:val="22"/>
          <w:rPrChange w:id="837" w:author="Caitlin Page Casar" w:date="2019-07-16T22:34:00Z">
            <w:rPr/>
          </w:rPrChange>
        </w:rPr>
        <w:t xml:space="preserve"> </w:t>
      </w:r>
      <w:r w:rsidR="007F0B55" w:rsidRPr="00E00ADD">
        <w:rPr>
          <w:i/>
          <w:sz w:val="22"/>
          <w:szCs w:val="22"/>
          <w:rPrChange w:id="838" w:author="Caitlin Page Casar" w:date="2019-07-16T22:34:00Z">
            <w:rPr>
              <w:i/>
            </w:rPr>
          </w:rPrChange>
        </w:rPr>
        <w:t>et al.</w:t>
      </w:r>
      <w:r w:rsidR="007F0B55" w:rsidRPr="00E00ADD">
        <w:rPr>
          <w:sz w:val="22"/>
          <w:szCs w:val="22"/>
          <w:rPrChange w:id="839" w:author="Caitlin Page Casar" w:date="2019-07-16T22:34:00Z">
            <w:rPr/>
          </w:rPrChange>
        </w:rPr>
        <w:t>, 201</w:t>
      </w:r>
      <w:r w:rsidR="00C46231" w:rsidRPr="00E00ADD">
        <w:rPr>
          <w:sz w:val="22"/>
          <w:szCs w:val="22"/>
          <w:rPrChange w:id="840" w:author="Caitlin Page Casar" w:date="2019-07-16T22:34:00Z">
            <w:rPr/>
          </w:rPrChange>
        </w:rPr>
        <w:t>9</w:t>
      </w:r>
      <w:r w:rsidR="007F0B55" w:rsidRPr="00E00ADD">
        <w:rPr>
          <w:sz w:val="22"/>
          <w:szCs w:val="22"/>
          <w:rPrChange w:id="841" w:author="Caitlin Page Casar" w:date="2019-07-16T22:34:00Z">
            <w:rPr/>
          </w:rPrChange>
        </w:rPr>
        <w:t xml:space="preserve">) </w:t>
      </w:r>
      <w:r w:rsidR="006439C9" w:rsidRPr="00E00ADD">
        <w:rPr>
          <w:sz w:val="22"/>
          <w:szCs w:val="22"/>
          <w:rPrChange w:id="842" w:author="Caitlin Page Casar" w:date="2019-07-16T22:34:00Z">
            <w:rPr/>
          </w:rPrChange>
        </w:rPr>
        <w:t xml:space="preserve">and </w:t>
      </w:r>
      <w:proofErr w:type="spellStart"/>
      <w:r w:rsidR="006439C9" w:rsidRPr="00E00ADD">
        <w:rPr>
          <w:sz w:val="22"/>
          <w:szCs w:val="22"/>
          <w:rPrChange w:id="843" w:author="Caitlin Page Casar" w:date="2019-07-16T22:34:00Z">
            <w:rPr/>
          </w:rPrChange>
        </w:rPr>
        <w:t>Ecodist</w:t>
      </w:r>
      <w:proofErr w:type="spellEnd"/>
      <w:r w:rsidR="006439C9" w:rsidRPr="00E00ADD">
        <w:rPr>
          <w:sz w:val="22"/>
          <w:szCs w:val="22"/>
          <w:rPrChange w:id="844" w:author="Caitlin Page Casar" w:date="2019-07-16T22:34:00Z">
            <w:rPr/>
          </w:rPrChange>
        </w:rPr>
        <w:t xml:space="preserve"> </w:t>
      </w:r>
      <w:r w:rsidR="007F0B55" w:rsidRPr="00E00ADD">
        <w:rPr>
          <w:sz w:val="22"/>
          <w:szCs w:val="22"/>
          <w:rPrChange w:id="845" w:author="Caitlin Page Casar" w:date="2019-07-16T22:34:00Z">
            <w:rPr/>
          </w:rPrChange>
        </w:rPr>
        <w:fldChar w:fldCharType="begin"/>
      </w:r>
      <w:r w:rsidR="007F0B55" w:rsidRPr="00E00ADD">
        <w:rPr>
          <w:sz w:val="22"/>
          <w:szCs w:val="22"/>
          <w:rPrChange w:id="846" w:author="Caitlin Page Casar" w:date="2019-07-16T22:34:00Z">
            <w:rPr/>
          </w:rPrChange>
        </w:rPr>
        <w:instrText xml:space="preserve"> ADDIN ZOTERO_ITEM CSL_CITATION {"citationID":"kJjCbZjZ","properties":{"formattedCitation":"(Goslee &amp; Urban, 2007)","plainCitation":"(Goslee &amp; Urban, 2007)","noteIndex":0},"citationItems":[{"id":373,"uris":["http://zotero.org/users/local/dsI5V9tJ/items/XKUS6QA2"],"uri":["http://zotero.org/users/local/dsI5V9tJ/items/XKUS6QA2"],"itemData":{"id":373,"type":"article-journal","title":"The &lt;b&gt;ecodist&lt;/b&gt; Package for Dissimilarity-based Analysis of Ecological Data","container-title":"Journal of Statistical Software","volume":"22","issue":"7","source":"Crossref","abstract":"Ecologists are concerned with the relationships between species composition and environmental factors, and with spatial structure within those relationships. A dissimilaritybased framework incorporating space explicitly is an extremely ﬂexible tool for answering these questions. The R package ecodist brings together methods for working with dissimilarities, including some not available in other R packages. We present some of the features of ecodist, particularly simple and partial Mantel tests, and make recommendations for their eﬀective use. Although the partial Mantel test is often used to account for the eﬀects of space, the assumption of linearity greatly reduces its eﬀectiveness for complex spatial patterns. We introduce a modiﬁcation of the Mantel correlogram designed to overcome this restriction and allow consideration of complex nonlinear structures. This extension of the method allows the use of partial multivariate correlograms and tests of relationship between variables at diﬀerent spatial scales. Some of the possibilities are demonstrated using both artiﬁcial data and data from an ongoing study of plant community composition in grazinglands of the northeastern United States.","URL":"http://www.jstatsoft.org/v22/i07/","DOI":"10.18637/jss.v022.i07","ISSN":"1548-7660","language":"en","author":[{"family":"Goslee","given":"Sarah C."},{"family":"Urban","given":"Dean L."}],"issued":{"date-parts":[["2007"]]},"accessed":{"date-parts":[["2019",3,4]]}}}],"schema":"https://github.com/citation-style-language/schema/raw/master/csl-citation.json"} </w:instrText>
      </w:r>
      <w:r w:rsidR="007F0B55" w:rsidRPr="00E00ADD">
        <w:rPr>
          <w:sz w:val="22"/>
          <w:szCs w:val="22"/>
          <w:rPrChange w:id="847" w:author="Caitlin Page Casar" w:date="2019-07-16T22:34:00Z">
            <w:rPr/>
          </w:rPrChange>
        </w:rPr>
        <w:fldChar w:fldCharType="separate"/>
      </w:r>
      <w:r w:rsidR="007F0B55" w:rsidRPr="00E00ADD">
        <w:rPr>
          <w:noProof/>
          <w:sz w:val="22"/>
          <w:szCs w:val="22"/>
          <w:rPrChange w:id="848" w:author="Caitlin Page Casar" w:date="2019-07-16T22:34:00Z">
            <w:rPr>
              <w:noProof/>
            </w:rPr>
          </w:rPrChange>
        </w:rPr>
        <w:t>(Goslee &amp; Urban, 2007)</w:t>
      </w:r>
      <w:r w:rsidR="007F0B55" w:rsidRPr="00E00ADD">
        <w:rPr>
          <w:sz w:val="22"/>
          <w:szCs w:val="22"/>
          <w:rPrChange w:id="849" w:author="Caitlin Page Casar" w:date="2019-07-16T22:34:00Z">
            <w:rPr/>
          </w:rPrChange>
        </w:rPr>
        <w:fldChar w:fldCharType="end"/>
      </w:r>
      <w:r w:rsidR="007F0B55" w:rsidRPr="00E00ADD">
        <w:rPr>
          <w:sz w:val="22"/>
          <w:szCs w:val="22"/>
          <w:rPrChange w:id="850" w:author="Caitlin Page Casar" w:date="2019-07-16T22:34:00Z">
            <w:rPr/>
          </w:rPrChange>
        </w:rPr>
        <w:t xml:space="preserve"> </w:t>
      </w:r>
      <w:r w:rsidR="006439C9" w:rsidRPr="00E00ADD">
        <w:rPr>
          <w:sz w:val="22"/>
          <w:szCs w:val="22"/>
          <w:rPrChange w:id="851" w:author="Caitlin Page Casar" w:date="2019-07-16T22:34:00Z">
            <w:rPr/>
          </w:rPrChange>
        </w:rPr>
        <w:t xml:space="preserve">packages in R. </w:t>
      </w:r>
      <w:del w:id="852" w:author="Caitlin Page Casar" w:date="2019-05-24T20:54:00Z">
        <w:r w:rsidR="008F7F89" w:rsidRPr="00E00ADD" w:rsidDel="00AB48E2">
          <w:rPr>
            <w:sz w:val="22"/>
            <w:szCs w:val="22"/>
            <w:rPrChange w:id="853" w:author="Caitlin Page Casar" w:date="2019-07-16T22:34:00Z">
              <w:rPr/>
            </w:rPrChange>
          </w:rPr>
          <w:delText>To illustrate alpha</w:delText>
        </w:r>
      </w:del>
      <w:ins w:id="854" w:author="Caitlin Page Casar" w:date="2019-05-24T20:56:00Z">
        <w:r w:rsidR="00AB48E2" w:rsidRPr="00E00ADD">
          <w:rPr>
            <w:sz w:val="22"/>
            <w:szCs w:val="22"/>
            <w:rPrChange w:id="855" w:author="Caitlin Page Casar" w:date="2019-07-16T22:34:00Z">
              <w:rPr/>
            </w:rPrChange>
          </w:rPr>
          <w:t>A</w:t>
        </w:r>
      </w:ins>
      <w:ins w:id="856" w:author="Caitlin Page Casar" w:date="2019-05-24T20:54:00Z">
        <w:r w:rsidR="00AB48E2" w:rsidRPr="00E00ADD">
          <w:rPr>
            <w:sz w:val="22"/>
            <w:szCs w:val="22"/>
            <w:rPrChange w:id="857" w:author="Caitlin Page Casar" w:date="2019-07-16T22:34:00Z">
              <w:rPr/>
            </w:rPrChange>
          </w:rPr>
          <w:t>lpha</w:t>
        </w:r>
      </w:ins>
      <w:r w:rsidR="008F7F89" w:rsidRPr="00E00ADD">
        <w:rPr>
          <w:sz w:val="22"/>
          <w:szCs w:val="22"/>
          <w:rPrChange w:id="858" w:author="Caitlin Page Casar" w:date="2019-07-16T22:34:00Z">
            <w:rPr/>
          </w:rPrChange>
        </w:rPr>
        <w:t xml:space="preserve"> diversity </w:t>
      </w:r>
      <w:ins w:id="859" w:author="Caitlin Page Casar" w:date="2019-05-24T20:56:00Z">
        <w:r w:rsidR="00AB48E2" w:rsidRPr="00E00ADD">
          <w:rPr>
            <w:sz w:val="22"/>
            <w:szCs w:val="22"/>
            <w:rPrChange w:id="860" w:author="Caitlin Page Casar" w:date="2019-07-16T22:34:00Z">
              <w:rPr/>
            </w:rPrChange>
          </w:rPr>
          <w:t xml:space="preserve">was calculated using QIIME </w:t>
        </w:r>
      </w:ins>
      <w:del w:id="861" w:author="Caitlin Page Casar" w:date="2019-05-24T20:51:00Z">
        <w:r w:rsidR="00A742D7" w:rsidRPr="00E00ADD" w:rsidDel="00AB48E2">
          <w:rPr>
            <w:sz w:val="22"/>
            <w:szCs w:val="22"/>
            <w:rPrChange w:id="862" w:author="Caitlin Page Casar" w:date="2019-07-16T22:34:00Z">
              <w:rPr/>
            </w:rPrChange>
          </w:rPr>
          <w:delText>as number of observed OTU’s within each DeMMO communit</w:delText>
        </w:r>
      </w:del>
      <w:ins w:id="863" w:author="Caitlin Page Casar" w:date="2019-05-24T20:51:00Z">
        <w:r w:rsidR="00AB48E2" w:rsidRPr="00E00ADD">
          <w:rPr>
            <w:sz w:val="22"/>
            <w:szCs w:val="22"/>
            <w:rPrChange w:id="864" w:author="Caitlin Page Casar" w:date="2019-07-16T22:34:00Z">
              <w:rPr/>
            </w:rPrChange>
          </w:rPr>
          <w:t>in terms of species richness</w:t>
        </w:r>
      </w:ins>
      <w:ins w:id="865" w:author="Caitlin Page Casar" w:date="2019-05-24T20:53:00Z">
        <w:r w:rsidR="00AB48E2" w:rsidRPr="00E00ADD">
          <w:rPr>
            <w:sz w:val="22"/>
            <w:szCs w:val="22"/>
            <w:rPrChange w:id="866" w:author="Caitlin Page Casar" w:date="2019-07-16T22:34:00Z">
              <w:rPr/>
            </w:rPrChange>
          </w:rPr>
          <w:t xml:space="preserve"> (number of observed OTUs)</w:t>
        </w:r>
      </w:ins>
      <w:ins w:id="867" w:author="Caitlin Page Casar" w:date="2019-05-24T20:51:00Z">
        <w:r w:rsidR="00AB48E2" w:rsidRPr="00E00ADD">
          <w:rPr>
            <w:sz w:val="22"/>
            <w:szCs w:val="22"/>
            <w:rPrChange w:id="868" w:author="Caitlin Page Casar" w:date="2019-07-16T22:34:00Z">
              <w:rPr/>
            </w:rPrChange>
          </w:rPr>
          <w:t>, evenness</w:t>
        </w:r>
      </w:ins>
      <w:ins w:id="869" w:author="Caitlin Page Casar" w:date="2019-05-24T20:53:00Z">
        <w:r w:rsidR="00AB48E2" w:rsidRPr="00E00ADD">
          <w:rPr>
            <w:sz w:val="22"/>
            <w:szCs w:val="22"/>
            <w:rPrChange w:id="870" w:author="Caitlin Page Casar" w:date="2019-07-16T22:34:00Z">
              <w:rPr/>
            </w:rPrChange>
          </w:rPr>
          <w:t xml:space="preserve"> (Chao1 and Simpson)</w:t>
        </w:r>
      </w:ins>
      <w:ins w:id="871" w:author="Caitlin Page Casar" w:date="2019-05-24T20:51:00Z">
        <w:r w:rsidR="00AB48E2" w:rsidRPr="00E00ADD">
          <w:rPr>
            <w:sz w:val="22"/>
            <w:szCs w:val="22"/>
            <w:rPrChange w:id="872" w:author="Caitlin Page Casar" w:date="2019-07-16T22:34:00Z">
              <w:rPr/>
            </w:rPrChange>
          </w:rPr>
          <w:t>, and diversity</w:t>
        </w:r>
      </w:ins>
      <w:ins w:id="873" w:author="Caitlin Page Casar" w:date="2019-05-24T20:53:00Z">
        <w:r w:rsidR="00AB48E2" w:rsidRPr="00E00ADD">
          <w:rPr>
            <w:sz w:val="22"/>
            <w:szCs w:val="22"/>
            <w:rPrChange w:id="874" w:author="Caitlin Page Casar" w:date="2019-07-16T22:34:00Z">
              <w:rPr/>
            </w:rPrChange>
          </w:rPr>
          <w:t xml:space="preserve"> (Simpson, Faith’s, and Shannon)</w:t>
        </w:r>
      </w:ins>
      <w:del w:id="875" w:author="Caitlin Page Casar" w:date="2019-05-24T20:51:00Z">
        <w:r w:rsidR="00A742D7" w:rsidRPr="00E00ADD" w:rsidDel="00AB48E2">
          <w:rPr>
            <w:sz w:val="22"/>
            <w:szCs w:val="22"/>
            <w:rPrChange w:id="876" w:author="Caitlin Page Casar" w:date="2019-07-16T22:34:00Z">
              <w:rPr/>
            </w:rPrChange>
          </w:rPr>
          <w:delText>y</w:delText>
        </w:r>
      </w:del>
      <w:ins w:id="877" w:author="Caitlin Page Casar" w:date="2019-05-24T20:54:00Z">
        <w:r w:rsidR="00AB48E2" w:rsidRPr="00E00ADD">
          <w:rPr>
            <w:sz w:val="22"/>
            <w:szCs w:val="22"/>
            <w:rPrChange w:id="878" w:author="Caitlin Page Casar" w:date="2019-07-16T22:34:00Z">
              <w:rPr/>
            </w:rPrChange>
          </w:rPr>
          <w:t>.</w:t>
        </w:r>
      </w:ins>
      <w:del w:id="879" w:author="Caitlin Page Casar" w:date="2019-05-24T20:54:00Z">
        <w:r w:rsidR="008F7F89" w:rsidRPr="00E00ADD" w:rsidDel="00AB48E2">
          <w:rPr>
            <w:sz w:val="22"/>
            <w:szCs w:val="22"/>
            <w:rPrChange w:id="880" w:author="Caitlin Page Casar" w:date="2019-07-16T22:34:00Z">
              <w:rPr/>
            </w:rPrChange>
          </w:rPr>
          <w:delText>,</w:delText>
        </w:r>
        <w:r w:rsidR="00A742D7" w:rsidRPr="00E00ADD" w:rsidDel="00AB48E2">
          <w:rPr>
            <w:sz w:val="22"/>
            <w:szCs w:val="22"/>
            <w:rPrChange w:id="881" w:author="Caitlin Page Casar" w:date="2019-07-16T22:34:00Z">
              <w:rPr/>
            </w:rPrChange>
          </w:rPr>
          <w:delText xml:space="preserve"> we sampled the rarefaction data at a depth of </w:delText>
        </w:r>
      </w:del>
      <w:del w:id="882" w:author="Caitlin Page Casar" w:date="2019-05-24T20:51:00Z">
        <w:r w:rsidR="00A742D7" w:rsidRPr="00E00ADD" w:rsidDel="00AB48E2">
          <w:rPr>
            <w:sz w:val="22"/>
            <w:szCs w:val="22"/>
            <w:rPrChange w:id="883" w:author="Caitlin Page Casar" w:date="2019-07-16T22:34:00Z">
              <w:rPr/>
            </w:rPrChange>
          </w:rPr>
          <w:delText>9,760</w:delText>
        </w:r>
      </w:del>
      <w:del w:id="884" w:author="Caitlin Page Casar" w:date="2019-05-24T20:54:00Z">
        <w:r w:rsidR="00A742D7" w:rsidRPr="00E00ADD" w:rsidDel="00AB48E2">
          <w:rPr>
            <w:sz w:val="22"/>
            <w:szCs w:val="22"/>
            <w:rPrChange w:id="885" w:author="Caitlin Page Casar" w:date="2019-07-16T22:34:00Z">
              <w:rPr/>
            </w:rPrChange>
          </w:rPr>
          <w:delText xml:space="preserve"> reads.</w:delText>
        </w:r>
      </w:del>
      <w:del w:id="886" w:author="Caitlin Page Casar" w:date="2019-05-24T20:53:00Z">
        <w:r w:rsidR="00A742D7" w:rsidRPr="00E00ADD" w:rsidDel="00AB48E2">
          <w:rPr>
            <w:sz w:val="22"/>
            <w:szCs w:val="22"/>
            <w:rPrChange w:id="887" w:author="Caitlin Page Casar" w:date="2019-07-16T22:34:00Z">
              <w:rPr/>
            </w:rPrChange>
          </w:rPr>
          <w:delText xml:space="preserve"> </w:delText>
        </w:r>
      </w:del>
      <w:ins w:id="888" w:author="Caitlin Page Casar" w:date="2019-05-24T20:52:00Z">
        <w:r w:rsidR="00AB48E2" w:rsidRPr="00E00ADD">
          <w:rPr>
            <w:sz w:val="22"/>
            <w:szCs w:val="22"/>
            <w:rPrChange w:id="889" w:author="Caitlin Page Casar" w:date="2019-07-16T22:34:00Z">
              <w:rPr/>
            </w:rPrChange>
          </w:rPr>
          <w:t xml:space="preserve"> </w:t>
        </w:r>
      </w:ins>
      <w:r w:rsidR="008F7F89" w:rsidRPr="00E00ADD">
        <w:rPr>
          <w:sz w:val="22"/>
          <w:szCs w:val="22"/>
          <w:rPrChange w:id="890" w:author="Caitlin Page Casar" w:date="2019-07-16T22:34:00Z">
            <w:rPr/>
          </w:rPrChange>
        </w:rPr>
        <w:t xml:space="preserve">To illustrate beta diversity among DeMMO communities, we </w:t>
      </w:r>
      <w:ins w:id="891" w:author="Caitlin Page Casar" w:date="2019-06-04T17:38:00Z">
        <w:r w:rsidR="002C0450" w:rsidRPr="00E00ADD">
          <w:rPr>
            <w:sz w:val="22"/>
            <w:szCs w:val="22"/>
            <w:rPrChange w:id="892" w:author="Caitlin Page Casar" w:date="2019-07-16T22:34:00Z">
              <w:rPr/>
            </w:rPrChange>
          </w:rPr>
          <w:t xml:space="preserve">visualized </w:t>
        </w:r>
      </w:ins>
      <w:del w:id="893" w:author="Caitlin Page Casar" w:date="2019-06-04T17:38:00Z">
        <w:r w:rsidR="008F7F89" w:rsidRPr="00E00ADD" w:rsidDel="002C0450">
          <w:rPr>
            <w:sz w:val="22"/>
            <w:szCs w:val="22"/>
            <w:rPrChange w:id="894" w:author="Caitlin Page Casar" w:date="2019-07-16T22:34:00Z">
              <w:rPr/>
            </w:rPrChange>
          </w:rPr>
          <w:delText>performed hierarchical clustering on</w:delText>
        </w:r>
        <w:r w:rsidR="00CD794A" w:rsidRPr="00E00ADD" w:rsidDel="002C0450">
          <w:rPr>
            <w:sz w:val="22"/>
            <w:szCs w:val="22"/>
            <w:rPrChange w:id="895" w:author="Caitlin Page Casar" w:date="2019-07-16T22:34:00Z">
              <w:rPr/>
            </w:rPrChange>
          </w:rPr>
          <w:delText xml:space="preserve"> a representative subset of</w:delText>
        </w:r>
        <w:r w:rsidR="008F7F89" w:rsidRPr="00E00ADD" w:rsidDel="002C0450">
          <w:rPr>
            <w:sz w:val="22"/>
            <w:szCs w:val="22"/>
            <w:rPrChange w:id="896" w:author="Caitlin Page Casar" w:date="2019-07-16T22:34:00Z">
              <w:rPr/>
            </w:rPrChange>
          </w:rPr>
          <w:delText xml:space="preserve"> the communities at the family level using the Bray-Curtis dissimilarity metric in Ecodist</w:delText>
        </w:r>
        <w:r w:rsidR="00A742D7" w:rsidRPr="00E00ADD" w:rsidDel="002C0450">
          <w:rPr>
            <w:sz w:val="22"/>
            <w:szCs w:val="22"/>
            <w:rPrChange w:id="897" w:author="Caitlin Page Casar" w:date="2019-07-16T22:34:00Z">
              <w:rPr/>
            </w:rPrChange>
          </w:rPr>
          <w:delText xml:space="preserve"> (bcdist function)</w:delText>
        </w:r>
        <w:r w:rsidR="008F7F89" w:rsidRPr="00E00ADD" w:rsidDel="002C0450">
          <w:rPr>
            <w:sz w:val="22"/>
            <w:szCs w:val="22"/>
            <w:rPrChange w:id="898" w:author="Caitlin Page Casar" w:date="2019-07-16T22:34:00Z">
              <w:rPr/>
            </w:rPrChange>
          </w:rPr>
          <w:delText xml:space="preserve">. </w:delText>
        </w:r>
        <w:r w:rsidR="00A742D7" w:rsidRPr="00E00ADD" w:rsidDel="002C0450">
          <w:rPr>
            <w:sz w:val="22"/>
            <w:szCs w:val="22"/>
            <w:rPrChange w:id="899" w:author="Caitlin Page Casar" w:date="2019-07-16T22:34:00Z">
              <w:rPr/>
            </w:rPrChange>
          </w:rPr>
          <w:delText xml:space="preserve">Using the resulting dissimilarity matrix, </w:delText>
        </w:r>
        <w:r w:rsidR="008F7F89" w:rsidRPr="00E00ADD" w:rsidDel="002C0450">
          <w:rPr>
            <w:sz w:val="22"/>
            <w:szCs w:val="22"/>
            <w:rPrChange w:id="900" w:author="Caitlin Page Casar" w:date="2019-07-16T22:34:00Z">
              <w:rPr/>
            </w:rPrChange>
          </w:rPr>
          <w:delText xml:space="preserve">we generated a dendrogram of </w:delText>
        </w:r>
      </w:del>
      <w:r w:rsidR="00CD794A" w:rsidRPr="00E00ADD">
        <w:rPr>
          <w:sz w:val="22"/>
          <w:szCs w:val="22"/>
          <w:rPrChange w:id="901" w:author="Caitlin Page Casar" w:date="2019-07-16T22:34:00Z">
            <w:rPr/>
          </w:rPrChange>
        </w:rPr>
        <w:t xml:space="preserve">DeMMO </w:t>
      </w:r>
      <w:r w:rsidR="008F7F89" w:rsidRPr="00E00ADD">
        <w:rPr>
          <w:sz w:val="22"/>
          <w:szCs w:val="22"/>
          <w:rPrChange w:id="902" w:author="Caitlin Page Casar" w:date="2019-07-16T22:34:00Z">
            <w:rPr/>
          </w:rPrChange>
        </w:rPr>
        <w:t xml:space="preserve">communities </w:t>
      </w:r>
      <w:r w:rsidR="00CD794A" w:rsidRPr="00E00ADD">
        <w:rPr>
          <w:sz w:val="22"/>
          <w:szCs w:val="22"/>
          <w:rPrChange w:id="903" w:author="Caitlin Page Casar" w:date="2019-07-16T22:34:00Z">
            <w:rPr/>
          </w:rPrChange>
        </w:rPr>
        <w:t xml:space="preserve">with stacked bar plots illustrating </w:t>
      </w:r>
      <w:ins w:id="904" w:author="Caitlin Page Casar" w:date="2019-06-04T17:39:00Z">
        <w:r w:rsidR="002C0450" w:rsidRPr="00E00ADD">
          <w:rPr>
            <w:sz w:val="22"/>
            <w:szCs w:val="22"/>
            <w:rPrChange w:id="905" w:author="Caitlin Page Casar" w:date="2019-07-16T22:34:00Z">
              <w:rPr/>
            </w:rPrChange>
          </w:rPr>
          <w:t xml:space="preserve">OTU </w:t>
        </w:r>
      </w:ins>
      <w:r w:rsidR="00CD794A" w:rsidRPr="00E00ADD">
        <w:rPr>
          <w:sz w:val="22"/>
          <w:szCs w:val="22"/>
          <w:rPrChange w:id="906" w:author="Caitlin Page Casar" w:date="2019-07-16T22:34:00Z">
            <w:rPr/>
          </w:rPrChange>
        </w:rPr>
        <w:t xml:space="preserve">community composition </w:t>
      </w:r>
      <w:ins w:id="907" w:author="Caitlin Page Casar" w:date="2019-06-04T17:39:00Z">
        <w:r w:rsidR="002C0450" w:rsidRPr="00E00ADD">
          <w:rPr>
            <w:sz w:val="22"/>
            <w:szCs w:val="22"/>
            <w:rPrChange w:id="908" w:author="Caitlin Page Casar" w:date="2019-07-16T22:34:00Z">
              <w:rPr/>
            </w:rPrChange>
          </w:rPr>
          <w:t xml:space="preserve">binned </w:t>
        </w:r>
      </w:ins>
      <w:r w:rsidR="00CD794A" w:rsidRPr="00E00ADD">
        <w:rPr>
          <w:sz w:val="22"/>
          <w:szCs w:val="22"/>
          <w:rPrChange w:id="909" w:author="Caitlin Page Casar" w:date="2019-07-16T22:34:00Z">
            <w:rPr/>
          </w:rPrChange>
        </w:rPr>
        <w:t xml:space="preserve">at the family level. </w:t>
      </w:r>
      <w:del w:id="910" w:author="Caitlin Page Casar" w:date="2019-06-04T17:39:00Z">
        <w:r w:rsidR="00CD794A" w:rsidRPr="00E00ADD" w:rsidDel="002C0450">
          <w:rPr>
            <w:sz w:val="22"/>
            <w:szCs w:val="22"/>
            <w:rPrChange w:id="911" w:author="Caitlin Page Casar" w:date="2019-07-16T22:34:00Z">
              <w:rPr/>
            </w:rPrChange>
          </w:rPr>
          <w:delText xml:space="preserve">For the purposes of visualizing taxonomic data here, we binned </w:delText>
        </w:r>
      </w:del>
      <w:ins w:id="912" w:author="Caitlin Page Casar" w:date="2019-06-04T17:40:00Z">
        <w:r w:rsidR="002C0450" w:rsidRPr="00E00ADD">
          <w:rPr>
            <w:sz w:val="22"/>
            <w:szCs w:val="22"/>
            <w:rPrChange w:id="913" w:author="Caitlin Page Casar" w:date="2019-07-16T22:34:00Z">
              <w:rPr/>
            </w:rPrChange>
          </w:rPr>
          <w:t>Families</w:t>
        </w:r>
      </w:ins>
      <w:del w:id="914" w:author="Caitlin Page Casar" w:date="2019-06-04T17:39:00Z">
        <w:r w:rsidR="00CD794A" w:rsidRPr="00E00ADD" w:rsidDel="002C0450">
          <w:rPr>
            <w:sz w:val="22"/>
            <w:szCs w:val="22"/>
            <w:rPrChange w:id="915" w:author="Caitlin Page Casar" w:date="2019-07-16T22:34:00Z">
              <w:rPr/>
            </w:rPrChange>
          </w:rPr>
          <w:delText>taxa</w:delText>
        </w:r>
      </w:del>
      <w:r w:rsidR="00CD794A" w:rsidRPr="00E00ADD">
        <w:rPr>
          <w:sz w:val="22"/>
          <w:szCs w:val="22"/>
          <w:rPrChange w:id="916" w:author="Caitlin Page Casar" w:date="2019-07-16T22:34:00Z">
            <w:rPr/>
          </w:rPrChange>
        </w:rPr>
        <w:t xml:space="preserve"> that comprised less than </w:t>
      </w:r>
      <w:r w:rsidR="00A742D7" w:rsidRPr="00E00ADD">
        <w:rPr>
          <w:sz w:val="22"/>
          <w:szCs w:val="22"/>
          <w:rPrChange w:id="917" w:author="Caitlin Page Casar" w:date="2019-07-16T22:34:00Z">
            <w:rPr/>
          </w:rPrChange>
        </w:rPr>
        <w:t>5</w:t>
      </w:r>
      <w:r w:rsidR="00CD794A" w:rsidRPr="00E00ADD">
        <w:rPr>
          <w:sz w:val="22"/>
          <w:szCs w:val="22"/>
          <w:rPrChange w:id="918" w:author="Caitlin Page Casar" w:date="2019-07-16T22:34:00Z">
            <w:rPr/>
          </w:rPrChange>
        </w:rPr>
        <w:t xml:space="preserve">% of communities </w:t>
      </w:r>
      <w:ins w:id="919" w:author="Caitlin Page Casar" w:date="2019-06-04T17:40:00Z">
        <w:r w:rsidR="002C0450" w:rsidRPr="00E00ADD">
          <w:rPr>
            <w:sz w:val="22"/>
            <w:szCs w:val="22"/>
            <w:rPrChange w:id="920" w:author="Caitlin Page Casar" w:date="2019-07-16T22:34:00Z">
              <w:rPr/>
            </w:rPrChange>
          </w:rPr>
          <w:t>we binn</w:t>
        </w:r>
      </w:ins>
      <w:ins w:id="921" w:author="Caitlin Page Casar" w:date="2019-06-04T17:41:00Z">
        <w:r w:rsidR="002C0450" w:rsidRPr="00E00ADD">
          <w:rPr>
            <w:sz w:val="22"/>
            <w:szCs w:val="22"/>
            <w:rPrChange w:id="922" w:author="Caitlin Page Casar" w:date="2019-07-16T22:34:00Z">
              <w:rPr/>
            </w:rPrChange>
          </w:rPr>
          <w:t xml:space="preserve">ed </w:t>
        </w:r>
      </w:ins>
      <w:r w:rsidR="00CD794A" w:rsidRPr="00E00ADD">
        <w:rPr>
          <w:sz w:val="22"/>
          <w:szCs w:val="22"/>
          <w:rPrChange w:id="923" w:author="Caitlin Page Casar" w:date="2019-07-16T22:34:00Z">
            <w:rPr/>
          </w:rPrChange>
        </w:rPr>
        <w:t>as “Less Abundant Taxa”. To further illustrate beta diversity using our entire dataset of DeMMO communities including all replicates and controls, we performed nonmetric multidimensional scaling (NMDS)</w:t>
      </w:r>
      <w:r w:rsidR="00A742D7" w:rsidRPr="00E00ADD">
        <w:rPr>
          <w:sz w:val="22"/>
          <w:szCs w:val="22"/>
          <w:rPrChange w:id="924" w:author="Caitlin Page Casar" w:date="2019-07-16T22:34:00Z">
            <w:rPr/>
          </w:rPrChange>
        </w:rPr>
        <w:t xml:space="preserve"> with Vegan</w:t>
      </w:r>
      <w:r w:rsidR="00CD794A" w:rsidRPr="00E00ADD">
        <w:rPr>
          <w:sz w:val="22"/>
          <w:szCs w:val="22"/>
          <w:rPrChange w:id="925" w:author="Caitlin Page Casar" w:date="2019-07-16T22:34:00Z">
            <w:rPr/>
          </w:rPrChange>
        </w:rPr>
        <w:t xml:space="preserve"> </w:t>
      </w:r>
      <w:r w:rsidR="00564C79" w:rsidRPr="00E00ADD">
        <w:rPr>
          <w:sz w:val="22"/>
          <w:szCs w:val="22"/>
          <w:rPrChange w:id="926" w:author="Caitlin Page Casar" w:date="2019-07-16T22:34:00Z">
            <w:rPr/>
          </w:rPrChange>
        </w:rPr>
        <w:t xml:space="preserve">on communities at the </w:t>
      </w:r>
      <w:del w:id="927" w:author="Caitlin Page Casar" w:date="2019-08-02T15:29:00Z">
        <w:r w:rsidR="00564C79" w:rsidRPr="00E00ADD" w:rsidDel="00702CBA">
          <w:rPr>
            <w:sz w:val="22"/>
            <w:szCs w:val="22"/>
            <w:rPrChange w:id="928" w:author="Caitlin Page Casar" w:date="2019-07-16T22:34:00Z">
              <w:rPr/>
            </w:rPrChange>
          </w:rPr>
          <w:delText xml:space="preserve">family </w:delText>
        </w:r>
      </w:del>
      <w:ins w:id="929" w:author="Caitlin Page Casar" w:date="2019-08-02T15:29:00Z">
        <w:r w:rsidR="00702CBA">
          <w:rPr>
            <w:sz w:val="22"/>
            <w:szCs w:val="22"/>
          </w:rPr>
          <w:t>OTU</w:t>
        </w:r>
        <w:r w:rsidR="00702CBA" w:rsidRPr="00E00ADD">
          <w:rPr>
            <w:sz w:val="22"/>
            <w:szCs w:val="22"/>
            <w:rPrChange w:id="930" w:author="Caitlin Page Casar" w:date="2019-07-16T22:34:00Z">
              <w:rPr/>
            </w:rPrChange>
          </w:rPr>
          <w:t xml:space="preserve"> </w:t>
        </w:r>
      </w:ins>
      <w:r w:rsidR="00564C79" w:rsidRPr="00E00ADD">
        <w:rPr>
          <w:sz w:val="22"/>
          <w:szCs w:val="22"/>
          <w:rPrChange w:id="931" w:author="Caitlin Page Casar" w:date="2019-07-16T22:34:00Z">
            <w:rPr/>
          </w:rPrChange>
        </w:rPr>
        <w:t xml:space="preserve">level </w:t>
      </w:r>
      <w:r w:rsidR="00CD794A" w:rsidRPr="00E00ADD">
        <w:rPr>
          <w:sz w:val="22"/>
          <w:szCs w:val="22"/>
          <w:rPrChange w:id="932" w:author="Caitlin Page Casar" w:date="2019-07-16T22:34:00Z">
            <w:rPr/>
          </w:rPrChange>
        </w:rPr>
        <w:t xml:space="preserve">using the </w:t>
      </w:r>
      <w:proofErr w:type="spellStart"/>
      <w:r w:rsidR="00A742D7" w:rsidRPr="00E00ADD">
        <w:rPr>
          <w:sz w:val="22"/>
          <w:szCs w:val="22"/>
          <w:rPrChange w:id="933" w:author="Caitlin Page Casar" w:date="2019-07-16T22:34:00Z">
            <w:rPr/>
          </w:rPrChange>
        </w:rPr>
        <w:t>metaMDS</w:t>
      </w:r>
      <w:proofErr w:type="spellEnd"/>
      <w:r w:rsidR="00A742D7" w:rsidRPr="00E00ADD">
        <w:rPr>
          <w:sz w:val="22"/>
          <w:szCs w:val="22"/>
          <w:rPrChange w:id="934" w:author="Caitlin Page Casar" w:date="2019-07-16T22:34:00Z">
            <w:rPr/>
          </w:rPrChange>
        </w:rPr>
        <w:t xml:space="preserve"> function </w:t>
      </w:r>
      <w:r w:rsidR="00CD794A" w:rsidRPr="00E00ADD">
        <w:rPr>
          <w:sz w:val="22"/>
          <w:szCs w:val="22"/>
          <w:rPrChange w:id="935" w:author="Caitlin Page Casar" w:date="2019-07-16T22:34:00Z">
            <w:rPr/>
          </w:rPrChange>
        </w:rPr>
        <w:t xml:space="preserve">Bray-Curtis metric with default parameters and a dimension size of 2. </w:t>
      </w:r>
      <w:ins w:id="936" w:author="Caitlin Page Casar" w:date="2019-06-05T12:27:00Z">
        <w:r w:rsidR="00167055" w:rsidRPr="00E00ADD">
          <w:rPr>
            <w:sz w:val="22"/>
            <w:szCs w:val="22"/>
            <w:rPrChange w:id="937" w:author="Caitlin Page Casar" w:date="2019-07-16T22:34:00Z">
              <w:rPr/>
            </w:rPrChange>
          </w:rPr>
          <w:t xml:space="preserve">We used NCBI BLAST to search for </w:t>
        </w:r>
      </w:ins>
      <w:ins w:id="938" w:author="Caitlin Page Casar" w:date="2019-06-05T12:28:00Z">
        <w:r w:rsidR="001E6D08" w:rsidRPr="00E00ADD">
          <w:rPr>
            <w:sz w:val="22"/>
            <w:szCs w:val="22"/>
            <w:rPrChange w:id="939" w:author="Caitlin Page Casar" w:date="2019-07-16T22:34:00Z">
              <w:rPr/>
            </w:rPrChange>
          </w:rPr>
          <w:t xml:space="preserve">the </w:t>
        </w:r>
      </w:ins>
      <w:ins w:id="940" w:author="Caitlin Page Casar" w:date="2019-06-05T12:27:00Z">
        <w:r w:rsidR="00167055" w:rsidRPr="00E00ADD">
          <w:rPr>
            <w:sz w:val="22"/>
            <w:szCs w:val="22"/>
            <w:rPrChange w:id="941" w:author="Caitlin Page Casar" w:date="2019-07-16T22:34:00Z">
              <w:rPr/>
            </w:rPrChange>
          </w:rPr>
          <w:t xml:space="preserve">closest relatives of </w:t>
        </w:r>
      </w:ins>
      <w:ins w:id="942" w:author="Caitlin Page Casar" w:date="2019-06-05T12:28:00Z">
        <w:r w:rsidR="001E6D08" w:rsidRPr="00E00ADD">
          <w:rPr>
            <w:sz w:val="22"/>
            <w:szCs w:val="22"/>
            <w:rPrChange w:id="943" w:author="Caitlin Page Casar" w:date="2019-07-16T22:34:00Z">
              <w:rPr/>
            </w:rPrChange>
          </w:rPr>
          <w:t>OTUs</w:t>
        </w:r>
      </w:ins>
      <w:ins w:id="944" w:author="Caitlin Page Casar" w:date="2019-06-05T12:27:00Z">
        <w:r w:rsidR="00167055" w:rsidRPr="00E00ADD">
          <w:rPr>
            <w:sz w:val="22"/>
            <w:szCs w:val="22"/>
            <w:rPrChange w:id="945" w:author="Caitlin Page Casar" w:date="2019-07-16T22:34:00Z">
              <w:rPr/>
            </w:rPrChange>
          </w:rPr>
          <w:t xml:space="preserve"> of interest </w:t>
        </w:r>
      </w:ins>
      <w:ins w:id="946" w:author="Caitlin Page Casar" w:date="2019-06-05T12:28:00Z">
        <w:r w:rsidR="00167055" w:rsidRPr="00E00ADD">
          <w:rPr>
            <w:sz w:val="22"/>
            <w:szCs w:val="22"/>
            <w:rPrChange w:id="947" w:author="Caitlin Page Casar" w:date="2019-07-16T22:34:00Z">
              <w:rPr/>
            </w:rPrChange>
          </w:rPr>
          <w:t xml:space="preserve">(blast.ncbi.nlm.nih.gov). </w:t>
        </w:r>
      </w:ins>
      <w:del w:id="948" w:author="Caitlin Page Casar" w:date="2019-06-04T17:41:00Z">
        <w:r w:rsidR="00CD794A" w:rsidRPr="00E00ADD" w:rsidDel="002C0450">
          <w:rPr>
            <w:sz w:val="22"/>
            <w:szCs w:val="22"/>
            <w:rPrChange w:id="949" w:author="Caitlin Page Casar" w:date="2019-07-16T22:34:00Z">
              <w:rPr/>
            </w:rPrChange>
          </w:rPr>
          <w:delText xml:space="preserve">To illustrate taxonomic contribution to the resulting ordination, we used the envfit function in Vegan to fit vectors of each </w:delText>
        </w:r>
        <w:r w:rsidR="00564C79" w:rsidRPr="00E00ADD" w:rsidDel="002C0450">
          <w:rPr>
            <w:sz w:val="22"/>
            <w:szCs w:val="22"/>
            <w:rPrChange w:id="950" w:author="Caitlin Page Casar" w:date="2019-07-16T22:34:00Z">
              <w:rPr/>
            </w:rPrChange>
          </w:rPr>
          <w:delText>family</w:delText>
        </w:r>
        <w:r w:rsidR="00CD794A" w:rsidRPr="00E00ADD" w:rsidDel="002C0450">
          <w:rPr>
            <w:sz w:val="22"/>
            <w:szCs w:val="22"/>
            <w:rPrChange w:id="951" w:author="Caitlin Page Casar" w:date="2019-07-16T22:34:00Z">
              <w:rPr/>
            </w:rPrChange>
          </w:rPr>
          <w:delText xml:space="preserve"> using default parameters and a permutation size of 1,000. We mapped vectors with p-values less than 0.0</w:delText>
        </w:r>
        <w:r w:rsidR="00A742D7" w:rsidRPr="00E00ADD" w:rsidDel="002C0450">
          <w:rPr>
            <w:sz w:val="22"/>
            <w:szCs w:val="22"/>
            <w:rPrChange w:id="952" w:author="Caitlin Page Casar" w:date="2019-07-16T22:34:00Z">
              <w:rPr/>
            </w:rPrChange>
          </w:rPr>
          <w:delText>06</w:delText>
        </w:r>
        <w:r w:rsidR="00564C79" w:rsidRPr="00E00ADD" w:rsidDel="002C0450">
          <w:rPr>
            <w:sz w:val="22"/>
            <w:szCs w:val="22"/>
            <w:rPrChange w:id="953" w:author="Caitlin Page Casar" w:date="2019-07-16T22:34:00Z">
              <w:rPr/>
            </w:rPrChange>
          </w:rPr>
          <w:delText>.</w:delText>
        </w:r>
      </w:del>
      <w:del w:id="954" w:author="Caitlin Page Casar" w:date="2019-06-04T17:35:00Z">
        <w:r w:rsidR="00564C79" w:rsidRPr="00E00ADD" w:rsidDel="00664D1A">
          <w:rPr>
            <w:sz w:val="22"/>
            <w:szCs w:val="22"/>
            <w:rPrChange w:id="955" w:author="Caitlin Page Casar" w:date="2019-07-16T22:34:00Z">
              <w:rPr/>
            </w:rPrChange>
          </w:rPr>
          <w:delText xml:space="preserve"> </w:delText>
        </w:r>
        <w:r w:rsidR="00AD47AD" w:rsidRPr="00E00ADD" w:rsidDel="00664D1A">
          <w:rPr>
            <w:sz w:val="22"/>
            <w:szCs w:val="22"/>
            <w:rPrChange w:id="956" w:author="Caitlin Page Casar" w:date="2019-07-16T22:34:00Z">
              <w:rPr/>
            </w:rPrChange>
          </w:rPr>
          <w:delText xml:space="preserve">To determine statistically different families between </w:delText>
        </w:r>
      </w:del>
      <w:del w:id="957" w:author="Caitlin Page Casar" w:date="2019-06-03T21:24:00Z">
        <w:r w:rsidR="00AD47AD" w:rsidRPr="00E00ADD" w:rsidDel="00536474">
          <w:rPr>
            <w:sz w:val="22"/>
            <w:szCs w:val="22"/>
            <w:rPrChange w:id="958" w:author="Caitlin Page Casar" w:date="2019-07-16T22:34:00Z">
              <w:rPr/>
            </w:rPrChange>
          </w:rPr>
          <w:delText>fluid and mineral-hosted biofilm communities</w:delText>
        </w:r>
      </w:del>
      <w:del w:id="959" w:author="Caitlin Page Casar" w:date="2019-06-04T17:35:00Z">
        <w:r w:rsidR="00AD47AD" w:rsidRPr="00E00ADD" w:rsidDel="00664D1A">
          <w:rPr>
            <w:sz w:val="22"/>
            <w:szCs w:val="22"/>
            <w:rPrChange w:id="960" w:author="Caitlin Page Casar" w:date="2019-07-16T22:34:00Z">
              <w:rPr/>
            </w:rPrChange>
          </w:rPr>
          <w:delText xml:space="preserve">, we used the Kruskal-Wallis rank sum test with a p-value threshold of 0.05 after false discovery rate correction (Steinberger, 2016). </w:delText>
        </w:r>
      </w:del>
    </w:p>
    <w:p w14:paraId="4B55B889" w14:textId="08D2FC70" w:rsidR="006439C9" w:rsidDel="00C70A24" w:rsidRDefault="006439C9" w:rsidP="00067A57">
      <w:pPr>
        <w:rPr>
          <w:del w:id="961" w:author="Caitlin Page Casar" w:date="2019-06-04T14:08:00Z"/>
          <w:rFonts w:ascii="Times" w:hAnsi="Times" w:cs="Calibri"/>
        </w:rPr>
      </w:pPr>
    </w:p>
    <w:p w14:paraId="212AFDAD" w14:textId="77777777" w:rsidR="00750800" w:rsidRPr="006439C9" w:rsidRDefault="00750800" w:rsidP="00067A57">
      <w:pPr>
        <w:rPr>
          <w:rFonts w:ascii="Times" w:hAnsi="Times" w:cs="Calibri"/>
        </w:rPr>
      </w:pPr>
    </w:p>
    <w:p w14:paraId="3A9264A4" w14:textId="1A0F2245" w:rsidR="00BD0609" w:rsidRDefault="00BD0609" w:rsidP="00067A57">
      <w:pPr>
        <w:rPr>
          <w:rFonts w:ascii="Calibri" w:hAnsi="Calibri" w:cs="Calibri"/>
          <w:b/>
        </w:rPr>
      </w:pPr>
      <w:r w:rsidRPr="006B4718">
        <w:rPr>
          <w:rFonts w:ascii="Calibri" w:hAnsi="Calibri" w:cs="Calibri"/>
          <w:b/>
        </w:rPr>
        <w:t>2.</w:t>
      </w:r>
      <w:r w:rsidR="007F286F">
        <w:rPr>
          <w:rFonts w:ascii="Calibri" w:hAnsi="Calibri" w:cs="Calibri"/>
          <w:b/>
        </w:rPr>
        <w:t>5</w:t>
      </w:r>
      <w:r w:rsidRPr="006B4718">
        <w:rPr>
          <w:rFonts w:ascii="Calibri" w:hAnsi="Calibri" w:cs="Calibri"/>
          <w:b/>
        </w:rPr>
        <w:t xml:space="preserve"> | Microbial Cell Density Estimates</w:t>
      </w:r>
    </w:p>
    <w:p w14:paraId="4208495F" w14:textId="105F0416" w:rsidR="006439C9" w:rsidRPr="00540926" w:rsidRDefault="006439C9">
      <w:pPr>
        <w:spacing w:line="276" w:lineRule="auto"/>
        <w:jc w:val="both"/>
        <w:rPr>
          <w:rPrChange w:id="962" w:author="Caitlin Page Casar" w:date="2019-05-26T18:54:00Z">
            <w:rPr>
              <w:rFonts w:ascii="TimesNewRomanPSMT" w:hAnsi="TimesNewRomanPSMT"/>
              <w:sz w:val="22"/>
              <w:szCs w:val="22"/>
            </w:rPr>
          </w:rPrChange>
        </w:rPr>
        <w:pPrChange w:id="963" w:author="Caitlin Page Casar" w:date="2019-05-26T18:57:00Z">
          <w:pPr>
            <w:pStyle w:val="NormalWeb"/>
            <w:spacing w:before="120" w:beforeAutospacing="0" w:after="0" w:afterAutospacing="0" w:line="276" w:lineRule="auto"/>
            <w:jc w:val="both"/>
          </w:pPr>
        </w:pPrChange>
      </w:pPr>
      <w:r w:rsidRPr="00817EB9">
        <w:rPr>
          <w:rFonts w:ascii="TimesNewRomanPSMT" w:hAnsi="TimesNewRomanPSMT"/>
          <w:sz w:val="22"/>
          <w:szCs w:val="22"/>
        </w:rPr>
        <w:t xml:space="preserve">We documented cell morphologies and estimated cell densities on </w:t>
      </w:r>
      <w:r w:rsidR="00B7135D">
        <w:rPr>
          <w:rFonts w:ascii="TimesNewRomanPSMT" w:hAnsi="TimesNewRomanPSMT"/>
          <w:sz w:val="22"/>
          <w:szCs w:val="22"/>
        </w:rPr>
        <w:t xml:space="preserve">mineral </w:t>
      </w:r>
      <w:r w:rsidR="00A742D7">
        <w:rPr>
          <w:rFonts w:ascii="TimesNewRomanPSMT" w:hAnsi="TimesNewRomanPSMT"/>
          <w:sz w:val="22"/>
          <w:szCs w:val="22"/>
        </w:rPr>
        <w:t xml:space="preserve">coupons </w:t>
      </w:r>
      <w:r w:rsidRPr="00817EB9">
        <w:rPr>
          <w:rFonts w:ascii="TimesNewRomanPSMT" w:hAnsi="TimesNewRomanPSMT"/>
          <w:sz w:val="22"/>
          <w:szCs w:val="22"/>
        </w:rPr>
        <w:t xml:space="preserve">and inert glass slides </w:t>
      </w:r>
      <w:del w:id="964" w:author="Maggie Osburn" w:date="2019-07-17T10:33:00Z">
        <w:r w:rsidRPr="00817EB9" w:rsidDel="007D38DC">
          <w:rPr>
            <w:rFonts w:ascii="TimesNewRomanPSMT" w:hAnsi="TimesNewRomanPSMT"/>
            <w:sz w:val="22"/>
            <w:szCs w:val="22"/>
          </w:rPr>
          <w:delText xml:space="preserve">included in each experiment </w:delText>
        </w:r>
      </w:del>
      <w:del w:id="965" w:author="Caitlin Page Casar" w:date="2019-06-03T15:35:00Z">
        <w:r w:rsidRPr="00817EB9" w:rsidDel="007020A1">
          <w:rPr>
            <w:rFonts w:ascii="TimesNewRomanPSMT" w:hAnsi="TimesNewRomanPSMT"/>
            <w:sz w:val="22"/>
            <w:szCs w:val="22"/>
          </w:rPr>
          <w:delText>using scanning electron microscopy</w:delText>
        </w:r>
      </w:del>
      <w:ins w:id="966" w:author="Caitlin Page Casar" w:date="2019-06-03T15:35:00Z">
        <w:r w:rsidR="007020A1">
          <w:rPr>
            <w:rFonts w:ascii="TimesNewRomanPSMT" w:hAnsi="TimesNewRomanPSMT"/>
            <w:sz w:val="22"/>
            <w:szCs w:val="22"/>
          </w:rPr>
          <w:t>from 1,</w:t>
        </w:r>
      </w:ins>
      <w:ins w:id="967" w:author="Caitlin Page Casar" w:date="2019-06-03T15:39:00Z">
        <w:r w:rsidR="007020A1">
          <w:rPr>
            <w:rFonts w:ascii="TimesNewRomanPSMT" w:hAnsi="TimesNewRomanPSMT"/>
            <w:sz w:val="22"/>
            <w:szCs w:val="22"/>
          </w:rPr>
          <w:t>3</w:t>
        </w:r>
      </w:ins>
      <w:ins w:id="968" w:author="Caitlin Page Casar" w:date="2019-06-03T15:35:00Z">
        <w:r w:rsidR="007020A1">
          <w:rPr>
            <w:rFonts w:ascii="TimesNewRomanPSMT" w:hAnsi="TimesNewRomanPSMT"/>
            <w:sz w:val="22"/>
            <w:szCs w:val="22"/>
          </w:rPr>
          <w:t>00 scanning electron micrographs</w:t>
        </w:r>
      </w:ins>
      <w:del w:id="969" w:author="Caitlin Page Casar" w:date="2019-06-03T15:35:00Z">
        <w:r w:rsidRPr="00817EB9" w:rsidDel="007020A1">
          <w:rPr>
            <w:rFonts w:ascii="TimesNewRomanPSMT" w:hAnsi="TimesNewRomanPSMT"/>
            <w:sz w:val="22"/>
            <w:szCs w:val="22"/>
          </w:rPr>
          <w:delText xml:space="preserve"> (SEM)</w:delText>
        </w:r>
      </w:del>
      <w:r w:rsidRPr="00817EB9">
        <w:rPr>
          <w:rFonts w:ascii="TimesNewRomanPSMT" w:hAnsi="TimesNewRomanPSMT"/>
          <w:sz w:val="22"/>
          <w:szCs w:val="22"/>
        </w:rPr>
        <w:t xml:space="preserve">. Samples were </w:t>
      </w:r>
      <w:commentRangeStart w:id="970"/>
      <w:commentRangeStart w:id="971"/>
      <w:r w:rsidRPr="00817EB9">
        <w:rPr>
          <w:rFonts w:ascii="TimesNewRomanPSMT" w:hAnsi="TimesNewRomanPSMT"/>
          <w:sz w:val="22"/>
          <w:szCs w:val="22"/>
        </w:rPr>
        <w:t>gradually</w:t>
      </w:r>
      <w:commentRangeEnd w:id="970"/>
      <w:r w:rsidR="007D38DC">
        <w:rPr>
          <w:rStyle w:val="CommentReference"/>
        </w:rPr>
        <w:commentReference w:id="970"/>
      </w:r>
      <w:commentRangeEnd w:id="971"/>
      <w:r w:rsidR="001F1DAB">
        <w:rPr>
          <w:rStyle w:val="CommentReference"/>
        </w:rPr>
        <w:commentReference w:id="971"/>
      </w:r>
      <w:r w:rsidRPr="00817EB9">
        <w:rPr>
          <w:rFonts w:ascii="TimesNewRomanPSMT" w:hAnsi="TimesNewRomanPSMT"/>
          <w:sz w:val="22"/>
          <w:szCs w:val="22"/>
        </w:rPr>
        <w:t xml:space="preserve"> dehydrated in 200 proof ethanol and subjected to critical point drying to preserve cell structure</w:t>
      </w:r>
      <w:del w:id="972" w:author="Maggie Osburn" w:date="2019-07-17T10:33:00Z">
        <w:r w:rsidRPr="00817EB9" w:rsidDel="007D38DC">
          <w:rPr>
            <w:rFonts w:ascii="TimesNewRomanPSMT" w:hAnsi="TimesNewRomanPSMT"/>
            <w:sz w:val="22"/>
            <w:szCs w:val="22"/>
          </w:rPr>
          <w:delText>. Finally, samples were</w:delText>
        </w:r>
      </w:del>
      <w:ins w:id="973" w:author="Maggie Osburn" w:date="2019-07-17T10:33:00Z">
        <w:r w:rsidR="007D38DC">
          <w:rPr>
            <w:rFonts w:ascii="TimesNewRomanPSMT" w:hAnsi="TimesNewRomanPSMT"/>
            <w:sz w:val="22"/>
            <w:szCs w:val="22"/>
          </w:rPr>
          <w:t>. Coup</w:t>
        </w:r>
      </w:ins>
      <w:ins w:id="974" w:author="Maggie Osburn" w:date="2019-07-17T10:34:00Z">
        <w:r w:rsidR="007D38DC">
          <w:rPr>
            <w:rFonts w:ascii="TimesNewRomanPSMT" w:hAnsi="TimesNewRomanPSMT"/>
            <w:sz w:val="22"/>
            <w:szCs w:val="22"/>
          </w:rPr>
          <w:t>ons</w:t>
        </w:r>
      </w:ins>
      <w:ins w:id="975" w:author="Caitlin Page Casar" w:date="2019-07-31T15:53:00Z">
        <w:r w:rsidR="000648D0">
          <w:rPr>
            <w:rFonts w:ascii="TimesNewRomanPSMT" w:hAnsi="TimesNewRomanPSMT"/>
            <w:sz w:val="22"/>
            <w:szCs w:val="22"/>
          </w:rPr>
          <w:t xml:space="preserve"> and slides</w:t>
        </w:r>
      </w:ins>
      <w:ins w:id="976" w:author="Maggie Osburn" w:date="2019-07-17T10:34:00Z">
        <w:r w:rsidR="007D38DC">
          <w:rPr>
            <w:rFonts w:ascii="TimesNewRomanPSMT" w:hAnsi="TimesNewRomanPSMT"/>
            <w:sz w:val="22"/>
            <w:szCs w:val="22"/>
          </w:rPr>
          <w:t xml:space="preserve"> were</w:t>
        </w:r>
      </w:ins>
      <w:r w:rsidRPr="00817EB9">
        <w:rPr>
          <w:rFonts w:ascii="TimesNewRomanPSMT" w:hAnsi="TimesNewRomanPSMT"/>
          <w:sz w:val="22"/>
          <w:szCs w:val="22"/>
        </w:rPr>
        <w:t xml:space="preserve"> coated with osmium tetroxide to a thickness of 15</w:t>
      </w:r>
      <w:del w:id="977" w:author="Caitlin Page Casar" w:date="2019-06-03T15:39:00Z">
        <w:r w:rsidRPr="00817EB9" w:rsidDel="00E20D07">
          <w:rPr>
            <w:rFonts w:ascii="TimesNewRomanPSMT" w:hAnsi="TimesNewRomanPSMT"/>
            <w:sz w:val="22"/>
            <w:szCs w:val="22"/>
          </w:rPr>
          <w:delText xml:space="preserve"> </w:delText>
        </w:r>
      </w:del>
      <w:r w:rsidRPr="00817EB9">
        <w:rPr>
          <w:rFonts w:ascii="TimesNewRomanPSMT" w:hAnsi="TimesNewRomanPSMT"/>
          <w:sz w:val="22"/>
          <w:szCs w:val="22"/>
        </w:rPr>
        <w:t xml:space="preserve">nm to enhance sample conductivity for imaging on a FEI Quanta 650 </w:t>
      </w:r>
      <w:del w:id="978" w:author="Caitlin Page Casar" w:date="2019-06-03T15:36:00Z">
        <w:r w:rsidRPr="00817EB9" w:rsidDel="007020A1">
          <w:rPr>
            <w:rFonts w:ascii="TimesNewRomanPSMT" w:hAnsi="TimesNewRomanPSMT"/>
            <w:sz w:val="22"/>
            <w:szCs w:val="22"/>
          </w:rPr>
          <w:delText xml:space="preserve">ESEM </w:delText>
        </w:r>
      </w:del>
      <w:ins w:id="979" w:author="Caitlin Page Casar" w:date="2019-06-03T15:36:00Z">
        <w:r w:rsidR="007020A1">
          <w:rPr>
            <w:rFonts w:ascii="TimesNewRomanPSMT" w:hAnsi="TimesNewRomanPSMT"/>
            <w:sz w:val="22"/>
            <w:szCs w:val="22"/>
          </w:rPr>
          <w:t xml:space="preserve">environmental scanning electron microscope (SEM) </w:t>
        </w:r>
      </w:ins>
      <w:r w:rsidRPr="00817EB9">
        <w:rPr>
          <w:rFonts w:ascii="TimesNewRomanPSMT" w:hAnsi="TimesNewRomanPSMT"/>
          <w:sz w:val="22"/>
          <w:szCs w:val="22"/>
        </w:rPr>
        <w:t>in the EPIC facility at the Northwestern University NUANCE center. Images were collected using an operating voltage of 20 kV, 0.98 torr pressure, and working distance of ~5</w:t>
      </w:r>
      <w:del w:id="980" w:author="Caitlin Page Casar" w:date="2019-06-03T15:39:00Z">
        <w:r w:rsidRPr="00817EB9" w:rsidDel="00E20D07">
          <w:rPr>
            <w:rFonts w:ascii="TimesNewRomanPSMT" w:hAnsi="TimesNewRomanPSMT"/>
            <w:sz w:val="22"/>
            <w:szCs w:val="22"/>
          </w:rPr>
          <w:delText xml:space="preserve"> </w:delText>
        </w:r>
      </w:del>
      <w:r w:rsidRPr="00817EB9">
        <w:rPr>
          <w:rFonts w:ascii="TimesNewRomanPSMT" w:hAnsi="TimesNewRomanPSMT"/>
          <w:sz w:val="22"/>
          <w:szCs w:val="22"/>
        </w:rPr>
        <w:t xml:space="preserve">mm. We collected 20 images from each sample and counted cells from a minimum of either 300 cells or </w:t>
      </w:r>
      <w:commentRangeStart w:id="981"/>
      <w:commentRangeStart w:id="982"/>
      <w:del w:id="983" w:author="Maggie Osburn" w:date="2019-07-17T10:34:00Z">
        <w:r w:rsidRPr="00817EB9" w:rsidDel="007D38DC">
          <w:rPr>
            <w:rFonts w:ascii="TimesNewRomanPSMT" w:hAnsi="TimesNewRomanPSMT"/>
            <w:sz w:val="22"/>
            <w:szCs w:val="22"/>
          </w:rPr>
          <w:delText xml:space="preserve">10 </w:delText>
        </w:r>
      </w:del>
      <w:ins w:id="984" w:author="Caitlin Page Casar" w:date="2019-07-17T14:34:00Z">
        <w:r w:rsidR="001F1DAB">
          <w:rPr>
            <w:rFonts w:ascii="TimesNewRomanPSMT" w:hAnsi="TimesNewRomanPSMT"/>
            <w:sz w:val="22"/>
            <w:szCs w:val="22"/>
          </w:rPr>
          <w:t>1</w:t>
        </w:r>
      </w:ins>
      <w:ins w:id="985" w:author="Maggie Osburn" w:date="2019-07-17T10:34:00Z">
        <w:del w:id="986" w:author="Caitlin Page Casar" w:date="2019-07-17T14:34:00Z">
          <w:r w:rsidR="007D38DC" w:rsidDel="001F1DAB">
            <w:rPr>
              <w:rFonts w:ascii="TimesNewRomanPSMT" w:hAnsi="TimesNewRomanPSMT"/>
              <w:sz w:val="22"/>
              <w:szCs w:val="22"/>
            </w:rPr>
            <w:delText>2</w:delText>
          </w:r>
        </w:del>
        <w:r w:rsidR="007D38DC" w:rsidRPr="00817EB9">
          <w:rPr>
            <w:rFonts w:ascii="TimesNewRomanPSMT" w:hAnsi="TimesNewRomanPSMT"/>
            <w:sz w:val="22"/>
            <w:szCs w:val="22"/>
          </w:rPr>
          <w:t xml:space="preserve">0 </w:t>
        </w:r>
        <w:commentRangeEnd w:id="981"/>
        <w:r w:rsidR="007D38DC">
          <w:rPr>
            <w:rStyle w:val="CommentReference"/>
          </w:rPr>
          <w:commentReference w:id="981"/>
        </w:r>
      </w:ins>
      <w:commentRangeEnd w:id="982"/>
      <w:r w:rsidR="001F1DAB">
        <w:rPr>
          <w:rStyle w:val="CommentReference"/>
        </w:rPr>
        <w:commentReference w:id="982"/>
      </w:r>
      <w:r w:rsidRPr="00817EB9">
        <w:rPr>
          <w:rFonts w:ascii="TimesNewRomanPSMT" w:hAnsi="TimesNewRomanPSMT"/>
          <w:sz w:val="22"/>
          <w:szCs w:val="22"/>
        </w:rPr>
        <w:t xml:space="preserve">images. In some cases, cells were counted from all 20 images and totaled less than 300 cells. </w:t>
      </w:r>
      <w:del w:id="987" w:author="Caitlin Page Casar" w:date="2019-07-26T15:36:00Z">
        <w:r w:rsidRPr="00817EB9" w:rsidDel="00551745">
          <w:rPr>
            <w:rFonts w:ascii="TimesNewRomanPSMT" w:hAnsi="TimesNewRomanPSMT"/>
            <w:sz w:val="22"/>
            <w:szCs w:val="22"/>
          </w:rPr>
          <w:delText>Images were also collected from polished rock (prepared as earlier described); however, we did not estimate cell densities due to rough</w:delText>
        </w:r>
      </w:del>
      <w:ins w:id="988" w:author="Maggie Osburn" w:date="2019-07-17T10:35:00Z">
        <w:del w:id="989" w:author="Caitlin Page Casar" w:date="2019-07-26T15:36:00Z">
          <w:r w:rsidR="007D38DC" w:rsidDel="00551745">
            <w:rPr>
              <w:rFonts w:ascii="TimesNewRomanPSMT" w:hAnsi="TimesNewRomanPSMT"/>
              <w:sz w:val="22"/>
              <w:szCs w:val="22"/>
            </w:rPr>
            <w:delText>, post deployment,</w:delText>
          </w:r>
        </w:del>
      </w:ins>
      <w:del w:id="990" w:author="Caitlin Page Casar" w:date="2019-07-26T15:36:00Z">
        <w:r w:rsidRPr="00817EB9" w:rsidDel="00551745">
          <w:rPr>
            <w:rFonts w:ascii="TimesNewRomanPSMT" w:hAnsi="TimesNewRomanPSMT"/>
            <w:sz w:val="22"/>
            <w:szCs w:val="22"/>
          </w:rPr>
          <w:delText xml:space="preserve"> sample topography.</w:delText>
        </w:r>
        <w:r w:rsidR="00C8597F" w:rsidDel="00551745">
          <w:rPr>
            <w:rFonts w:ascii="TimesNewRomanPSMT" w:hAnsi="TimesNewRomanPSMT"/>
            <w:sz w:val="22"/>
            <w:szCs w:val="22"/>
          </w:rPr>
          <w:delText xml:space="preserve"> </w:delText>
        </w:r>
      </w:del>
      <w:r w:rsidR="00D705A0">
        <w:rPr>
          <w:rFonts w:ascii="TimesNewRomanPSMT" w:hAnsi="TimesNewRomanPSMT"/>
          <w:sz w:val="22"/>
          <w:szCs w:val="22"/>
        </w:rPr>
        <w:t xml:space="preserve">To estimate </w:t>
      </w:r>
      <w:ins w:id="991" w:author="Maggie Osburn" w:date="2019-07-17T10:35:00Z">
        <w:r w:rsidR="007D38DC">
          <w:rPr>
            <w:rFonts w:ascii="TimesNewRomanPSMT" w:hAnsi="TimesNewRomanPSMT"/>
            <w:sz w:val="22"/>
            <w:szCs w:val="22"/>
          </w:rPr>
          <w:t xml:space="preserve">planktonic </w:t>
        </w:r>
      </w:ins>
      <w:r w:rsidR="00D705A0">
        <w:rPr>
          <w:rFonts w:ascii="TimesNewRomanPSMT" w:hAnsi="TimesNewRomanPSMT"/>
          <w:sz w:val="22"/>
          <w:szCs w:val="22"/>
        </w:rPr>
        <w:t xml:space="preserve">cell densities, fixed fluids were filtered onto </w:t>
      </w:r>
      <w:ins w:id="992" w:author="Maggie Osburn" w:date="2019-07-17T10:35:00Z">
        <w:r w:rsidR="007D38DC">
          <w:rPr>
            <w:rFonts w:ascii="TimesNewRomanPSMT" w:hAnsi="TimesNewRomanPSMT"/>
            <w:sz w:val="22"/>
            <w:szCs w:val="22"/>
          </w:rPr>
          <w:t xml:space="preserve">black </w:t>
        </w:r>
      </w:ins>
      <w:r w:rsidR="00D705A0">
        <w:rPr>
          <w:rFonts w:ascii="TimesNewRomanPSMT" w:hAnsi="TimesNewRomanPSMT"/>
          <w:sz w:val="22"/>
          <w:szCs w:val="22"/>
        </w:rPr>
        <w:t xml:space="preserve">polycarbonate filters, stained with DAPI (4’,6-diamidino-2-phenylindole) for ten minutes, and mounted on glass slides with </w:t>
      </w:r>
      <w:proofErr w:type="spellStart"/>
      <w:r w:rsidR="00D705A0">
        <w:rPr>
          <w:rFonts w:ascii="TimesNewRomanPSMT" w:hAnsi="TimesNewRomanPSMT"/>
          <w:sz w:val="22"/>
          <w:szCs w:val="22"/>
        </w:rPr>
        <w:t>Citifluor</w:t>
      </w:r>
      <w:proofErr w:type="spellEnd"/>
      <w:r w:rsidR="00D705A0">
        <w:rPr>
          <w:rFonts w:ascii="TimesNewRomanPSMT" w:hAnsi="TimesNewRomanPSMT"/>
          <w:sz w:val="22"/>
          <w:szCs w:val="22"/>
        </w:rPr>
        <w:t xml:space="preserve"> antifade reagent before visualizing with a </w:t>
      </w:r>
      <w:del w:id="993" w:author="Maggie Osburn" w:date="2019-07-17T10:36:00Z">
        <w:r w:rsidR="00D705A0" w:rsidDel="007D38DC">
          <w:rPr>
            <w:rFonts w:ascii="TimesNewRomanPSMT" w:hAnsi="TimesNewRomanPSMT"/>
            <w:sz w:val="22"/>
            <w:szCs w:val="22"/>
          </w:rPr>
          <w:delText>[</w:delText>
        </w:r>
        <w:r w:rsidR="00D705A0" w:rsidRPr="002F72C5" w:rsidDel="007D38DC">
          <w:rPr>
            <w:rFonts w:ascii="TimesNewRomanPSMT" w:hAnsi="TimesNewRomanPSMT"/>
            <w:color w:val="FF0000"/>
            <w:sz w:val="22"/>
            <w:szCs w:val="22"/>
            <w:rPrChange w:id="994" w:author="Caitlin Page Casar" w:date="2019-06-03T14:22:00Z">
              <w:rPr>
                <w:rFonts w:ascii="TimesNewRomanPSMT" w:hAnsi="TimesNewRomanPSMT"/>
                <w:sz w:val="22"/>
                <w:szCs w:val="22"/>
              </w:rPr>
            </w:rPrChange>
          </w:rPr>
          <w:delText>insert microscope model here</w:delText>
        </w:r>
        <w:r w:rsidR="00D705A0" w:rsidDel="007D38DC">
          <w:rPr>
            <w:rFonts w:ascii="TimesNewRomanPSMT" w:hAnsi="TimesNewRomanPSMT"/>
            <w:sz w:val="22"/>
            <w:szCs w:val="22"/>
          </w:rPr>
          <w:delText>]</w:delText>
        </w:r>
      </w:del>
      <w:ins w:id="995" w:author="Maggie Osburn" w:date="2019-07-17T10:36:00Z">
        <w:r w:rsidR="007D38DC">
          <w:rPr>
            <w:rFonts w:ascii="TimesNewRomanPSMT" w:hAnsi="TimesNewRomanPSMT"/>
            <w:sz w:val="22"/>
            <w:szCs w:val="22"/>
          </w:rPr>
          <w:t xml:space="preserve">Zeiss </w:t>
        </w:r>
        <w:proofErr w:type="spellStart"/>
        <w:r w:rsidR="007D38DC">
          <w:rPr>
            <w:rFonts w:ascii="TimesNewRomanPSMT" w:hAnsi="TimesNewRomanPSMT"/>
            <w:sz w:val="22"/>
            <w:szCs w:val="22"/>
          </w:rPr>
          <w:t>Axioscope</w:t>
        </w:r>
        <w:proofErr w:type="spellEnd"/>
        <w:r w:rsidR="007D38DC">
          <w:rPr>
            <w:rFonts w:ascii="TimesNewRomanPSMT" w:hAnsi="TimesNewRomanPSMT"/>
            <w:sz w:val="22"/>
            <w:szCs w:val="22"/>
          </w:rPr>
          <w:t xml:space="preserve"> 2</w:t>
        </w:r>
      </w:ins>
      <w:ins w:id="996" w:author="Caitlin Page Casar" w:date="2019-05-26T18:06:00Z">
        <w:r w:rsidR="00C62309">
          <w:rPr>
            <w:rFonts w:ascii="TimesNewRomanPSMT" w:hAnsi="TimesNewRomanPSMT"/>
            <w:sz w:val="22"/>
            <w:szCs w:val="22"/>
          </w:rPr>
          <w:t xml:space="preserve"> (</w:t>
        </w:r>
      </w:ins>
      <w:proofErr w:type="spellStart"/>
      <w:ins w:id="997" w:author="Caitlin Page Casar" w:date="2019-07-31T12:51:00Z">
        <w:r w:rsidR="00081EE2">
          <w:rPr>
            <w:sz w:val="22"/>
            <w:szCs w:val="22"/>
          </w:rPr>
          <w:t>Osburn</w:t>
        </w:r>
        <w:proofErr w:type="spellEnd"/>
        <w:r w:rsidR="00081EE2">
          <w:rPr>
            <w:sz w:val="22"/>
            <w:szCs w:val="22"/>
          </w:rPr>
          <w:t xml:space="preserve"> 2019b </w:t>
        </w:r>
        <w:r w:rsidR="00081EE2" w:rsidRPr="005A6FC8">
          <w:rPr>
            <w:i/>
            <w:sz w:val="22"/>
            <w:szCs w:val="22"/>
          </w:rPr>
          <w:t>in prep</w:t>
        </w:r>
      </w:ins>
      <w:ins w:id="998" w:author="Caitlin Page Casar" w:date="2019-05-26T18:06:00Z">
        <w:r w:rsidR="00C62309">
          <w:rPr>
            <w:rFonts w:ascii="TimesNewRomanPSMT" w:hAnsi="TimesNewRomanPSMT"/>
            <w:sz w:val="22"/>
            <w:szCs w:val="22"/>
          </w:rPr>
          <w:t>)</w:t>
        </w:r>
      </w:ins>
      <w:r w:rsidR="00D705A0">
        <w:rPr>
          <w:rFonts w:ascii="TimesNewRomanPSMT" w:hAnsi="TimesNewRomanPSMT"/>
          <w:sz w:val="22"/>
          <w:szCs w:val="22"/>
        </w:rPr>
        <w:t xml:space="preserve">. </w:t>
      </w:r>
      <w:ins w:id="999" w:author="Caitlin Page Casar" w:date="2019-05-26T18:51:00Z">
        <w:r w:rsidR="00D94A4E">
          <w:rPr>
            <w:rFonts w:ascii="TimesNewRomanPSMT" w:hAnsi="TimesNewRomanPSMT"/>
            <w:sz w:val="22"/>
            <w:szCs w:val="22"/>
          </w:rPr>
          <w:t>Fracture fluid cell densities were conv</w:t>
        </w:r>
      </w:ins>
      <w:ins w:id="1000" w:author="Caitlin Page Casar" w:date="2019-05-26T18:52:00Z">
        <w:r w:rsidR="00D94A4E">
          <w:rPr>
            <w:rFonts w:ascii="TimesNewRomanPSMT" w:hAnsi="TimesNewRomanPSMT"/>
            <w:sz w:val="22"/>
            <w:szCs w:val="22"/>
          </w:rPr>
          <w:t>erted from cells/mL to cells/cm</w:t>
        </w:r>
        <w:r w:rsidR="00D94A4E" w:rsidRPr="00D94A4E">
          <w:rPr>
            <w:rFonts w:ascii="TimesNewRomanPSMT" w:hAnsi="TimesNewRomanPSMT"/>
            <w:sz w:val="22"/>
            <w:szCs w:val="22"/>
            <w:vertAlign w:val="superscript"/>
            <w:rPrChange w:id="1001" w:author="Caitlin Page Casar" w:date="2019-05-26T18:52:00Z">
              <w:rPr>
                <w:rFonts w:ascii="TimesNewRomanPSMT" w:hAnsi="TimesNewRomanPSMT"/>
                <w:sz w:val="22"/>
                <w:szCs w:val="22"/>
              </w:rPr>
            </w:rPrChange>
          </w:rPr>
          <w:t>2</w:t>
        </w:r>
        <w:r w:rsidR="00D94A4E" w:rsidRPr="002F72C5">
          <w:rPr>
            <w:rFonts w:ascii="TimesNewRomanPSMT" w:hAnsi="TimesNewRomanPSMT"/>
            <w:sz w:val="22"/>
            <w:szCs w:val="22"/>
            <w:rPrChange w:id="1002" w:author="Caitlin Page Casar" w:date="2019-06-03T14:23:00Z">
              <w:rPr>
                <w:rFonts w:ascii="TimesNewRomanPSMT" w:hAnsi="TimesNewRomanPSMT"/>
                <w:sz w:val="22"/>
                <w:szCs w:val="22"/>
                <w:vertAlign w:val="superscript"/>
              </w:rPr>
            </w:rPrChange>
          </w:rPr>
          <w:t xml:space="preserve"> </w:t>
        </w:r>
      </w:ins>
      <w:ins w:id="1003" w:author="Caitlin Page Casar" w:date="2019-05-26T18:53:00Z">
        <w:r w:rsidR="00D94A4E">
          <w:rPr>
            <w:rFonts w:ascii="TimesNewRomanPSMT" w:hAnsi="TimesNewRomanPSMT"/>
            <w:sz w:val="22"/>
            <w:szCs w:val="22"/>
          </w:rPr>
          <w:t xml:space="preserve">by assuming </w:t>
        </w:r>
      </w:ins>
      <w:ins w:id="1004" w:author="Caitlin Page Casar" w:date="2019-05-26T18:54:00Z">
        <w:r w:rsidR="00540926">
          <w:rPr>
            <w:rFonts w:ascii="TimesNewRomanPSMT" w:hAnsi="TimesNewRomanPSMT"/>
            <w:sz w:val="22"/>
            <w:szCs w:val="22"/>
          </w:rPr>
          <w:t xml:space="preserve">a </w:t>
        </w:r>
      </w:ins>
      <w:ins w:id="1005" w:author="Caitlin Page Casar" w:date="2019-06-03T14:23:00Z">
        <w:r w:rsidR="002F72C5">
          <w:rPr>
            <w:rFonts w:ascii="TimesNewRomanPSMT" w:hAnsi="TimesNewRomanPSMT"/>
            <w:sz w:val="22"/>
            <w:szCs w:val="22"/>
          </w:rPr>
          <w:t xml:space="preserve">conservative </w:t>
        </w:r>
      </w:ins>
      <w:ins w:id="1006" w:author="Caitlin Page Casar" w:date="2019-05-26T18:55:00Z">
        <w:r w:rsidR="00540926">
          <w:rPr>
            <w:color w:val="000000" w:themeColor="text1"/>
            <w:sz w:val="22"/>
            <w:szCs w:val="22"/>
            <w:shd w:val="clear" w:color="auto" w:fill="FFFFFF"/>
          </w:rPr>
          <w:t xml:space="preserve">fracture width </w:t>
        </w:r>
      </w:ins>
      <w:ins w:id="1007" w:author="Caitlin Page Casar" w:date="2019-06-03T14:24:00Z">
        <w:r w:rsidR="002F72C5">
          <w:rPr>
            <w:color w:val="000000" w:themeColor="text1"/>
            <w:sz w:val="22"/>
            <w:szCs w:val="22"/>
            <w:shd w:val="clear" w:color="auto" w:fill="FFFFFF"/>
          </w:rPr>
          <w:t xml:space="preserve">of </w:t>
        </w:r>
        <w:r w:rsidR="002F72C5">
          <w:rPr>
            <w:rFonts w:ascii="TimesNewRomanPSMT" w:hAnsi="TimesNewRomanPSMT"/>
            <w:sz w:val="22"/>
            <w:szCs w:val="22"/>
          </w:rPr>
          <w:t>100</w:t>
        </w:r>
        <w:r w:rsidR="002F72C5" w:rsidRPr="00830140">
          <w:rPr>
            <w:color w:val="000000" w:themeColor="text1"/>
            <w:sz w:val="22"/>
            <w:szCs w:val="22"/>
            <w:shd w:val="clear" w:color="auto" w:fill="FFFFFF"/>
          </w:rPr>
          <w:t>μ</w:t>
        </w:r>
        <w:r w:rsidR="002F72C5">
          <w:rPr>
            <w:color w:val="000000" w:themeColor="text1"/>
            <w:sz w:val="22"/>
            <w:szCs w:val="22"/>
            <w:shd w:val="clear" w:color="auto" w:fill="FFFFFF"/>
          </w:rPr>
          <w:t>m</w:t>
        </w:r>
      </w:ins>
      <w:ins w:id="1008" w:author="Caitlin Page Casar" w:date="2019-07-16T23:00:00Z">
        <w:r w:rsidR="00BD39D9">
          <w:rPr>
            <w:color w:val="000000" w:themeColor="text1"/>
            <w:sz w:val="22"/>
            <w:szCs w:val="22"/>
            <w:shd w:val="clear" w:color="auto" w:fill="FFFFFF"/>
          </w:rPr>
          <w:t xml:space="preserve"> </w:t>
        </w:r>
      </w:ins>
      <w:ins w:id="1009" w:author="Caitlin Page Casar" w:date="2019-07-16T23:03:00Z">
        <w:r w:rsidR="00BD39D9">
          <w:rPr>
            <w:color w:val="000000" w:themeColor="text1"/>
            <w:sz w:val="22"/>
            <w:szCs w:val="22"/>
            <w:shd w:val="clear" w:color="auto" w:fill="FFFFFF"/>
          </w:rPr>
          <w:fldChar w:fldCharType="begin"/>
        </w:r>
        <w:r w:rsidR="00BD39D9">
          <w:rPr>
            <w:color w:val="000000" w:themeColor="text1"/>
            <w:sz w:val="22"/>
            <w:szCs w:val="22"/>
            <w:shd w:val="clear" w:color="auto" w:fill="FFFFFF"/>
          </w:rPr>
          <w:instrText xml:space="preserve"> ADDIN ZOTERO_ITEM CSL_CITATION {"citationID":"1ivQCOAG","properties":{"formattedCitation":"(Wanger {\\i{}et al.}, 2006)","plainCitation":"(Wanger et al., 2006)","noteIndex":0},"citationItems":[{"id":40,"uris":["http://zotero.org/users/local/dsI5V9tJ/items/6KMG2P89"],"uri":["http://zotero.org/users/local/dsI5V9tJ/items/6KMG2P89"],"itemData":{"id":40,"type":"article-journal","title":"Structural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1521-0529","title-short":"Structural and Chemical Characterization of a Natural Fracture Surface from 2.8 Kilometers Below Land Surface","language":"en","author":[{"family":"Wanger","given":"G."},{"family":"Southam","given":"G."},{"family":"Onstott","given":"T. C."}],"issued":{"date-parts":[["2006",9]]}}}],"schema":"https://github.com/citation-style-language/schema/raw/master/csl-citation.json"} </w:instrText>
        </w:r>
      </w:ins>
      <w:r w:rsidR="00BD39D9">
        <w:rPr>
          <w:color w:val="000000" w:themeColor="text1"/>
          <w:sz w:val="22"/>
          <w:szCs w:val="22"/>
          <w:shd w:val="clear" w:color="auto" w:fill="FFFFFF"/>
        </w:rPr>
        <w:fldChar w:fldCharType="separate"/>
      </w:r>
      <w:ins w:id="1010" w:author="Caitlin Page Casar" w:date="2019-07-16T23:03:00Z">
        <w:r w:rsidR="00BD39D9" w:rsidRPr="00BD39D9">
          <w:rPr>
            <w:color w:val="000000"/>
            <w:sz w:val="22"/>
            <w:rPrChange w:id="1011" w:author="Caitlin Page Casar" w:date="2019-07-16T23:03:00Z">
              <w:rPr/>
            </w:rPrChange>
          </w:rPr>
          <w:t xml:space="preserve">(Wanger </w:t>
        </w:r>
        <w:r w:rsidR="00BD39D9" w:rsidRPr="00BD39D9">
          <w:rPr>
            <w:i/>
            <w:iCs/>
            <w:color w:val="000000"/>
            <w:sz w:val="22"/>
            <w:rPrChange w:id="1012" w:author="Caitlin Page Casar" w:date="2019-07-16T23:03:00Z">
              <w:rPr>
                <w:i/>
                <w:iCs/>
              </w:rPr>
            </w:rPrChange>
          </w:rPr>
          <w:t>et al.</w:t>
        </w:r>
        <w:r w:rsidR="00BD39D9" w:rsidRPr="00BD39D9">
          <w:rPr>
            <w:color w:val="000000"/>
            <w:sz w:val="22"/>
            <w:rPrChange w:id="1013" w:author="Caitlin Page Casar" w:date="2019-07-16T23:03:00Z">
              <w:rPr/>
            </w:rPrChange>
          </w:rPr>
          <w:t>, 2006)</w:t>
        </w:r>
        <w:r w:rsidR="00BD39D9">
          <w:rPr>
            <w:color w:val="000000" w:themeColor="text1"/>
            <w:sz w:val="22"/>
            <w:szCs w:val="22"/>
            <w:shd w:val="clear" w:color="auto" w:fill="FFFFFF"/>
          </w:rPr>
          <w:fldChar w:fldCharType="end"/>
        </w:r>
      </w:ins>
      <w:ins w:id="1014" w:author="Caitlin Page Casar" w:date="2019-05-26T18:52:00Z">
        <w:r w:rsidR="00D94A4E">
          <w:rPr>
            <w:rFonts w:ascii="TimesNewRomanPSMT" w:hAnsi="TimesNewRomanPSMT"/>
            <w:sz w:val="22"/>
            <w:szCs w:val="22"/>
          </w:rPr>
          <w:t>.</w:t>
        </w:r>
      </w:ins>
    </w:p>
    <w:p w14:paraId="508E7286" w14:textId="77777777" w:rsidR="006439C9" w:rsidRPr="006439C9" w:rsidRDefault="006439C9" w:rsidP="006439C9">
      <w:pPr>
        <w:pStyle w:val="NormalWeb"/>
        <w:spacing w:before="120" w:beforeAutospacing="0" w:after="0" w:afterAutospacing="0"/>
        <w:jc w:val="both"/>
        <w:rPr>
          <w:rFonts w:ascii="TimesNewRomanPSMT" w:hAnsi="TimesNewRomanPSMT"/>
        </w:rPr>
      </w:pPr>
    </w:p>
    <w:p w14:paraId="273A9A2F" w14:textId="79182ECE" w:rsidR="00773B25" w:rsidRDefault="00773B25" w:rsidP="00067A57">
      <w:pPr>
        <w:rPr>
          <w:rFonts w:ascii="Calibri" w:hAnsi="Calibri" w:cs="Calibri"/>
          <w:b/>
        </w:rPr>
      </w:pPr>
      <w:r w:rsidRPr="006B4718">
        <w:rPr>
          <w:rFonts w:ascii="Calibri" w:hAnsi="Calibri" w:cs="Calibri"/>
          <w:b/>
        </w:rPr>
        <w:t xml:space="preserve">3 | RESULTS </w:t>
      </w:r>
    </w:p>
    <w:p w14:paraId="6B0F27BD" w14:textId="77777777" w:rsidR="00CB3AED" w:rsidRDefault="00CB3AED" w:rsidP="00067A57">
      <w:pPr>
        <w:rPr>
          <w:rFonts w:ascii="Calibri" w:hAnsi="Calibri" w:cs="Calibri"/>
          <w:b/>
        </w:rPr>
      </w:pPr>
    </w:p>
    <w:p w14:paraId="0F799530" w14:textId="110323A5" w:rsidR="005A21B9" w:rsidDel="00760E51" w:rsidRDefault="007F286F" w:rsidP="005A21B9">
      <w:pPr>
        <w:rPr>
          <w:del w:id="1015" w:author="Caitlin Page Casar" w:date="2019-06-04T14:09:00Z"/>
          <w:rFonts w:ascii="Calibri" w:hAnsi="Calibri" w:cs="Calibri"/>
          <w:b/>
        </w:rPr>
      </w:pPr>
      <w:r>
        <w:rPr>
          <w:rFonts w:ascii="Calibri" w:hAnsi="Calibri" w:cs="Calibri"/>
          <w:b/>
        </w:rPr>
        <w:t xml:space="preserve">3.1 </w:t>
      </w:r>
      <w:r w:rsidR="005A21B9">
        <w:rPr>
          <w:rFonts w:ascii="Calibri" w:hAnsi="Calibri" w:cs="Calibri"/>
          <w:b/>
        </w:rPr>
        <w:t xml:space="preserve">Gibb’s free energy and energy density of metabolic reactions with minerals </w:t>
      </w:r>
    </w:p>
    <w:p w14:paraId="41237800" w14:textId="77777777" w:rsidR="007C7AE8" w:rsidRDefault="007C7AE8" w:rsidP="007C7AE8">
      <w:pPr>
        <w:rPr>
          <w:rFonts w:ascii="TimesNewRomanPSMT" w:hAnsi="TimesNewRomanPSMT"/>
          <w:sz w:val="22"/>
          <w:szCs w:val="22"/>
        </w:rPr>
      </w:pPr>
    </w:p>
    <w:p w14:paraId="52CF2F7F" w14:textId="3A8A23BB" w:rsidR="005A21B9" w:rsidRPr="009803A2" w:rsidDel="00760E51" w:rsidRDefault="00C71D64">
      <w:pPr>
        <w:spacing w:before="120" w:line="276" w:lineRule="auto"/>
        <w:jc w:val="both"/>
        <w:rPr>
          <w:del w:id="1016" w:author="Caitlin Page Casar" w:date="2019-06-04T14:09:00Z"/>
          <w:sz w:val="22"/>
          <w:szCs w:val="22"/>
        </w:rPr>
        <w:pPrChange w:id="1017" w:author="Caitlin Page Casar" w:date="2019-06-04T14:10:00Z">
          <w:pPr>
            <w:spacing w:line="276" w:lineRule="auto"/>
            <w:jc w:val="both"/>
          </w:pPr>
        </w:pPrChange>
      </w:pPr>
      <w:ins w:id="1018" w:author="Caitlin Page Casar" w:date="2019-06-05T10:20:00Z">
        <w:r>
          <w:rPr>
            <w:sz w:val="22"/>
            <w:szCs w:val="22"/>
          </w:rPr>
          <w:t xml:space="preserve">We modeled 39 reactions, which range </w:t>
        </w:r>
      </w:ins>
      <w:ins w:id="1019" w:author="Caitlin Page Casar" w:date="2019-06-03T13:44:00Z">
        <w:r w:rsidR="00215AA4">
          <w:rPr>
            <w:sz w:val="22"/>
            <w:szCs w:val="22"/>
          </w:rPr>
          <w:t>from highly endergonic, +105</w:t>
        </w:r>
        <w:r w:rsidR="00534D32">
          <w:rPr>
            <w:sz w:val="22"/>
            <w:szCs w:val="22"/>
          </w:rPr>
          <w:t xml:space="preserve"> </w:t>
        </w:r>
      </w:ins>
      <w:ins w:id="1020" w:author="Caitlin Page Casar" w:date="2019-06-03T13:45:00Z">
        <w:r w:rsidR="00534D32">
          <w:rPr>
            <w:sz w:val="22"/>
            <w:szCs w:val="22"/>
          </w:rPr>
          <w:t>kJ/mole e</w:t>
        </w:r>
        <w:r w:rsidR="00534D32" w:rsidRPr="00E20D07">
          <w:rPr>
            <w:sz w:val="22"/>
            <w:szCs w:val="22"/>
            <w:vertAlign w:val="superscript"/>
            <w:rPrChange w:id="1021" w:author="Caitlin Page Casar" w:date="2019-06-03T15:40:00Z">
              <w:rPr>
                <w:sz w:val="22"/>
                <w:szCs w:val="22"/>
              </w:rPr>
            </w:rPrChange>
          </w:rPr>
          <w:t>-</w:t>
        </w:r>
        <w:r w:rsidR="00534D32">
          <w:rPr>
            <w:sz w:val="22"/>
            <w:szCs w:val="22"/>
          </w:rPr>
          <w:t xml:space="preserve"> transferred,</w:t>
        </w:r>
      </w:ins>
      <w:ins w:id="1022" w:author="Caitlin Page Casar" w:date="2019-06-03T13:44:00Z">
        <w:r w:rsidR="00215AA4">
          <w:rPr>
            <w:sz w:val="22"/>
            <w:szCs w:val="22"/>
          </w:rPr>
          <w:t xml:space="preserve"> to highly exergonic</w:t>
        </w:r>
      </w:ins>
      <w:ins w:id="1023" w:author="Caitlin Page Casar" w:date="2019-06-03T13:45:00Z">
        <w:r w:rsidR="00534D32">
          <w:rPr>
            <w:sz w:val="22"/>
            <w:szCs w:val="22"/>
          </w:rPr>
          <w:t>, -89 kJ/mole e</w:t>
        </w:r>
        <w:r w:rsidR="00534D32" w:rsidRPr="00E20D07">
          <w:rPr>
            <w:sz w:val="22"/>
            <w:szCs w:val="22"/>
            <w:vertAlign w:val="superscript"/>
            <w:rPrChange w:id="1024" w:author="Caitlin Page Casar" w:date="2019-06-03T15:40:00Z">
              <w:rPr>
                <w:sz w:val="22"/>
                <w:szCs w:val="22"/>
              </w:rPr>
            </w:rPrChange>
          </w:rPr>
          <w:t>-</w:t>
        </w:r>
        <w:r w:rsidR="00534D32">
          <w:rPr>
            <w:sz w:val="22"/>
            <w:szCs w:val="22"/>
          </w:rPr>
          <w:t xml:space="preserve"> transferred</w:t>
        </w:r>
      </w:ins>
      <w:ins w:id="1025" w:author="Caitlin Page Casar" w:date="2019-06-03T14:30:00Z">
        <w:r w:rsidR="00CB5229">
          <w:rPr>
            <w:sz w:val="22"/>
            <w:szCs w:val="22"/>
          </w:rPr>
          <w:t xml:space="preserve"> (</w:t>
        </w:r>
        <w:r w:rsidR="00CB5229" w:rsidRPr="00CB5229">
          <w:rPr>
            <w:color w:val="FF0000"/>
            <w:sz w:val="22"/>
            <w:szCs w:val="22"/>
            <w:rPrChange w:id="1026" w:author="Caitlin Page Casar" w:date="2019-06-03T14:30:00Z">
              <w:rPr>
                <w:sz w:val="22"/>
                <w:szCs w:val="22"/>
              </w:rPr>
            </w:rPrChange>
          </w:rPr>
          <w:t>Figure 3</w:t>
        </w:r>
        <w:r w:rsidR="00CB5229">
          <w:rPr>
            <w:sz w:val="22"/>
            <w:szCs w:val="22"/>
          </w:rPr>
          <w:t>)</w:t>
        </w:r>
      </w:ins>
      <w:ins w:id="1027" w:author="Caitlin Page Casar" w:date="2019-06-03T13:45:00Z">
        <w:r w:rsidR="00534D32">
          <w:rPr>
            <w:sz w:val="22"/>
            <w:szCs w:val="22"/>
          </w:rPr>
          <w:t xml:space="preserve">. </w:t>
        </w:r>
      </w:ins>
      <w:del w:id="1028" w:author="Caitlin Page Casar" w:date="2019-06-05T10:20:00Z">
        <w:r w:rsidR="007C7AE8" w:rsidRPr="009803A2" w:rsidDel="00C71D64">
          <w:rPr>
            <w:sz w:val="22"/>
            <w:szCs w:val="22"/>
          </w:rPr>
          <w:delText>Of the 39 reactions modeled, t</w:delText>
        </w:r>
        <w:r w:rsidR="005A21B9" w:rsidRPr="009803A2" w:rsidDel="00C71D64">
          <w:rPr>
            <w:sz w:val="22"/>
            <w:szCs w:val="22"/>
          </w:rPr>
          <w:delText>he</w:delText>
        </w:r>
      </w:del>
      <w:ins w:id="1029" w:author="Caitlin Page Casar" w:date="2019-06-05T10:22:00Z">
        <w:r>
          <w:rPr>
            <w:sz w:val="22"/>
            <w:szCs w:val="22"/>
          </w:rPr>
          <w:t xml:space="preserve">Of the 23 exergonic reactions, the </w:t>
        </w:r>
      </w:ins>
      <w:del w:id="1030" w:author="Caitlin Page Casar" w:date="2019-06-05T10:21:00Z">
        <w:r w:rsidR="005A21B9" w:rsidRPr="009803A2" w:rsidDel="00C71D64">
          <w:rPr>
            <w:sz w:val="22"/>
            <w:szCs w:val="22"/>
          </w:rPr>
          <w:delText xml:space="preserve"> </w:delText>
        </w:r>
      </w:del>
      <w:r w:rsidR="005A21B9" w:rsidRPr="009803A2">
        <w:rPr>
          <w:sz w:val="22"/>
          <w:szCs w:val="22"/>
        </w:rPr>
        <w:t xml:space="preserve">most exergonic reaction is pyrite </w:t>
      </w:r>
      <w:r w:rsidR="007C7AE8" w:rsidRPr="009803A2">
        <w:rPr>
          <w:sz w:val="22"/>
          <w:szCs w:val="22"/>
        </w:rPr>
        <w:t xml:space="preserve">oxidation with </w:t>
      </w:r>
      <w:r w:rsidR="005A21B9" w:rsidRPr="009803A2">
        <w:rPr>
          <w:sz w:val="22"/>
          <w:szCs w:val="22"/>
        </w:rPr>
        <w:t>nitrate</w:t>
      </w:r>
      <w:r w:rsidR="007C7AE8" w:rsidRPr="009803A2">
        <w:rPr>
          <w:sz w:val="22"/>
          <w:szCs w:val="22"/>
        </w:rPr>
        <w:t xml:space="preserve">, followed all </w:t>
      </w:r>
      <w:r w:rsidR="005A21B9" w:rsidRPr="009803A2">
        <w:rPr>
          <w:sz w:val="22"/>
          <w:szCs w:val="22"/>
        </w:rPr>
        <w:t xml:space="preserve">pyrolusite </w:t>
      </w:r>
      <w:r w:rsidR="007C7AE8" w:rsidRPr="009803A2">
        <w:rPr>
          <w:sz w:val="22"/>
          <w:szCs w:val="22"/>
        </w:rPr>
        <w:t xml:space="preserve">reduction reactions and </w:t>
      </w:r>
      <w:r w:rsidR="005A21B9" w:rsidRPr="009803A2">
        <w:rPr>
          <w:sz w:val="22"/>
          <w:szCs w:val="22"/>
        </w:rPr>
        <w:t xml:space="preserve">siderite </w:t>
      </w:r>
      <w:r w:rsidR="007C7AE8" w:rsidRPr="009803A2">
        <w:rPr>
          <w:sz w:val="22"/>
          <w:szCs w:val="22"/>
        </w:rPr>
        <w:t>oxidation with</w:t>
      </w:r>
      <w:r w:rsidR="005A21B9" w:rsidRPr="009803A2">
        <w:rPr>
          <w:sz w:val="22"/>
          <w:szCs w:val="22"/>
        </w:rPr>
        <w:t xml:space="preserve"> nitrate. </w:t>
      </w:r>
      <w:del w:id="1031" w:author="Caitlin Page Casar" w:date="2019-05-22T15:15:00Z">
        <w:r w:rsidR="005A21B9" w:rsidRPr="009803A2" w:rsidDel="0025517C">
          <w:rPr>
            <w:sz w:val="22"/>
            <w:szCs w:val="22"/>
          </w:rPr>
          <w:delText>The rest of the</w:delText>
        </w:r>
      </w:del>
      <w:ins w:id="1032" w:author="Caitlin Page Casar" w:date="2019-05-22T15:15:00Z">
        <w:r w:rsidR="0025517C">
          <w:rPr>
            <w:sz w:val="22"/>
            <w:szCs w:val="22"/>
          </w:rPr>
          <w:t>All other</w:t>
        </w:r>
      </w:ins>
      <w:r w:rsidR="005A21B9" w:rsidRPr="009803A2">
        <w:rPr>
          <w:sz w:val="22"/>
          <w:szCs w:val="22"/>
        </w:rPr>
        <w:t xml:space="preserve"> reactions </w:t>
      </w:r>
      <w:r w:rsidR="007C7AE8" w:rsidRPr="009803A2">
        <w:rPr>
          <w:sz w:val="22"/>
          <w:szCs w:val="22"/>
        </w:rPr>
        <w:t>yielded</w:t>
      </w:r>
      <w:r w:rsidR="005A21B9" w:rsidRPr="009803A2">
        <w:rPr>
          <w:sz w:val="22"/>
          <w:szCs w:val="22"/>
        </w:rPr>
        <w:t xml:space="preserve"> </w:t>
      </w:r>
      <w:commentRangeStart w:id="1033"/>
      <w:commentRangeStart w:id="1034"/>
      <w:del w:id="1035" w:author="Caitlin Page Casar" w:date="2019-06-05T10:20:00Z">
        <w:r w:rsidR="007C7AE8" w:rsidRPr="009803A2" w:rsidDel="00C71D64">
          <w:rPr>
            <w:sz w:val="22"/>
            <w:szCs w:val="22"/>
          </w:rPr>
          <w:delText xml:space="preserve">almost </w:delText>
        </w:r>
      </w:del>
      <w:ins w:id="1036" w:author="Caitlin Page Casar" w:date="2019-06-05T10:20:00Z">
        <w:r>
          <w:rPr>
            <w:sz w:val="22"/>
            <w:szCs w:val="22"/>
          </w:rPr>
          <w:t>little to</w:t>
        </w:r>
        <w:r w:rsidRPr="009803A2">
          <w:rPr>
            <w:sz w:val="22"/>
            <w:szCs w:val="22"/>
          </w:rPr>
          <w:t xml:space="preserve"> </w:t>
        </w:r>
      </w:ins>
      <w:r w:rsidR="007C7AE8" w:rsidRPr="009803A2">
        <w:rPr>
          <w:sz w:val="22"/>
          <w:szCs w:val="22"/>
        </w:rPr>
        <w:t>no</w:t>
      </w:r>
      <w:r w:rsidR="005A21B9" w:rsidRPr="009803A2">
        <w:rPr>
          <w:sz w:val="22"/>
          <w:szCs w:val="22"/>
        </w:rPr>
        <w:t xml:space="preserve"> </w:t>
      </w:r>
      <w:r w:rsidR="007C7AE8" w:rsidRPr="009803A2">
        <w:rPr>
          <w:sz w:val="22"/>
          <w:szCs w:val="22"/>
        </w:rPr>
        <w:t xml:space="preserve">Gibb’s </w:t>
      </w:r>
      <w:r w:rsidR="005A21B9" w:rsidRPr="009803A2">
        <w:rPr>
          <w:sz w:val="22"/>
          <w:szCs w:val="22"/>
        </w:rPr>
        <w:t xml:space="preserve">free energy or </w:t>
      </w:r>
      <w:commentRangeEnd w:id="1033"/>
      <w:r w:rsidR="007D38DC">
        <w:rPr>
          <w:rStyle w:val="CommentReference"/>
        </w:rPr>
        <w:commentReference w:id="1033"/>
      </w:r>
      <w:commentRangeEnd w:id="1034"/>
      <w:r w:rsidR="001F1DAB">
        <w:rPr>
          <w:rStyle w:val="CommentReference"/>
        </w:rPr>
        <w:commentReference w:id="1034"/>
      </w:r>
      <w:r w:rsidR="007C7AE8" w:rsidRPr="009803A2">
        <w:rPr>
          <w:sz w:val="22"/>
          <w:szCs w:val="22"/>
        </w:rPr>
        <w:t xml:space="preserve">were </w:t>
      </w:r>
      <w:r w:rsidR="005A21B9" w:rsidRPr="009803A2">
        <w:rPr>
          <w:sz w:val="22"/>
          <w:szCs w:val="22"/>
        </w:rPr>
        <w:t>endergonic</w:t>
      </w:r>
      <w:r w:rsidR="007C7AE8" w:rsidRPr="009803A2">
        <w:rPr>
          <w:sz w:val="22"/>
          <w:szCs w:val="22"/>
        </w:rPr>
        <w:t>.</w:t>
      </w:r>
    </w:p>
    <w:p w14:paraId="673CFB9F" w14:textId="77777777" w:rsidR="005A21B9" w:rsidRPr="009803A2" w:rsidRDefault="005A21B9">
      <w:pPr>
        <w:spacing w:before="120" w:line="276" w:lineRule="auto"/>
        <w:jc w:val="both"/>
        <w:rPr>
          <w:sz w:val="22"/>
          <w:szCs w:val="22"/>
        </w:rPr>
        <w:pPrChange w:id="1037" w:author="Caitlin Page Casar" w:date="2019-06-04T14:10:00Z">
          <w:pPr>
            <w:ind w:left="360"/>
            <w:jc w:val="both"/>
          </w:pPr>
        </w:pPrChange>
      </w:pPr>
    </w:p>
    <w:p w14:paraId="11430942" w14:textId="4F8E4499" w:rsidR="005A21B9" w:rsidRPr="009803A2" w:rsidRDefault="007C7AE8">
      <w:pPr>
        <w:spacing w:before="120" w:line="276" w:lineRule="auto"/>
        <w:jc w:val="both"/>
        <w:rPr>
          <w:sz w:val="22"/>
          <w:szCs w:val="22"/>
        </w:rPr>
        <w:pPrChange w:id="1038" w:author="Caitlin Page Casar" w:date="2019-06-04T14:10:00Z">
          <w:pPr>
            <w:jc w:val="both"/>
          </w:pPr>
        </w:pPrChange>
      </w:pPr>
      <w:r w:rsidRPr="009803A2">
        <w:rPr>
          <w:sz w:val="22"/>
          <w:szCs w:val="22"/>
        </w:rPr>
        <w:lastRenderedPageBreak/>
        <w:t>In terms of energy density, carbon monoxide</w:t>
      </w:r>
      <w:r w:rsidR="002477AD" w:rsidRPr="009803A2">
        <w:rPr>
          <w:sz w:val="22"/>
          <w:szCs w:val="22"/>
        </w:rPr>
        <w:t xml:space="preserve"> is</w:t>
      </w:r>
      <w:r w:rsidR="005A21B9" w:rsidRPr="009803A2">
        <w:rPr>
          <w:sz w:val="22"/>
          <w:szCs w:val="22"/>
        </w:rPr>
        <w:t xml:space="preserve"> most </w:t>
      </w:r>
      <w:del w:id="1039" w:author="Caitlin Page Casar" w:date="2019-07-17T14:44:00Z">
        <w:r w:rsidR="005A21B9" w:rsidRPr="009803A2" w:rsidDel="000F63F5">
          <w:rPr>
            <w:sz w:val="22"/>
            <w:szCs w:val="22"/>
          </w:rPr>
          <w:delText>energy dense</w:delText>
        </w:r>
      </w:del>
      <w:ins w:id="1040" w:author="Caitlin Page Casar" w:date="2019-07-17T14:44:00Z">
        <w:r w:rsidR="000F63F5">
          <w:rPr>
            <w:sz w:val="22"/>
            <w:szCs w:val="22"/>
          </w:rPr>
          <w:t>exergonic</w:t>
        </w:r>
      </w:ins>
      <w:r w:rsidR="005A21B9" w:rsidRPr="009803A2">
        <w:rPr>
          <w:sz w:val="22"/>
          <w:szCs w:val="22"/>
        </w:rPr>
        <w:t xml:space="preserve"> </w:t>
      </w:r>
      <w:r w:rsidR="002477AD" w:rsidRPr="009803A2">
        <w:rPr>
          <w:sz w:val="22"/>
          <w:szCs w:val="22"/>
        </w:rPr>
        <w:t xml:space="preserve">of </w:t>
      </w:r>
      <w:r w:rsidR="005A21B9" w:rsidRPr="009803A2">
        <w:rPr>
          <w:sz w:val="22"/>
          <w:szCs w:val="22"/>
        </w:rPr>
        <w:t>dissolved reactants</w:t>
      </w:r>
      <w:r w:rsidRPr="009803A2">
        <w:rPr>
          <w:sz w:val="22"/>
          <w:szCs w:val="22"/>
        </w:rPr>
        <w:t xml:space="preserve">. </w:t>
      </w:r>
      <w:r w:rsidR="005A21B9" w:rsidRPr="009803A2">
        <w:rPr>
          <w:sz w:val="22"/>
          <w:szCs w:val="22"/>
        </w:rPr>
        <w:t xml:space="preserve"> </w:t>
      </w:r>
      <w:r w:rsidRPr="009803A2">
        <w:rPr>
          <w:sz w:val="22"/>
          <w:szCs w:val="22"/>
        </w:rPr>
        <w:t xml:space="preserve">Moderately </w:t>
      </w:r>
      <w:del w:id="1041" w:author="Caitlin Page Casar" w:date="2019-07-17T14:46:00Z">
        <w:r w:rsidRPr="009803A2" w:rsidDel="000F63F5">
          <w:rPr>
            <w:sz w:val="22"/>
            <w:szCs w:val="22"/>
          </w:rPr>
          <w:delText xml:space="preserve">dense </w:delText>
        </w:r>
      </w:del>
      <w:ins w:id="1042" w:author="Caitlin Page Casar" w:date="2019-07-17T14:46:00Z">
        <w:r w:rsidR="000F63F5">
          <w:rPr>
            <w:sz w:val="22"/>
            <w:szCs w:val="22"/>
          </w:rPr>
          <w:t xml:space="preserve">exergonic </w:t>
        </w:r>
      </w:ins>
      <w:r w:rsidRPr="009803A2">
        <w:rPr>
          <w:sz w:val="22"/>
          <w:szCs w:val="22"/>
        </w:rPr>
        <w:t>reactants include</w:t>
      </w:r>
      <w:r w:rsidR="002477AD" w:rsidRPr="009803A2">
        <w:rPr>
          <w:sz w:val="22"/>
          <w:szCs w:val="22"/>
        </w:rPr>
        <w:t xml:space="preserve"> nitrate, acetate, </w:t>
      </w:r>
      <w:r w:rsidRPr="009803A2">
        <w:rPr>
          <w:sz w:val="22"/>
          <w:szCs w:val="22"/>
        </w:rPr>
        <w:t>ferrous iron,</w:t>
      </w:r>
      <w:r w:rsidR="005A21B9" w:rsidRPr="009803A2">
        <w:rPr>
          <w:sz w:val="22"/>
          <w:szCs w:val="22"/>
        </w:rPr>
        <w:t xml:space="preserve"> </w:t>
      </w:r>
      <w:r w:rsidR="002477AD" w:rsidRPr="009803A2">
        <w:rPr>
          <w:sz w:val="22"/>
          <w:szCs w:val="22"/>
        </w:rPr>
        <w:t>methane</w:t>
      </w:r>
      <w:r w:rsidRPr="009803A2">
        <w:rPr>
          <w:sz w:val="22"/>
          <w:szCs w:val="22"/>
        </w:rPr>
        <w:t>,</w:t>
      </w:r>
      <w:r w:rsidR="002477AD" w:rsidRPr="009803A2">
        <w:rPr>
          <w:sz w:val="22"/>
          <w:szCs w:val="22"/>
        </w:rPr>
        <w:t xml:space="preserve"> and sulfide</w:t>
      </w:r>
      <w:del w:id="1043" w:author="Caitlin Page Casar" w:date="2019-07-17T14:46:00Z">
        <w:r w:rsidR="002477AD" w:rsidRPr="009803A2" w:rsidDel="000F63F5">
          <w:rPr>
            <w:sz w:val="22"/>
            <w:szCs w:val="22"/>
          </w:rPr>
          <w:delText xml:space="preserve"> are</w:delText>
        </w:r>
        <w:r w:rsidR="005A21B9" w:rsidRPr="009803A2" w:rsidDel="000F63F5">
          <w:rPr>
            <w:sz w:val="22"/>
            <w:szCs w:val="22"/>
          </w:rPr>
          <w:delText xml:space="preserve"> moderately dense</w:delText>
        </w:r>
      </w:del>
      <w:ins w:id="1044" w:author="Caitlin Page Casar" w:date="2019-07-17T14:47:00Z">
        <w:r w:rsidR="000F63F5">
          <w:rPr>
            <w:sz w:val="22"/>
            <w:szCs w:val="22"/>
          </w:rPr>
          <w:t>, and hy</w:t>
        </w:r>
      </w:ins>
      <w:del w:id="1045" w:author="Caitlin Page Casar" w:date="2019-07-17T14:47:00Z">
        <w:r w:rsidRPr="009803A2" w:rsidDel="000F63F5">
          <w:rPr>
            <w:sz w:val="22"/>
            <w:szCs w:val="22"/>
          </w:rPr>
          <w:delText>.</w:delText>
        </w:r>
        <w:r w:rsidR="005A21B9" w:rsidRPr="009803A2" w:rsidDel="000F63F5">
          <w:rPr>
            <w:sz w:val="22"/>
            <w:szCs w:val="22"/>
          </w:rPr>
          <w:delText xml:space="preserve"> </w:delText>
        </w:r>
        <w:r w:rsidRPr="009803A2" w:rsidDel="000F63F5">
          <w:rPr>
            <w:sz w:val="22"/>
            <w:szCs w:val="22"/>
          </w:rPr>
          <w:delText>H</w:delText>
        </w:r>
        <w:r w:rsidR="005A21B9" w:rsidRPr="009803A2" w:rsidDel="000F63F5">
          <w:rPr>
            <w:sz w:val="22"/>
            <w:szCs w:val="22"/>
          </w:rPr>
          <w:delText>y</w:delText>
        </w:r>
      </w:del>
      <w:r w:rsidR="005A21B9" w:rsidRPr="009803A2">
        <w:rPr>
          <w:sz w:val="22"/>
          <w:szCs w:val="22"/>
        </w:rPr>
        <w:t xml:space="preserve">drogen </w:t>
      </w:r>
      <w:r w:rsidR="002477AD" w:rsidRPr="009803A2">
        <w:rPr>
          <w:sz w:val="22"/>
          <w:szCs w:val="22"/>
        </w:rPr>
        <w:t>is</w:t>
      </w:r>
      <w:r w:rsidR="005A21B9" w:rsidRPr="009803A2">
        <w:rPr>
          <w:sz w:val="22"/>
          <w:szCs w:val="22"/>
        </w:rPr>
        <w:t xml:space="preserve"> </w:t>
      </w:r>
      <w:r w:rsidRPr="009803A2">
        <w:rPr>
          <w:sz w:val="22"/>
          <w:szCs w:val="22"/>
        </w:rPr>
        <w:t xml:space="preserve">the </w:t>
      </w:r>
      <w:r w:rsidR="005A21B9" w:rsidRPr="009803A2">
        <w:rPr>
          <w:sz w:val="22"/>
          <w:szCs w:val="22"/>
        </w:rPr>
        <w:t xml:space="preserve">least </w:t>
      </w:r>
      <w:del w:id="1046" w:author="Caitlin Page Casar" w:date="2019-07-17T14:46:00Z">
        <w:r w:rsidR="005A21B9" w:rsidRPr="009803A2" w:rsidDel="000F63F5">
          <w:rPr>
            <w:sz w:val="22"/>
            <w:szCs w:val="22"/>
          </w:rPr>
          <w:delText xml:space="preserve">dense </w:delText>
        </w:r>
      </w:del>
      <w:ins w:id="1047" w:author="Caitlin Page Casar" w:date="2019-07-17T14:47:00Z">
        <w:r w:rsidR="000F63F5">
          <w:rPr>
            <w:sz w:val="22"/>
            <w:szCs w:val="22"/>
          </w:rPr>
          <w:t>exergonic reactant</w:t>
        </w:r>
      </w:ins>
      <w:del w:id="1048" w:author="Caitlin Page Casar" w:date="2019-07-17T14:47:00Z">
        <w:r w:rsidRPr="009803A2" w:rsidDel="000F63F5">
          <w:rPr>
            <w:sz w:val="22"/>
            <w:szCs w:val="22"/>
          </w:rPr>
          <w:delText xml:space="preserve">reactant </w:delText>
        </w:r>
        <w:r w:rsidR="005A21B9" w:rsidRPr="009803A2" w:rsidDel="000F63F5">
          <w:rPr>
            <w:sz w:val="22"/>
            <w:szCs w:val="22"/>
          </w:rPr>
          <w:delText>of the exergonic reactions</w:delText>
        </w:r>
      </w:del>
      <w:r w:rsidR="005A21B9" w:rsidRPr="009803A2">
        <w:rPr>
          <w:sz w:val="22"/>
          <w:szCs w:val="22"/>
        </w:rPr>
        <w:t>.</w:t>
      </w:r>
    </w:p>
    <w:p w14:paraId="081C10BA" w14:textId="77777777" w:rsidR="004F333A" w:rsidRPr="009803A2" w:rsidRDefault="004F333A" w:rsidP="00F525A7">
      <w:pPr>
        <w:pStyle w:val="NormalWeb"/>
        <w:spacing w:before="120" w:beforeAutospacing="0" w:after="0" w:afterAutospacing="0" w:line="276" w:lineRule="auto"/>
        <w:jc w:val="both"/>
        <w:rPr>
          <w:rFonts w:ascii="TimesNewRomanPSMT" w:hAnsi="TimesNewRomanPSMT"/>
          <w:sz w:val="22"/>
          <w:szCs w:val="22"/>
        </w:rPr>
      </w:pPr>
    </w:p>
    <w:p w14:paraId="70342770" w14:textId="5839D4C2" w:rsidR="001904D5" w:rsidRDefault="00382EA3" w:rsidP="00D67D59">
      <w:pPr>
        <w:jc w:val="center"/>
        <w:rPr>
          <w:rFonts w:ascii="Calibri" w:hAnsi="Calibri" w:cs="Calibri"/>
          <w:b/>
        </w:rPr>
      </w:pPr>
      <w:ins w:id="1049" w:author="Caitlin Page Casar" w:date="2019-06-29T13:10:00Z">
        <w:r>
          <w:rPr>
            <w:rFonts w:ascii="Calibri" w:hAnsi="Calibri" w:cs="Calibri"/>
            <w:b/>
            <w:noProof/>
          </w:rPr>
          <w:drawing>
            <wp:inline distT="0" distB="0" distL="0" distR="0" wp14:anchorId="3DA3FABB" wp14:editId="4CD1081E">
              <wp:extent cx="5943600" cy="3346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ltaG_fig.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ins>
      <w:commentRangeStart w:id="1050"/>
      <w:del w:id="1051" w:author="Caitlin Page Casar" w:date="2019-06-29T13:06:00Z">
        <w:r w:rsidR="004F333A" w:rsidDel="00382EA3">
          <w:rPr>
            <w:rFonts w:ascii="Calibri" w:hAnsi="Calibri" w:cs="Calibri"/>
            <w:b/>
            <w:noProof/>
          </w:rPr>
          <w:drawing>
            <wp:inline distT="0" distB="0" distL="0" distR="0" wp14:anchorId="7A7980D7" wp14:editId="1C47C7CB">
              <wp:extent cx="5029200"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ergy_plot_aqueousGas_withCO.pdf"/>
                      <pic:cNvPicPr/>
                    </pic:nvPicPr>
                    <pic:blipFill>
                      <a:blip r:embed="rId14">
                        <a:extLst>
                          <a:ext uri="{28A0092B-C50C-407E-A947-70E740481C1C}">
                            <a14:useLocalDpi xmlns:a14="http://schemas.microsoft.com/office/drawing/2010/main" val="0"/>
                          </a:ext>
                        </a:extLst>
                      </a:blip>
                      <a:stretch>
                        <a:fillRect/>
                      </a:stretch>
                    </pic:blipFill>
                    <pic:spPr>
                      <a:xfrm>
                        <a:off x="0" y="0"/>
                        <a:ext cx="5029200" cy="3886200"/>
                      </a:xfrm>
                      <a:prstGeom prst="rect">
                        <a:avLst/>
                      </a:prstGeom>
                    </pic:spPr>
                  </pic:pic>
                </a:graphicData>
              </a:graphic>
            </wp:inline>
          </w:drawing>
        </w:r>
      </w:del>
      <w:commentRangeEnd w:id="1050"/>
      <w:r w:rsidR="001329ED">
        <w:rPr>
          <w:rStyle w:val="CommentReference"/>
        </w:rPr>
        <w:commentReference w:id="1050"/>
      </w:r>
    </w:p>
    <w:p w14:paraId="1BD9E5BB" w14:textId="29DAE9B7" w:rsidR="001904D5" w:rsidRDefault="001904D5" w:rsidP="001904D5">
      <w:pPr>
        <w:pStyle w:val="NormalWeb"/>
        <w:spacing w:before="120" w:beforeAutospacing="0" w:after="0" w:afterAutospacing="0"/>
        <w:jc w:val="both"/>
        <w:rPr>
          <w:rFonts w:ascii="TimesNewRomanPSMT" w:hAnsi="TimesNewRomanPSMT"/>
        </w:rPr>
      </w:pPr>
      <w:r w:rsidRPr="008B298C">
        <w:rPr>
          <w:rFonts w:ascii="TimesNewRomanPSMT" w:hAnsi="TimesNewRomanPSMT"/>
          <w:b/>
          <w:color w:val="7F7F7F" w:themeColor="text1" w:themeTint="80"/>
          <w:sz w:val="18"/>
          <w:szCs w:val="18"/>
        </w:rPr>
        <w:t xml:space="preserve">Figure </w:t>
      </w:r>
      <w:del w:id="1052" w:author="Caitlin Page Casar" w:date="2019-06-03T14:30:00Z">
        <w:r w:rsidDel="00CB5229">
          <w:rPr>
            <w:rFonts w:ascii="TimesNewRomanPSMT" w:hAnsi="TimesNewRomanPSMT"/>
            <w:b/>
            <w:color w:val="7F7F7F" w:themeColor="text1" w:themeTint="80"/>
            <w:sz w:val="18"/>
            <w:szCs w:val="18"/>
          </w:rPr>
          <w:delText>x</w:delText>
        </w:r>
      </w:del>
      <w:ins w:id="1053" w:author="Caitlin Page Casar" w:date="2019-06-03T14:30:00Z">
        <w:r w:rsidR="00CB5229">
          <w:rPr>
            <w:rFonts w:ascii="TimesNewRomanPSMT" w:hAnsi="TimesNewRomanPSMT"/>
            <w:b/>
            <w:color w:val="7F7F7F" w:themeColor="text1" w:themeTint="80"/>
            <w:sz w:val="18"/>
            <w:szCs w:val="18"/>
          </w:rPr>
          <w:t>3</w:t>
        </w:r>
      </w:ins>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Free energy (left) and energy density (right) of reactions with minerals and dissolved electron donors and acceptors based on </w:t>
      </w:r>
      <w:r w:rsidRPr="008B298C">
        <w:rPr>
          <w:rFonts w:ascii="TimesNewRomanPSMT" w:hAnsi="TimesNewRomanPSMT"/>
          <w:i/>
          <w:color w:val="7F7F7F" w:themeColor="text1" w:themeTint="80"/>
          <w:sz w:val="18"/>
          <w:szCs w:val="18"/>
        </w:rPr>
        <w:t>in situ</w:t>
      </w:r>
      <w:r w:rsidRPr="008B298C">
        <w:rPr>
          <w:rFonts w:ascii="TimesNewRomanPSMT" w:hAnsi="TimesNewRomanPSMT"/>
          <w:color w:val="7F7F7F" w:themeColor="text1" w:themeTint="80"/>
          <w:sz w:val="18"/>
          <w:szCs w:val="18"/>
        </w:rPr>
        <w:t xml:space="preserve"> geochemistry.</w:t>
      </w:r>
    </w:p>
    <w:p w14:paraId="1D6C33CC" w14:textId="77777777" w:rsidR="00F525A7" w:rsidRPr="00F525A7" w:rsidRDefault="00F525A7" w:rsidP="00F525A7">
      <w:pPr>
        <w:pStyle w:val="NormalWeb"/>
        <w:spacing w:before="120" w:beforeAutospacing="0" w:after="0" w:afterAutospacing="0" w:line="276" w:lineRule="auto"/>
        <w:jc w:val="both"/>
        <w:rPr>
          <w:rFonts w:ascii="TimesNewRomanPSMT" w:hAnsi="TimesNewRomanPSMT"/>
          <w:sz w:val="22"/>
          <w:szCs w:val="22"/>
        </w:rPr>
      </w:pPr>
    </w:p>
    <w:p w14:paraId="4A0532AC" w14:textId="6748E646" w:rsidR="005A21B9" w:rsidRPr="005A21B9" w:rsidRDefault="003457D9" w:rsidP="005A21B9">
      <w:pPr>
        <w:rPr>
          <w:rFonts w:ascii="Calibri" w:hAnsi="Calibri" w:cs="Calibri"/>
          <w:b/>
        </w:rPr>
      </w:pPr>
      <w:r>
        <w:rPr>
          <w:rFonts w:ascii="Calibri" w:hAnsi="Calibri" w:cs="Calibri"/>
          <w:b/>
        </w:rPr>
        <w:t>3.</w:t>
      </w:r>
      <w:r w:rsidR="007F286F">
        <w:rPr>
          <w:rFonts w:ascii="Calibri" w:hAnsi="Calibri" w:cs="Calibri"/>
          <w:b/>
        </w:rPr>
        <w:t>2</w:t>
      </w:r>
      <w:r>
        <w:rPr>
          <w:rFonts w:ascii="Calibri" w:hAnsi="Calibri" w:cs="Calibri"/>
          <w:b/>
        </w:rPr>
        <w:t xml:space="preserve"> Microbial Communities</w:t>
      </w:r>
    </w:p>
    <w:p w14:paraId="2C145BA9" w14:textId="77777777" w:rsidR="005A21B9" w:rsidRPr="005A21B9" w:rsidRDefault="005A21B9" w:rsidP="005A21B9">
      <w:pPr>
        <w:ind w:left="360"/>
        <w:rPr>
          <w:sz w:val="20"/>
          <w:szCs w:val="20"/>
        </w:rPr>
      </w:pPr>
    </w:p>
    <w:p w14:paraId="2EB36684" w14:textId="529B7B88" w:rsidR="00325131" w:rsidRPr="00325131" w:rsidRDefault="00573E40">
      <w:pPr>
        <w:spacing w:before="120" w:line="276" w:lineRule="auto"/>
        <w:jc w:val="both"/>
        <w:rPr>
          <w:sz w:val="22"/>
          <w:szCs w:val="22"/>
        </w:rPr>
        <w:pPrChange w:id="1054" w:author="Caitlin Page Casar" w:date="2019-06-04T14:10:00Z">
          <w:pPr>
            <w:spacing w:line="276" w:lineRule="auto"/>
            <w:jc w:val="both"/>
          </w:pPr>
        </w:pPrChange>
      </w:pPr>
      <w:r w:rsidRPr="00325131">
        <w:rPr>
          <w:rFonts w:ascii="TimesNewRomanPSMT" w:hAnsi="TimesNewRomanPSMT"/>
          <w:sz w:val="22"/>
          <w:szCs w:val="22"/>
        </w:rPr>
        <w:t xml:space="preserve">DeMMO fluid and biofilm communities </w:t>
      </w:r>
      <w:r w:rsidR="005A21B9" w:rsidRPr="00325131">
        <w:rPr>
          <w:rFonts w:ascii="TimesNewRomanPSMT" w:hAnsi="TimesNewRomanPSMT"/>
          <w:sz w:val="22"/>
          <w:szCs w:val="22"/>
        </w:rPr>
        <w:t>include</w:t>
      </w:r>
      <w:r w:rsidRPr="00325131">
        <w:rPr>
          <w:rFonts w:ascii="TimesNewRomanPSMT" w:hAnsi="TimesNewRomanPSMT"/>
          <w:sz w:val="22"/>
          <w:szCs w:val="22"/>
        </w:rPr>
        <w:t xml:space="preserve"> </w:t>
      </w:r>
      <w:ins w:id="1055" w:author="Caitlin Page Casar" w:date="2019-06-03T13:50:00Z">
        <w:r w:rsidR="00534D32">
          <w:rPr>
            <w:rFonts w:ascii="TimesNewRomanPSMT" w:hAnsi="TimesNewRomanPSMT"/>
            <w:sz w:val="22"/>
            <w:szCs w:val="22"/>
          </w:rPr>
          <w:t>7,015</w:t>
        </w:r>
      </w:ins>
      <w:del w:id="1056" w:author="Caitlin Page Casar" w:date="2019-06-03T13:50:00Z">
        <w:r w:rsidR="003457D9" w:rsidRPr="00325131" w:rsidDel="00534D32">
          <w:rPr>
            <w:rFonts w:ascii="TimesNewRomanPSMT" w:hAnsi="TimesNewRomanPSMT"/>
            <w:sz w:val="22"/>
            <w:szCs w:val="22"/>
          </w:rPr>
          <w:delText>9,307</w:delText>
        </w:r>
      </w:del>
      <w:r w:rsidR="003457D9" w:rsidRPr="00325131">
        <w:rPr>
          <w:rFonts w:ascii="TimesNewRomanPSMT" w:hAnsi="TimesNewRomanPSMT"/>
          <w:sz w:val="22"/>
          <w:szCs w:val="22"/>
        </w:rPr>
        <w:t xml:space="preserve"> OTU’s</w:t>
      </w:r>
      <w:r w:rsidR="00631582" w:rsidRPr="00325131">
        <w:rPr>
          <w:rFonts w:ascii="TimesNewRomanPSMT" w:hAnsi="TimesNewRomanPSMT"/>
          <w:sz w:val="22"/>
          <w:szCs w:val="22"/>
        </w:rPr>
        <w:t xml:space="preserve"> </w:t>
      </w:r>
      <w:r w:rsidR="003457D9" w:rsidRPr="00325131">
        <w:rPr>
          <w:rFonts w:ascii="TimesNewRomanPSMT" w:hAnsi="TimesNewRomanPSMT"/>
          <w:sz w:val="22"/>
          <w:szCs w:val="22"/>
        </w:rPr>
        <w:t>(</w:t>
      </w:r>
      <w:r w:rsidR="0003644B" w:rsidRPr="00325131">
        <w:rPr>
          <w:rFonts w:ascii="TimesNewRomanPSMT" w:hAnsi="TimesNewRomanPSMT"/>
          <w:sz w:val="22"/>
          <w:szCs w:val="22"/>
        </w:rPr>
        <w:t>8</w:t>
      </w:r>
      <w:ins w:id="1057" w:author="Caitlin Page Casar" w:date="2019-06-03T13:49:00Z">
        <w:r w:rsidR="00534D32">
          <w:rPr>
            <w:rFonts w:ascii="TimesNewRomanPSMT" w:hAnsi="TimesNewRomanPSMT"/>
            <w:sz w:val="22"/>
            <w:szCs w:val="22"/>
          </w:rPr>
          <w:t>45</w:t>
        </w:r>
      </w:ins>
      <w:del w:id="1058" w:author="Caitlin Page Casar" w:date="2019-06-03T13:49:00Z">
        <w:r w:rsidR="0003644B" w:rsidRPr="00325131" w:rsidDel="00534D32">
          <w:rPr>
            <w:rFonts w:ascii="TimesNewRomanPSMT" w:hAnsi="TimesNewRomanPSMT"/>
            <w:sz w:val="22"/>
            <w:szCs w:val="22"/>
          </w:rPr>
          <w:delText>17</w:delText>
        </w:r>
      </w:del>
      <w:r w:rsidR="0003644B" w:rsidRPr="00325131">
        <w:rPr>
          <w:rFonts w:ascii="TimesNewRomanPSMT" w:hAnsi="TimesNewRomanPSMT"/>
          <w:sz w:val="22"/>
          <w:szCs w:val="22"/>
        </w:rPr>
        <w:t xml:space="preserve"> </w:t>
      </w:r>
      <w:r w:rsidR="003457D9" w:rsidRPr="00325131">
        <w:rPr>
          <w:rFonts w:ascii="TimesNewRomanPSMT" w:hAnsi="TimesNewRomanPSMT"/>
          <w:sz w:val="22"/>
          <w:szCs w:val="22"/>
        </w:rPr>
        <w:t>families</w:t>
      </w:r>
      <w:r w:rsidRPr="00325131">
        <w:rPr>
          <w:rFonts w:ascii="TimesNewRomanPSMT" w:hAnsi="TimesNewRomanPSMT"/>
          <w:sz w:val="22"/>
          <w:szCs w:val="22"/>
        </w:rPr>
        <w:t xml:space="preserve"> </w:t>
      </w:r>
      <w:r w:rsidR="00102861" w:rsidRPr="00325131">
        <w:rPr>
          <w:rFonts w:ascii="TimesNewRomanPSMT" w:hAnsi="TimesNewRomanPSMT"/>
          <w:sz w:val="22"/>
          <w:szCs w:val="22"/>
        </w:rPr>
        <w:t xml:space="preserve">from </w:t>
      </w:r>
      <w:r w:rsidR="00102861" w:rsidRPr="00325131">
        <w:rPr>
          <w:rFonts w:ascii="TimesNewRomanPSMT" w:hAnsi="TimesNewRomanPSMT"/>
          <w:color w:val="000000" w:themeColor="text1"/>
          <w:sz w:val="22"/>
          <w:szCs w:val="22"/>
        </w:rPr>
        <w:t>6</w:t>
      </w:r>
      <w:ins w:id="1059" w:author="Caitlin Page Casar" w:date="2019-06-03T13:51:00Z">
        <w:r w:rsidR="00534D32">
          <w:rPr>
            <w:rFonts w:ascii="TimesNewRomanPSMT" w:hAnsi="TimesNewRomanPSMT"/>
            <w:color w:val="000000" w:themeColor="text1"/>
            <w:sz w:val="22"/>
            <w:szCs w:val="22"/>
          </w:rPr>
          <w:t>6</w:t>
        </w:r>
      </w:ins>
      <w:del w:id="1060" w:author="Caitlin Page Casar" w:date="2019-06-03T13:51:00Z">
        <w:r w:rsidR="0003644B" w:rsidRPr="00325131" w:rsidDel="00534D32">
          <w:rPr>
            <w:rFonts w:ascii="TimesNewRomanPSMT" w:hAnsi="TimesNewRomanPSMT"/>
            <w:color w:val="000000" w:themeColor="text1"/>
            <w:sz w:val="22"/>
            <w:szCs w:val="22"/>
          </w:rPr>
          <w:delText>8</w:delText>
        </w:r>
      </w:del>
      <w:r w:rsidR="0003644B" w:rsidRPr="00325131">
        <w:rPr>
          <w:rFonts w:ascii="TimesNewRomanPSMT" w:hAnsi="TimesNewRomanPSMT"/>
          <w:color w:val="000000" w:themeColor="text1"/>
          <w:sz w:val="22"/>
          <w:szCs w:val="22"/>
        </w:rPr>
        <w:t xml:space="preserve"> </w:t>
      </w:r>
      <w:r w:rsidRPr="00325131">
        <w:rPr>
          <w:rFonts w:ascii="TimesNewRomanPSMT" w:hAnsi="TimesNewRomanPSMT"/>
          <w:sz w:val="22"/>
          <w:szCs w:val="22"/>
        </w:rPr>
        <w:t>phyla</w:t>
      </w:r>
      <w:r w:rsidR="003457D9" w:rsidRPr="00325131">
        <w:rPr>
          <w:rFonts w:ascii="TimesNewRomanPSMT" w:hAnsi="TimesNewRomanPSMT"/>
          <w:sz w:val="22"/>
          <w:szCs w:val="22"/>
        </w:rPr>
        <w:t>) after quality filtering</w:t>
      </w:r>
      <w:r w:rsidR="005A21B9" w:rsidRPr="00325131">
        <w:rPr>
          <w:rFonts w:ascii="TimesNewRomanPSMT" w:hAnsi="TimesNewRomanPSMT"/>
          <w:sz w:val="22"/>
          <w:szCs w:val="22"/>
        </w:rPr>
        <w:t xml:space="preserve"> and read depth normalization</w:t>
      </w:r>
      <w:r w:rsidR="003457D9" w:rsidRPr="00325131">
        <w:rPr>
          <w:rFonts w:ascii="TimesNewRomanPSMT" w:hAnsi="TimesNewRomanPSMT"/>
          <w:sz w:val="22"/>
          <w:szCs w:val="22"/>
        </w:rPr>
        <w:t xml:space="preserve">. </w:t>
      </w:r>
      <w:del w:id="1061" w:author="Caitlin Page Casar" w:date="2019-06-03T13:52:00Z">
        <w:r w:rsidR="00325131" w:rsidRPr="00325131" w:rsidDel="00AA48A7">
          <w:rPr>
            <w:sz w:val="22"/>
            <w:szCs w:val="22"/>
          </w:rPr>
          <w:delText xml:space="preserve">In terms of the number of observed OTUs at a normalized sequencing depth of 9,760 reads, </w:delText>
        </w:r>
      </w:del>
      <w:del w:id="1062" w:author="Caitlin Page Casar" w:date="2019-06-03T13:55:00Z">
        <w:r w:rsidR="00325131" w:rsidRPr="00325131" w:rsidDel="00AA48A7">
          <w:rPr>
            <w:sz w:val="22"/>
            <w:szCs w:val="22"/>
          </w:rPr>
          <w:delText>DeMMO1 fluid</w:delText>
        </w:r>
      </w:del>
      <w:del w:id="1063" w:author="Caitlin Page Casar" w:date="2019-06-03T13:52:00Z">
        <w:r w:rsidR="00325131" w:rsidRPr="00325131" w:rsidDel="00AA48A7">
          <w:rPr>
            <w:sz w:val="22"/>
            <w:szCs w:val="22"/>
          </w:rPr>
          <w:delText>s</w:delText>
        </w:r>
      </w:del>
      <w:del w:id="1064" w:author="Caitlin Page Casar" w:date="2019-06-03T13:55:00Z">
        <w:r w:rsidR="00325131" w:rsidRPr="00325131" w:rsidDel="00AA48A7">
          <w:rPr>
            <w:sz w:val="22"/>
            <w:szCs w:val="22"/>
          </w:rPr>
          <w:delText xml:space="preserve"> are the most diverse. </w:delText>
        </w:r>
      </w:del>
      <w:r w:rsidR="00325131" w:rsidRPr="00325131">
        <w:rPr>
          <w:sz w:val="22"/>
          <w:szCs w:val="22"/>
        </w:rPr>
        <w:t xml:space="preserve">On average, </w:t>
      </w:r>
      <w:ins w:id="1065" w:author="Caitlin Page Casar" w:date="2019-06-03T14:28:00Z">
        <w:r w:rsidR="00CB5229">
          <w:rPr>
            <w:sz w:val="22"/>
            <w:szCs w:val="22"/>
          </w:rPr>
          <w:t xml:space="preserve">all communities are highly uneven, </w:t>
        </w:r>
      </w:ins>
      <w:r w:rsidR="00325131" w:rsidRPr="00325131">
        <w:rPr>
          <w:sz w:val="22"/>
          <w:szCs w:val="22"/>
        </w:rPr>
        <w:t>fluid communities are more diverse</w:t>
      </w:r>
      <w:ins w:id="1066" w:author="Caitlin Page Casar" w:date="2019-06-03T13:54:00Z">
        <w:r w:rsidR="00AA48A7">
          <w:rPr>
            <w:sz w:val="22"/>
            <w:szCs w:val="22"/>
          </w:rPr>
          <w:t xml:space="preserve"> and OTU-rich</w:t>
        </w:r>
      </w:ins>
      <w:r w:rsidR="00325131" w:rsidRPr="00325131">
        <w:rPr>
          <w:sz w:val="22"/>
          <w:szCs w:val="22"/>
        </w:rPr>
        <w:t xml:space="preserve"> than their biofilm community counterparts, and mineral-hosted biofilm communities are more diverse than biofilm communities on inert controls</w:t>
      </w:r>
      <w:r w:rsidR="00325131">
        <w:rPr>
          <w:sz w:val="22"/>
          <w:szCs w:val="22"/>
        </w:rPr>
        <w:t xml:space="preserve"> (</w:t>
      </w:r>
      <w:r w:rsidR="00325131" w:rsidRPr="00325131">
        <w:rPr>
          <w:color w:val="FF0000"/>
          <w:sz w:val="22"/>
          <w:szCs w:val="22"/>
        </w:rPr>
        <w:t xml:space="preserve">Figure </w:t>
      </w:r>
      <w:del w:id="1067" w:author="Caitlin Page Casar" w:date="2019-06-03T14:31:00Z">
        <w:r w:rsidR="00325131" w:rsidRPr="00325131" w:rsidDel="00CB5229">
          <w:rPr>
            <w:color w:val="FF0000"/>
            <w:sz w:val="22"/>
            <w:szCs w:val="22"/>
          </w:rPr>
          <w:delText>X</w:delText>
        </w:r>
      </w:del>
      <w:ins w:id="1068" w:author="Caitlin Page Casar" w:date="2019-06-03T14:31:00Z">
        <w:r w:rsidR="00CB5229">
          <w:rPr>
            <w:color w:val="FF0000"/>
            <w:sz w:val="22"/>
            <w:szCs w:val="22"/>
          </w:rPr>
          <w:t>4</w:t>
        </w:r>
      </w:ins>
      <w:r w:rsidR="00325131">
        <w:rPr>
          <w:sz w:val="22"/>
          <w:szCs w:val="22"/>
        </w:rPr>
        <w:t>)</w:t>
      </w:r>
      <w:r w:rsidR="00325131" w:rsidRPr="00325131">
        <w:rPr>
          <w:sz w:val="22"/>
          <w:szCs w:val="22"/>
        </w:rPr>
        <w:t>.</w:t>
      </w:r>
    </w:p>
    <w:p w14:paraId="335CAEB9" w14:textId="160A92EE" w:rsidR="001A4109" w:rsidRDefault="001A4109" w:rsidP="00F770A6">
      <w:pPr>
        <w:spacing w:before="120" w:line="276" w:lineRule="auto"/>
        <w:jc w:val="both"/>
        <w:rPr>
          <w:rFonts w:ascii="TimesNewRomanPSMT" w:hAnsi="TimesNewRomanPSMT"/>
          <w:sz w:val="22"/>
          <w:szCs w:val="22"/>
        </w:rPr>
      </w:pPr>
    </w:p>
    <w:p w14:paraId="71DF937A" w14:textId="51AA7EF3" w:rsidR="005A21B9" w:rsidRDefault="00702CBA" w:rsidP="00A554E9">
      <w:pPr>
        <w:spacing w:before="120" w:line="276" w:lineRule="auto"/>
        <w:jc w:val="center"/>
        <w:rPr>
          <w:rFonts w:ascii="TimesNewRomanPSMT" w:hAnsi="TimesNewRomanPSMT"/>
          <w:sz w:val="22"/>
          <w:szCs w:val="22"/>
        </w:rPr>
      </w:pPr>
      <w:ins w:id="1069" w:author="Caitlin Page Casar" w:date="2019-08-02T15:40:00Z">
        <w:r>
          <w:rPr>
            <w:rFonts w:ascii="TimesNewRomanPSMT" w:hAnsi="TimesNewRomanPSMT"/>
            <w:noProof/>
            <w:sz w:val="22"/>
            <w:szCs w:val="22"/>
          </w:rPr>
          <w:lastRenderedPageBreak/>
          <w:drawing>
            <wp:inline distT="0" distB="0" distL="0" distR="0" wp14:anchorId="14D52312" wp14:editId="4D124FE5">
              <wp:extent cx="5943600" cy="3422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ich_vs_div-01.png"/>
                      <pic:cNvPicPr/>
                    </pic:nvPicPr>
                    <pic:blipFill rotWithShape="1">
                      <a:blip r:embed="rId15">
                        <a:extLst>
                          <a:ext uri="{28A0092B-C50C-407E-A947-70E740481C1C}">
                            <a14:useLocalDpi xmlns:a14="http://schemas.microsoft.com/office/drawing/2010/main" val="0"/>
                          </a:ext>
                        </a:extLst>
                      </a:blip>
                      <a:srcRect t="1643"/>
                      <a:stretch/>
                    </pic:blipFill>
                    <pic:spPr bwMode="auto">
                      <a:xfrm>
                        <a:off x="0" y="0"/>
                        <a:ext cx="5943600" cy="3422650"/>
                      </a:xfrm>
                      <a:prstGeom prst="rect">
                        <a:avLst/>
                      </a:prstGeom>
                      <a:ln>
                        <a:noFill/>
                      </a:ln>
                      <a:extLst>
                        <a:ext uri="{53640926-AAD7-44D8-BBD7-CCE9431645EC}">
                          <a14:shadowObscured xmlns:a14="http://schemas.microsoft.com/office/drawing/2010/main"/>
                        </a:ext>
                      </a:extLst>
                    </pic:spPr>
                  </pic:pic>
                </a:graphicData>
              </a:graphic>
            </wp:inline>
          </w:drawing>
        </w:r>
      </w:ins>
      <w:del w:id="1070" w:author="Caitlin Page Casar" w:date="2019-05-24T21:39:00Z">
        <w:r w:rsidR="009803A2" w:rsidDel="0060697A">
          <w:rPr>
            <w:rFonts w:ascii="TimesNewRomanPSMT" w:hAnsi="TimesNewRomanPSMT"/>
            <w:noProof/>
            <w:sz w:val="22"/>
            <w:szCs w:val="22"/>
          </w:rPr>
          <w:drawing>
            <wp:inline distT="0" distB="0" distL="0" distR="0" wp14:anchorId="58B7FFA7" wp14:editId="571D8848">
              <wp:extent cx="3842085" cy="17732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v_with_mean.pdf"/>
                      <pic:cNvPicPr/>
                    </pic:nvPicPr>
                    <pic:blipFill>
                      <a:blip r:embed="rId16">
                        <a:extLst>
                          <a:ext uri="{28A0092B-C50C-407E-A947-70E740481C1C}">
                            <a14:useLocalDpi xmlns:a14="http://schemas.microsoft.com/office/drawing/2010/main" val="0"/>
                          </a:ext>
                        </a:extLst>
                      </a:blip>
                      <a:stretch>
                        <a:fillRect/>
                      </a:stretch>
                    </pic:blipFill>
                    <pic:spPr>
                      <a:xfrm>
                        <a:off x="0" y="0"/>
                        <a:ext cx="3864324" cy="1783534"/>
                      </a:xfrm>
                      <a:prstGeom prst="rect">
                        <a:avLst/>
                      </a:prstGeom>
                    </pic:spPr>
                  </pic:pic>
                </a:graphicData>
              </a:graphic>
            </wp:inline>
          </w:drawing>
        </w:r>
      </w:del>
      <w:commentRangeStart w:id="1071"/>
      <w:commentRangeEnd w:id="1071"/>
    </w:p>
    <w:p w14:paraId="2929B4D8" w14:textId="05DC1555" w:rsidR="005A21B9" w:rsidDel="002C4989" w:rsidRDefault="005A21B9" w:rsidP="005A21B9">
      <w:pPr>
        <w:spacing w:before="120" w:line="276" w:lineRule="auto"/>
        <w:jc w:val="both"/>
        <w:rPr>
          <w:del w:id="1072" w:author="Caitlin Page Casar" w:date="2019-06-04T17:47:00Z"/>
          <w:rFonts w:ascii="TimesNewRomanPSMT" w:hAnsi="TimesNewRomanPSMT"/>
          <w:color w:val="7F7F7F" w:themeColor="text1" w:themeTint="80"/>
          <w:sz w:val="18"/>
          <w:szCs w:val="18"/>
        </w:rPr>
      </w:pPr>
      <w:r w:rsidRPr="008B298C">
        <w:rPr>
          <w:rFonts w:ascii="TimesNewRomanPSMT" w:hAnsi="TimesNewRomanPSMT"/>
          <w:b/>
          <w:color w:val="7F7F7F" w:themeColor="text1" w:themeTint="80"/>
          <w:sz w:val="18"/>
          <w:szCs w:val="18"/>
        </w:rPr>
        <w:t xml:space="preserve">Figure </w:t>
      </w:r>
      <w:del w:id="1073" w:author="Caitlin Page Casar" w:date="2019-06-03T14:31:00Z">
        <w:r w:rsidDel="00CB5229">
          <w:rPr>
            <w:rFonts w:ascii="TimesNewRomanPSMT" w:hAnsi="TimesNewRomanPSMT"/>
            <w:b/>
            <w:color w:val="7F7F7F" w:themeColor="text1" w:themeTint="80"/>
            <w:sz w:val="18"/>
            <w:szCs w:val="18"/>
          </w:rPr>
          <w:delText>x</w:delText>
        </w:r>
      </w:del>
      <w:ins w:id="1074" w:author="Caitlin Page Casar" w:date="2019-06-03T14:31:00Z">
        <w:r w:rsidR="00CB5229">
          <w:rPr>
            <w:rFonts w:ascii="TimesNewRomanPSMT" w:hAnsi="TimesNewRomanPSMT"/>
            <w:b/>
            <w:color w:val="7F7F7F" w:themeColor="text1" w:themeTint="80"/>
            <w:sz w:val="18"/>
            <w:szCs w:val="18"/>
          </w:rPr>
          <w:t>4</w:t>
        </w:r>
      </w:ins>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del w:id="1075" w:author="Caitlin Page Casar" w:date="2019-05-24T20:40:00Z">
        <w:r w:rsidDel="00AB48E2">
          <w:rPr>
            <w:rFonts w:ascii="TimesNewRomanPSMT" w:hAnsi="TimesNewRomanPSMT"/>
            <w:color w:val="7F7F7F" w:themeColor="text1" w:themeTint="80"/>
            <w:sz w:val="18"/>
            <w:szCs w:val="18"/>
          </w:rPr>
          <w:delText>Alpha diversity</w:delText>
        </w:r>
      </w:del>
      <w:ins w:id="1076" w:author="Caitlin Page Casar" w:date="2019-05-24T21:39:00Z">
        <w:r w:rsidR="0060697A">
          <w:rPr>
            <w:rFonts w:ascii="TimesNewRomanPSMT" w:hAnsi="TimesNewRomanPSMT"/>
            <w:color w:val="7F7F7F" w:themeColor="text1" w:themeTint="80"/>
            <w:sz w:val="18"/>
            <w:szCs w:val="18"/>
          </w:rPr>
          <w:t>Alpha diversity</w:t>
        </w:r>
      </w:ins>
      <w:r>
        <w:rPr>
          <w:rFonts w:ascii="TimesNewRomanPSMT" w:hAnsi="TimesNewRomanPSMT"/>
          <w:color w:val="7F7F7F" w:themeColor="text1" w:themeTint="80"/>
          <w:sz w:val="18"/>
          <w:szCs w:val="18"/>
        </w:rPr>
        <w:t xml:space="preserve"> of DeMMO </w:t>
      </w:r>
      <w:ins w:id="1077" w:author="Caitlin Page Casar" w:date="2019-06-04T17:47:00Z">
        <w:r w:rsidR="002C4989">
          <w:rPr>
            <w:rFonts w:ascii="TimesNewRomanPSMT" w:hAnsi="TimesNewRomanPSMT"/>
            <w:color w:val="7F7F7F" w:themeColor="text1" w:themeTint="80"/>
            <w:sz w:val="18"/>
            <w:szCs w:val="18"/>
          </w:rPr>
          <w:t xml:space="preserve">fluid and biofilm </w:t>
        </w:r>
      </w:ins>
      <w:r>
        <w:rPr>
          <w:rFonts w:ascii="TimesNewRomanPSMT" w:hAnsi="TimesNewRomanPSMT"/>
          <w:color w:val="7F7F7F" w:themeColor="text1" w:themeTint="80"/>
          <w:sz w:val="18"/>
          <w:szCs w:val="18"/>
        </w:rPr>
        <w:t>communities</w:t>
      </w:r>
      <w:ins w:id="1078" w:author="Caitlin Page Casar" w:date="2019-06-04T17:47:00Z">
        <w:r w:rsidR="002C4989">
          <w:rPr>
            <w:rFonts w:ascii="TimesNewRomanPSMT" w:hAnsi="TimesNewRomanPSMT"/>
            <w:color w:val="7F7F7F" w:themeColor="text1" w:themeTint="80"/>
            <w:sz w:val="18"/>
            <w:szCs w:val="18"/>
          </w:rPr>
          <w:t>.</w:t>
        </w:r>
      </w:ins>
      <w:del w:id="1079" w:author="Caitlin Page Casar" w:date="2019-06-04T17:47:00Z">
        <w:r w:rsidDel="002C4989">
          <w:rPr>
            <w:rFonts w:ascii="TimesNewRomanPSMT" w:hAnsi="TimesNewRomanPSMT"/>
            <w:color w:val="7F7F7F" w:themeColor="text1" w:themeTint="80"/>
            <w:sz w:val="18"/>
            <w:szCs w:val="18"/>
          </w:rPr>
          <w:delText xml:space="preserve">. </w:delText>
        </w:r>
      </w:del>
      <w:del w:id="1080" w:author="Caitlin Page Casar" w:date="2019-06-04T17:46:00Z">
        <w:r w:rsidDel="002C4989">
          <w:rPr>
            <w:rFonts w:ascii="TimesNewRomanPSMT" w:hAnsi="TimesNewRomanPSMT"/>
            <w:color w:val="7F7F7F" w:themeColor="text1" w:themeTint="80"/>
            <w:sz w:val="18"/>
            <w:szCs w:val="18"/>
          </w:rPr>
          <w:delText xml:space="preserve">OTU abundance at a rarefaction sequence depth of </w:delText>
        </w:r>
      </w:del>
      <w:del w:id="1081" w:author="Caitlin Page Casar" w:date="2019-05-24T21:40:00Z">
        <w:r w:rsidDel="0060697A">
          <w:rPr>
            <w:rFonts w:ascii="TimesNewRomanPSMT" w:hAnsi="TimesNewRomanPSMT"/>
            <w:color w:val="7F7F7F" w:themeColor="text1" w:themeTint="80"/>
            <w:sz w:val="18"/>
            <w:szCs w:val="18"/>
          </w:rPr>
          <w:delText>9,760</w:delText>
        </w:r>
      </w:del>
      <w:del w:id="1082" w:author="Caitlin Page Casar" w:date="2019-06-04T17:46:00Z">
        <w:r w:rsidDel="002C4989">
          <w:rPr>
            <w:rFonts w:ascii="TimesNewRomanPSMT" w:hAnsi="TimesNewRomanPSMT"/>
            <w:color w:val="7F7F7F" w:themeColor="text1" w:themeTint="80"/>
            <w:sz w:val="18"/>
            <w:szCs w:val="18"/>
          </w:rPr>
          <w:delText xml:space="preserve"> reads.</w:delText>
        </w:r>
        <w:r w:rsidR="00A554E9" w:rsidDel="002C4989">
          <w:rPr>
            <w:rFonts w:ascii="TimesNewRomanPSMT" w:hAnsi="TimesNewRomanPSMT"/>
            <w:color w:val="7F7F7F" w:themeColor="text1" w:themeTint="80"/>
            <w:sz w:val="18"/>
            <w:szCs w:val="18"/>
          </w:rPr>
          <w:delText xml:space="preserve"> Teal, blue, and pink represent DeMMO 1, 3, and 6 communities, respectively.</w:delText>
        </w:r>
        <w:r w:rsidR="00325131" w:rsidDel="002C4989">
          <w:rPr>
            <w:rFonts w:ascii="TimesNewRomanPSMT" w:hAnsi="TimesNewRomanPSMT"/>
            <w:color w:val="7F7F7F" w:themeColor="text1" w:themeTint="80"/>
            <w:sz w:val="18"/>
            <w:szCs w:val="18"/>
          </w:rPr>
          <w:delText xml:space="preserve"> White points represent mean values within a community.</w:delText>
        </w:r>
      </w:del>
    </w:p>
    <w:p w14:paraId="108FA5FD" w14:textId="77777777" w:rsidR="005A21B9" w:rsidRDefault="005A21B9" w:rsidP="00F770A6">
      <w:pPr>
        <w:spacing w:before="120" w:line="276" w:lineRule="auto"/>
        <w:jc w:val="both"/>
        <w:rPr>
          <w:rFonts w:ascii="TimesNewRomanPSMT" w:hAnsi="TimesNewRomanPSMT"/>
          <w:sz w:val="22"/>
          <w:szCs w:val="22"/>
        </w:rPr>
      </w:pPr>
    </w:p>
    <w:p w14:paraId="52439844" w14:textId="77777777" w:rsidR="002C4989" w:rsidRDefault="002C4989" w:rsidP="00760E51">
      <w:pPr>
        <w:spacing w:before="120" w:line="276" w:lineRule="auto"/>
        <w:jc w:val="both"/>
        <w:rPr>
          <w:ins w:id="1083" w:author="Caitlin Page Casar" w:date="2019-06-04T17:47:00Z"/>
          <w:rFonts w:ascii="TimesNewRomanPSMT" w:hAnsi="TimesNewRomanPSMT"/>
          <w:sz w:val="22"/>
          <w:szCs w:val="22"/>
        </w:rPr>
      </w:pPr>
    </w:p>
    <w:p w14:paraId="4961299F" w14:textId="3B372CC9" w:rsidR="00CB0C22" w:rsidRDefault="007F286F" w:rsidP="00760E51">
      <w:pPr>
        <w:spacing w:before="120" w:line="276" w:lineRule="auto"/>
        <w:jc w:val="both"/>
        <w:rPr>
          <w:rFonts w:ascii="TimesNewRomanPSMT" w:hAnsi="TimesNewRomanPSMT"/>
          <w:sz w:val="22"/>
          <w:szCs w:val="22"/>
        </w:rPr>
      </w:pPr>
      <w:del w:id="1084" w:author="Caitlin Page Casar" w:date="2019-07-17T15:19:00Z">
        <w:r w:rsidRPr="00FF273C" w:rsidDel="000130C8">
          <w:rPr>
            <w:rFonts w:ascii="TimesNewRomanPSMT" w:hAnsi="TimesNewRomanPSMT"/>
            <w:sz w:val="22"/>
            <w:szCs w:val="22"/>
          </w:rPr>
          <w:delText xml:space="preserve">Microbial communities </w:delText>
        </w:r>
      </w:del>
      <w:ins w:id="1085" w:author="Maggie Osburn" w:date="2019-07-17T10:41:00Z">
        <w:del w:id="1086" w:author="Caitlin Page Casar" w:date="2019-07-17T15:19:00Z">
          <w:r w:rsidR="00C64E6E" w:rsidDel="000130C8">
            <w:rPr>
              <w:rFonts w:ascii="TimesNewRomanPSMT" w:hAnsi="TimesNewRomanPSMT"/>
              <w:sz w:val="22"/>
              <w:szCs w:val="22"/>
            </w:rPr>
            <w:delText>from</w:delText>
          </w:r>
          <w:r w:rsidR="00C64E6E" w:rsidRPr="00FF273C" w:rsidDel="000130C8">
            <w:rPr>
              <w:rFonts w:ascii="TimesNewRomanPSMT" w:hAnsi="TimesNewRomanPSMT"/>
              <w:sz w:val="22"/>
              <w:szCs w:val="22"/>
            </w:rPr>
            <w:delText xml:space="preserve"> each study location</w:delText>
          </w:r>
          <w:r w:rsidR="00C64E6E" w:rsidDel="000130C8">
            <w:rPr>
              <w:rFonts w:ascii="TimesNewRomanPSMT" w:hAnsi="TimesNewRomanPSMT"/>
              <w:sz w:val="22"/>
              <w:szCs w:val="22"/>
            </w:rPr>
            <w:delText xml:space="preserve"> </w:delText>
          </w:r>
        </w:del>
      </w:ins>
      <w:del w:id="1087" w:author="Caitlin Page Casar" w:date="2019-06-03T14:33:00Z">
        <w:r w:rsidRPr="00FF273C" w:rsidDel="002B008D">
          <w:rPr>
            <w:rFonts w:ascii="TimesNewRomanPSMT" w:hAnsi="TimesNewRomanPSMT"/>
            <w:sz w:val="22"/>
            <w:szCs w:val="22"/>
          </w:rPr>
          <w:delText>are distinct clades</w:delText>
        </w:r>
      </w:del>
      <w:del w:id="1088" w:author="Caitlin Page Casar" w:date="2019-07-17T15:19:00Z">
        <w:r w:rsidRPr="00FF273C" w:rsidDel="000130C8">
          <w:rPr>
            <w:rFonts w:ascii="TimesNewRomanPSMT" w:hAnsi="TimesNewRomanPSMT"/>
            <w:sz w:val="22"/>
            <w:szCs w:val="22"/>
          </w:rPr>
          <w:delText xml:space="preserve"> at each study location, where </w:delText>
        </w:r>
      </w:del>
      <w:r w:rsidRPr="00FF273C">
        <w:rPr>
          <w:rFonts w:ascii="TimesNewRomanPSMT" w:hAnsi="TimesNewRomanPSMT"/>
          <w:sz w:val="22"/>
          <w:szCs w:val="22"/>
        </w:rPr>
        <w:t xml:space="preserve">DeMMO1 communities are dominated by members of </w:t>
      </w:r>
      <w:proofErr w:type="spellStart"/>
      <w:r w:rsidRPr="00FF273C">
        <w:rPr>
          <w:rFonts w:ascii="TimesNewRomanPSMT" w:hAnsi="TimesNewRomanPSMT"/>
          <w:i/>
          <w:sz w:val="22"/>
          <w:szCs w:val="22"/>
        </w:rPr>
        <w:t>Nitrospirae</w:t>
      </w:r>
      <w:proofErr w:type="spellEnd"/>
      <w:r w:rsidRPr="00FF273C">
        <w:rPr>
          <w:rFonts w:ascii="TimesNewRomanPSMT" w:hAnsi="TimesNewRomanPSMT"/>
          <w:i/>
          <w:sz w:val="22"/>
          <w:szCs w:val="22"/>
        </w:rPr>
        <w:t xml:space="preserve">, </w:t>
      </w:r>
      <w:proofErr w:type="spellStart"/>
      <w:r w:rsidRPr="00FF273C">
        <w:rPr>
          <w:rFonts w:ascii="TimesNewRomanPSMT" w:hAnsi="TimesNewRomanPSMT"/>
          <w:i/>
          <w:sz w:val="22"/>
          <w:szCs w:val="22"/>
        </w:rPr>
        <w:t>Omnitrophica</w:t>
      </w:r>
      <w:proofErr w:type="spellEnd"/>
      <w:r w:rsidRPr="00FF273C">
        <w:rPr>
          <w:rFonts w:ascii="TimesNewRomanPSMT" w:hAnsi="TimesNewRomanPSMT"/>
          <w:i/>
          <w:sz w:val="22"/>
          <w:szCs w:val="22"/>
        </w:rPr>
        <w:t>, Betaproteobacteria,</w:t>
      </w:r>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Chloroflexi</w:t>
      </w:r>
      <w:proofErr w:type="spellEnd"/>
      <w:r w:rsidRPr="00FF273C">
        <w:rPr>
          <w:rFonts w:ascii="TimesNewRomanPSMT" w:hAnsi="TimesNewRomanPSMT"/>
          <w:sz w:val="22"/>
          <w:szCs w:val="22"/>
        </w:rPr>
        <w:t xml:space="preserve">, DeMMO3 by </w:t>
      </w:r>
      <w:r w:rsidRPr="00FF273C">
        <w:rPr>
          <w:rFonts w:ascii="TimesNewRomanPSMT" w:hAnsi="TimesNewRomanPSMT"/>
          <w:i/>
          <w:sz w:val="22"/>
          <w:szCs w:val="22"/>
        </w:rPr>
        <w:t>Beta-, Delta-</w:t>
      </w:r>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Alphaproteobacteria</w:t>
      </w:r>
      <w:proofErr w:type="spellEnd"/>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Chloroflexi</w:t>
      </w:r>
      <w:proofErr w:type="spellEnd"/>
      <w:r w:rsidRPr="00FF273C">
        <w:rPr>
          <w:rFonts w:ascii="TimesNewRomanPSMT" w:hAnsi="TimesNewRomanPSMT"/>
          <w:sz w:val="22"/>
          <w:szCs w:val="22"/>
        </w:rPr>
        <w:t xml:space="preserve">, and DeMMO6 communities by </w:t>
      </w:r>
      <w:r w:rsidRPr="00FF273C">
        <w:rPr>
          <w:rFonts w:ascii="TimesNewRomanPSMT" w:hAnsi="TimesNewRomanPSMT"/>
          <w:i/>
          <w:sz w:val="22"/>
          <w:szCs w:val="22"/>
        </w:rPr>
        <w:t xml:space="preserve">Deltaproteobacteria, </w:t>
      </w:r>
      <w:proofErr w:type="spellStart"/>
      <w:r w:rsidRPr="00FF273C">
        <w:rPr>
          <w:rFonts w:ascii="TimesNewRomanPSMT" w:hAnsi="TimesNewRomanPSMT"/>
          <w:i/>
          <w:sz w:val="22"/>
          <w:szCs w:val="22"/>
        </w:rPr>
        <w:t>Chloroflexi</w:t>
      </w:r>
      <w:proofErr w:type="spellEnd"/>
      <w:r w:rsidRPr="00FF273C">
        <w:rPr>
          <w:rFonts w:ascii="TimesNewRomanPSMT" w:hAnsi="TimesNewRomanPSMT"/>
          <w:i/>
          <w:sz w:val="22"/>
          <w:szCs w:val="22"/>
        </w:rPr>
        <w:t xml:space="preserve">, </w:t>
      </w:r>
      <w:proofErr w:type="spellStart"/>
      <w:r w:rsidRPr="00FF273C">
        <w:rPr>
          <w:rFonts w:ascii="TimesNewRomanPSMT" w:hAnsi="TimesNewRomanPSMT"/>
          <w:i/>
          <w:sz w:val="22"/>
          <w:szCs w:val="22"/>
        </w:rPr>
        <w:t>Acetothermia</w:t>
      </w:r>
      <w:proofErr w:type="spellEnd"/>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Latescibacteria</w:t>
      </w:r>
      <w:proofErr w:type="spellEnd"/>
      <w:r w:rsidRPr="00FF273C">
        <w:rPr>
          <w:rFonts w:ascii="TimesNewRomanPSMT" w:hAnsi="TimesNewRomanPSMT"/>
          <w:sz w:val="22"/>
          <w:szCs w:val="22"/>
        </w:rPr>
        <w:t xml:space="preserve"> </w:t>
      </w:r>
      <w:proofErr w:type="gramStart"/>
      <w:r w:rsidRPr="00FF273C">
        <w:rPr>
          <w:rFonts w:ascii="TimesNewRomanPSMT" w:hAnsi="TimesNewRomanPSMT"/>
          <w:sz w:val="22"/>
          <w:szCs w:val="22"/>
        </w:rPr>
        <w:softHyphen/>
        <w:t>(</w:t>
      </w:r>
      <w:proofErr w:type="gramEnd"/>
      <w:r w:rsidRPr="00325131">
        <w:rPr>
          <w:rFonts w:ascii="TimesNewRomanPSMT" w:hAnsi="TimesNewRomanPSMT"/>
          <w:color w:val="FF0000"/>
          <w:sz w:val="22"/>
          <w:szCs w:val="22"/>
        </w:rPr>
        <w:t xml:space="preserve">Figure </w:t>
      </w:r>
      <w:del w:id="1089" w:author="Caitlin Page Casar" w:date="2019-06-03T14:31:00Z">
        <w:r w:rsidR="001904D5" w:rsidRPr="00325131" w:rsidDel="00CB5229">
          <w:rPr>
            <w:rFonts w:ascii="TimesNewRomanPSMT" w:hAnsi="TimesNewRomanPSMT"/>
            <w:color w:val="FF0000"/>
            <w:sz w:val="22"/>
            <w:szCs w:val="22"/>
          </w:rPr>
          <w:delText>x</w:delText>
        </w:r>
      </w:del>
      <w:ins w:id="1090" w:author="Caitlin Page Casar" w:date="2019-07-17T15:32:00Z">
        <w:r w:rsidR="005941F1">
          <w:rPr>
            <w:rFonts w:ascii="TimesNewRomanPSMT" w:hAnsi="TimesNewRomanPSMT"/>
            <w:color w:val="FF0000"/>
            <w:sz w:val="22"/>
            <w:szCs w:val="22"/>
          </w:rPr>
          <w:t>5</w:t>
        </w:r>
      </w:ins>
      <w:r w:rsidRPr="00FF273C">
        <w:rPr>
          <w:rFonts w:ascii="TimesNewRomanPSMT" w:hAnsi="TimesNewRomanPSMT"/>
          <w:sz w:val="22"/>
          <w:szCs w:val="22"/>
        </w:rPr>
        <w:t xml:space="preserve">). </w:t>
      </w:r>
      <w:del w:id="1091" w:author="Caitlin Page Casar" w:date="2019-07-17T15:19:00Z">
        <w:r w:rsidR="005A21B9" w:rsidDel="000130C8">
          <w:rPr>
            <w:rFonts w:ascii="TimesNewRomanPSMT" w:hAnsi="TimesNewRomanPSMT"/>
            <w:sz w:val="22"/>
            <w:szCs w:val="22"/>
          </w:rPr>
          <w:delText>Likewise, communities from each site form distinct groups in</w:delText>
        </w:r>
        <w:r w:rsidRPr="00FF273C" w:rsidDel="000130C8">
          <w:rPr>
            <w:rFonts w:ascii="TimesNewRomanPSMT" w:hAnsi="TimesNewRomanPSMT"/>
            <w:sz w:val="22"/>
            <w:szCs w:val="22"/>
          </w:rPr>
          <w:delText xml:space="preserve"> </w:delText>
        </w:r>
      </w:del>
      <w:del w:id="1092" w:author="Caitlin Page Casar" w:date="2019-07-17T14:51:00Z">
        <w:r w:rsidRPr="00FF273C" w:rsidDel="000F63F5">
          <w:rPr>
            <w:rFonts w:ascii="TimesNewRomanPSMT" w:hAnsi="TimesNewRomanPSMT"/>
            <w:sz w:val="22"/>
            <w:szCs w:val="22"/>
          </w:rPr>
          <w:delText xml:space="preserve">NMDS </w:delText>
        </w:r>
      </w:del>
      <w:del w:id="1093" w:author="Caitlin Page Casar" w:date="2019-07-17T15:19:00Z">
        <w:r w:rsidR="005A21B9" w:rsidDel="000130C8">
          <w:rPr>
            <w:rFonts w:ascii="TimesNewRomanPSMT" w:hAnsi="TimesNewRomanPSMT"/>
            <w:sz w:val="22"/>
            <w:szCs w:val="22"/>
          </w:rPr>
          <w:delText>space</w:delText>
        </w:r>
      </w:del>
      <w:ins w:id="1094" w:author="Maggie Osburn" w:date="2019-07-17T10:42:00Z">
        <w:del w:id="1095" w:author="Caitlin Page Casar" w:date="2019-07-17T15:19:00Z">
          <w:r w:rsidR="00C64E6E" w:rsidDel="000130C8">
            <w:rPr>
              <w:rFonts w:ascii="TimesNewRomanPSMT" w:hAnsi="TimesNewRomanPSMT"/>
              <w:sz w:val="22"/>
              <w:szCs w:val="22"/>
            </w:rPr>
            <w:delText>groups</w:delText>
          </w:r>
        </w:del>
      </w:ins>
      <w:del w:id="1096" w:author="Caitlin Page Casar" w:date="2019-06-03T14:33:00Z">
        <w:r w:rsidRPr="00FF273C" w:rsidDel="002B008D">
          <w:rPr>
            <w:rFonts w:ascii="TimesNewRomanPSMT" w:hAnsi="TimesNewRomanPSMT"/>
            <w:sz w:val="22"/>
            <w:szCs w:val="22"/>
          </w:rPr>
          <w:delText xml:space="preserve"> </w:delText>
        </w:r>
        <w:r w:rsidRPr="00DA6211" w:rsidDel="002B008D">
          <w:rPr>
            <w:rFonts w:ascii="TimesNewRomanPSMT" w:hAnsi="TimesNewRomanPSMT"/>
            <w:color w:val="FF0000"/>
            <w:sz w:val="22"/>
            <w:szCs w:val="22"/>
            <w:rPrChange w:id="1097" w:author="Caitlin Page Casar" w:date="2019-05-22T15:56:00Z">
              <w:rPr>
                <w:rFonts w:ascii="TimesNewRomanPSMT" w:hAnsi="TimesNewRomanPSMT"/>
                <w:sz w:val="22"/>
                <w:szCs w:val="22"/>
              </w:rPr>
            </w:rPrChange>
          </w:rPr>
          <w:delText xml:space="preserve">(Figure </w:delText>
        </w:r>
      </w:del>
      <w:del w:id="1098" w:author="Caitlin Page Casar" w:date="2019-06-03T14:31:00Z">
        <w:r w:rsidR="001904D5" w:rsidRPr="00DA6211" w:rsidDel="00CB5229">
          <w:rPr>
            <w:rFonts w:ascii="TimesNewRomanPSMT" w:hAnsi="TimesNewRomanPSMT"/>
            <w:color w:val="FF0000"/>
            <w:sz w:val="22"/>
            <w:szCs w:val="22"/>
            <w:rPrChange w:id="1099" w:author="Caitlin Page Casar" w:date="2019-05-22T15:56:00Z">
              <w:rPr>
                <w:rFonts w:ascii="TimesNewRomanPSMT" w:hAnsi="TimesNewRomanPSMT"/>
                <w:sz w:val="22"/>
                <w:szCs w:val="22"/>
              </w:rPr>
            </w:rPrChange>
          </w:rPr>
          <w:delText>x</w:delText>
        </w:r>
      </w:del>
      <w:del w:id="1100" w:author="Caitlin Page Casar" w:date="2019-06-03T14:33:00Z">
        <w:r w:rsidRPr="00FF273C" w:rsidDel="002B008D">
          <w:rPr>
            <w:rFonts w:ascii="TimesNewRomanPSMT" w:hAnsi="TimesNewRomanPSMT"/>
            <w:sz w:val="22"/>
            <w:szCs w:val="22"/>
          </w:rPr>
          <w:delText>)</w:delText>
        </w:r>
      </w:del>
      <w:del w:id="1101" w:author="Caitlin Page Casar" w:date="2019-07-17T15:19:00Z">
        <w:r w:rsidRPr="00FF273C" w:rsidDel="000130C8">
          <w:rPr>
            <w:rFonts w:ascii="TimesNewRomanPSMT" w:hAnsi="TimesNewRomanPSMT"/>
            <w:sz w:val="22"/>
            <w:szCs w:val="22"/>
          </w:rPr>
          <w:delText xml:space="preserve">. </w:delText>
        </w:r>
      </w:del>
      <w:ins w:id="1102" w:author="Caitlin Page Casar" w:date="2019-05-22T16:28:00Z">
        <w:r w:rsidR="002F1961">
          <w:rPr>
            <w:rFonts w:ascii="TimesNewRomanPSMT" w:hAnsi="TimesNewRomanPSMT"/>
            <w:sz w:val="22"/>
            <w:szCs w:val="22"/>
          </w:rPr>
          <w:t>Broadly</w:t>
        </w:r>
        <w:r w:rsidR="002F1961" w:rsidRPr="00FF273C">
          <w:rPr>
            <w:rFonts w:ascii="TimesNewRomanPSMT" w:hAnsi="TimesNewRomanPSMT"/>
            <w:sz w:val="22"/>
            <w:szCs w:val="22"/>
          </w:rPr>
          <w:t xml:space="preserve">, members of </w:t>
        </w:r>
      </w:ins>
      <w:ins w:id="1103" w:author="Maggie Osburn" w:date="2019-07-17T10:42:00Z">
        <w:r w:rsidR="00C64E6E">
          <w:rPr>
            <w:rFonts w:ascii="TimesNewRomanPSMT" w:hAnsi="TimesNewRomanPSMT"/>
            <w:sz w:val="22"/>
            <w:szCs w:val="22"/>
          </w:rPr>
          <w:t xml:space="preserve">the </w:t>
        </w:r>
      </w:ins>
      <w:ins w:id="1104" w:author="Caitlin Page Casar" w:date="2019-05-22T16:28:00Z">
        <w:r w:rsidR="002F1961" w:rsidRPr="00FF273C">
          <w:rPr>
            <w:rFonts w:ascii="TimesNewRomanPSMT" w:hAnsi="TimesNewRomanPSMT"/>
            <w:sz w:val="22"/>
            <w:szCs w:val="22"/>
          </w:rPr>
          <w:t xml:space="preserve">candidate phyla </w:t>
        </w:r>
        <w:r w:rsidR="002F1961" w:rsidRPr="00A81E19">
          <w:rPr>
            <w:rFonts w:ascii="TimesNewRomanPSMT" w:hAnsi="TimesNewRomanPSMT"/>
            <w:i/>
            <w:sz w:val="22"/>
            <w:szCs w:val="22"/>
          </w:rPr>
          <w:t>Omnitrophica</w:t>
        </w:r>
        <w:r w:rsidR="002F1961" w:rsidRPr="00FF273C">
          <w:rPr>
            <w:rFonts w:ascii="TimesNewRomanPSMT" w:hAnsi="TimesNewRomanPSMT"/>
            <w:sz w:val="22"/>
            <w:szCs w:val="22"/>
          </w:rPr>
          <w:t xml:space="preserve"> are </w:t>
        </w:r>
      </w:ins>
      <w:ins w:id="1105" w:author="Caitlin Page Casar" w:date="2019-06-03T13:57:00Z">
        <w:r w:rsidR="00E16B79">
          <w:rPr>
            <w:rFonts w:ascii="TimesNewRomanPSMT" w:hAnsi="TimesNewRomanPSMT"/>
            <w:sz w:val="22"/>
            <w:szCs w:val="22"/>
          </w:rPr>
          <w:t>most</w:t>
        </w:r>
      </w:ins>
      <w:ins w:id="1106" w:author="Caitlin Page Casar" w:date="2019-05-22T16:28:00Z">
        <w:r w:rsidR="002F1961" w:rsidRPr="00FF273C">
          <w:rPr>
            <w:rFonts w:ascii="TimesNewRomanPSMT" w:hAnsi="TimesNewRomanPSMT"/>
            <w:sz w:val="22"/>
            <w:szCs w:val="22"/>
          </w:rPr>
          <w:t xml:space="preserve"> </w:t>
        </w:r>
      </w:ins>
      <w:ins w:id="1107" w:author="Caitlin Page Casar" w:date="2019-06-03T13:57:00Z">
        <w:r w:rsidR="00E16B79">
          <w:rPr>
            <w:rFonts w:ascii="TimesNewRomanPSMT" w:hAnsi="TimesNewRomanPSMT"/>
            <w:sz w:val="22"/>
            <w:szCs w:val="22"/>
          </w:rPr>
          <w:t>enriched</w:t>
        </w:r>
      </w:ins>
      <w:ins w:id="1108" w:author="Caitlin Page Casar" w:date="2019-05-22T16:28:00Z">
        <w:r w:rsidR="002F1961" w:rsidRPr="00FF273C">
          <w:rPr>
            <w:rFonts w:ascii="TimesNewRomanPSMT" w:hAnsi="TimesNewRomanPSMT"/>
            <w:sz w:val="22"/>
            <w:szCs w:val="22"/>
          </w:rPr>
          <w:t xml:space="preserve"> in fluid communities, whereas members of </w:t>
        </w:r>
        <w:proofErr w:type="spellStart"/>
        <w:r w:rsidR="002F1961" w:rsidRPr="00A81E19">
          <w:rPr>
            <w:rFonts w:ascii="TimesNewRomanPSMT" w:hAnsi="TimesNewRomanPSMT"/>
            <w:i/>
            <w:sz w:val="22"/>
            <w:szCs w:val="22"/>
          </w:rPr>
          <w:t>Pseudomondaceae</w:t>
        </w:r>
        <w:proofErr w:type="spellEnd"/>
        <w:r w:rsidR="002F1961" w:rsidRPr="00A81E19">
          <w:rPr>
            <w:rFonts w:ascii="TimesNewRomanPSMT" w:hAnsi="TimesNewRomanPSMT"/>
            <w:i/>
            <w:sz w:val="22"/>
            <w:szCs w:val="22"/>
          </w:rPr>
          <w:t>,</w:t>
        </w:r>
        <w:r w:rsidR="002F1961" w:rsidRPr="00FF273C">
          <w:rPr>
            <w:rFonts w:ascii="TimesNewRomanPSMT" w:hAnsi="TimesNewRomanPSMT"/>
            <w:sz w:val="22"/>
            <w:szCs w:val="22"/>
          </w:rPr>
          <w:t xml:space="preserve"> </w:t>
        </w:r>
        <w:proofErr w:type="spellStart"/>
        <w:r w:rsidR="002F1961" w:rsidRPr="00A81E19">
          <w:rPr>
            <w:rFonts w:ascii="TimesNewRomanPSMT" w:hAnsi="TimesNewRomanPSMT"/>
            <w:i/>
            <w:sz w:val="22"/>
            <w:szCs w:val="22"/>
          </w:rPr>
          <w:t>Rhodocyclaceae</w:t>
        </w:r>
      </w:ins>
      <w:proofErr w:type="spellEnd"/>
      <w:ins w:id="1109" w:author="Caitlin Page Casar" w:date="2019-06-05T12:25:00Z">
        <w:r w:rsidR="00D42359">
          <w:rPr>
            <w:rFonts w:ascii="TimesNewRomanPSMT" w:hAnsi="TimesNewRomanPSMT"/>
            <w:sz w:val="22"/>
            <w:szCs w:val="22"/>
          </w:rPr>
          <w:t xml:space="preserve">, </w:t>
        </w:r>
      </w:ins>
      <w:proofErr w:type="spellStart"/>
      <w:ins w:id="1110" w:author="Caitlin Page Casar" w:date="2019-05-22T16:28:00Z">
        <w:r w:rsidR="002F1961">
          <w:rPr>
            <w:rFonts w:ascii="TimesNewRomanPSMT" w:hAnsi="TimesNewRomanPSMT"/>
            <w:i/>
            <w:sz w:val="22"/>
            <w:szCs w:val="22"/>
          </w:rPr>
          <w:t>Thermodesulfovibrionia</w:t>
        </w:r>
      </w:ins>
      <w:proofErr w:type="spellEnd"/>
      <w:ins w:id="1111" w:author="Caitlin Page Casar" w:date="2019-06-05T12:25:00Z">
        <w:r w:rsidR="00D42359">
          <w:rPr>
            <w:rFonts w:ascii="TimesNewRomanPSMT" w:hAnsi="TimesNewRomanPSMT"/>
            <w:i/>
            <w:sz w:val="22"/>
            <w:szCs w:val="22"/>
          </w:rPr>
          <w:t xml:space="preserve">, </w:t>
        </w:r>
        <w:r w:rsidR="00D42359">
          <w:rPr>
            <w:rFonts w:ascii="TimesNewRomanPSMT" w:hAnsi="TimesNewRomanPSMT"/>
            <w:sz w:val="22"/>
            <w:szCs w:val="22"/>
          </w:rPr>
          <w:t xml:space="preserve">and </w:t>
        </w:r>
        <w:proofErr w:type="spellStart"/>
        <w:r w:rsidR="00D42359">
          <w:rPr>
            <w:rFonts w:ascii="TimesNewRomanPSMT" w:hAnsi="TimesNewRomanPSMT"/>
            <w:i/>
            <w:sz w:val="22"/>
            <w:szCs w:val="22"/>
          </w:rPr>
          <w:t>Latescribacteria</w:t>
        </w:r>
      </w:ins>
      <w:proofErr w:type="spellEnd"/>
      <w:ins w:id="1112" w:author="Caitlin Page Casar" w:date="2019-05-22T16:28:00Z">
        <w:r w:rsidR="002F1961" w:rsidRPr="00FF273C">
          <w:rPr>
            <w:rFonts w:ascii="TimesNewRomanPSMT" w:hAnsi="TimesNewRomanPSMT"/>
            <w:sz w:val="22"/>
            <w:szCs w:val="22"/>
          </w:rPr>
          <w:t xml:space="preserve"> are </w:t>
        </w:r>
      </w:ins>
      <w:ins w:id="1113" w:author="Caitlin Page Casar" w:date="2019-06-03T13:57:00Z">
        <w:r w:rsidR="00E16B79">
          <w:rPr>
            <w:rFonts w:ascii="TimesNewRomanPSMT" w:hAnsi="TimesNewRomanPSMT"/>
            <w:sz w:val="22"/>
            <w:szCs w:val="22"/>
          </w:rPr>
          <w:t>most</w:t>
        </w:r>
      </w:ins>
      <w:ins w:id="1114" w:author="Caitlin Page Casar" w:date="2019-05-22T16:28:00Z">
        <w:r w:rsidR="002F1961" w:rsidRPr="00FF273C">
          <w:rPr>
            <w:rFonts w:ascii="TimesNewRomanPSMT" w:hAnsi="TimesNewRomanPSMT"/>
            <w:sz w:val="22"/>
            <w:szCs w:val="22"/>
          </w:rPr>
          <w:t xml:space="preserve"> </w:t>
        </w:r>
      </w:ins>
      <w:ins w:id="1115" w:author="Caitlin Page Casar" w:date="2019-06-03T13:57:00Z">
        <w:r w:rsidR="00E16B79">
          <w:rPr>
            <w:rFonts w:ascii="TimesNewRomanPSMT" w:hAnsi="TimesNewRomanPSMT"/>
            <w:sz w:val="22"/>
            <w:szCs w:val="22"/>
          </w:rPr>
          <w:t>enriched</w:t>
        </w:r>
      </w:ins>
      <w:ins w:id="1116" w:author="Caitlin Page Casar" w:date="2019-05-22T16:28:00Z">
        <w:r w:rsidR="002F1961" w:rsidRPr="00FF273C">
          <w:rPr>
            <w:rFonts w:ascii="TimesNewRomanPSMT" w:hAnsi="TimesNewRomanPSMT"/>
            <w:sz w:val="22"/>
            <w:szCs w:val="22"/>
          </w:rPr>
          <w:t xml:space="preserve"> in biofilm communities</w:t>
        </w:r>
        <w:r w:rsidR="002F1961">
          <w:rPr>
            <w:rFonts w:ascii="TimesNewRomanPSMT" w:hAnsi="TimesNewRomanPSMT"/>
            <w:sz w:val="22"/>
            <w:szCs w:val="22"/>
          </w:rPr>
          <w:t xml:space="preserve">. </w:t>
        </w:r>
      </w:ins>
      <w:ins w:id="1117" w:author="Caitlin Page Casar" w:date="2019-06-05T12:24:00Z">
        <w:r w:rsidR="00D42359">
          <w:rPr>
            <w:rFonts w:ascii="TimesNewRomanPSMT" w:hAnsi="TimesNewRomanPSMT"/>
            <w:sz w:val="22"/>
            <w:szCs w:val="22"/>
          </w:rPr>
          <w:t xml:space="preserve">Members of </w:t>
        </w:r>
        <w:proofErr w:type="spellStart"/>
        <w:r w:rsidR="00D42359" w:rsidRPr="00D42359">
          <w:rPr>
            <w:rFonts w:ascii="TimesNewRomanPSMT" w:hAnsi="TimesNewRomanPSMT"/>
            <w:i/>
            <w:sz w:val="22"/>
            <w:szCs w:val="22"/>
            <w:rPrChange w:id="1118" w:author="Caitlin Page Casar" w:date="2019-06-05T12:25:00Z">
              <w:rPr>
                <w:rFonts w:ascii="TimesNewRomanPSMT" w:hAnsi="TimesNewRomanPSMT"/>
                <w:sz w:val="22"/>
                <w:szCs w:val="22"/>
              </w:rPr>
            </w:rPrChange>
          </w:rPr>
          <w:t>Desulfobulbaceae</w:t>
        </w:r>
        <w:proofErr w:type="spellEnd"/>
        <w:r w:rsidR="00D42359">
          <w:rPr>
            <w:rFonts w:ascii="TimesNewRomanPSMT" w:hAnsi="TimesNewRomanPSMT"/>
            <w:sz w:val="22"/>
            <w:szCs w:val="22"/>
          </w:rPr>
          <w:t xml:space="preserve"> and </w:t>
        </w:r>
        <w:proofErr w:type="spellStart"/>
        <w:r w:rsidR="00D42359" w:rsidRPr="00D42359">
          <w:rPr>
            <w:rFonts w:ascii="TimesNewRomanPSMT" w:hAnsi="TimesNewRomanPSMT"/>
            <w:i/>
            <w:sz w:val="22"/>
            <w:szCs w:val="22"/>
            <w:rPrChange w:id="1119" w:author="Caitlin Page Casar" w:date="2019-06-05T12:25:00Z">
              <w:rPr>
                <w:rFonts w:ascii="TimesNewRomanPSMT" w:hAnsi="TimesNewRomanPSMT"/>
                <w:sz w:val="22"/>
                <w:szCs w:val="22"/>
              </w:rPr>
            </w:rPrChange>
          </w:rPr>
          <w:t>Thermodesulfovibrionia</w:t>
        </w:r>
        <w:proofErr w:type="spellEnd"/>
        <w:r w:rsidR="00D42359">
          <w:rPr>
            <w:rFonts w:ascii="TimesNewRomanPSMT" w:hAnsi="TimesNewRomanPSMT"/>
            <w:sz w:val="22"/>
            <w:szCs w:val="22"/>
          </w:rPr>
          <w:t xml:space="preserve"> are highly enriched in mineral experiments</w:t>
        </w:r>
      </w:ins>
      <w:ins w:id="1120" w:author="Caitlin Page Casar" w:date="2019-06-05T12:25:00Z">
        <w:r w:rsidR="00D42359">
          <w:rPr>
            <w:rFonts w:ascii="TimesNewRomanPSMT" w:hAnsi="TimesNewRomanPSMT"/>
            <w:sz w:val="22"/>
            <w:szCs w:val="22"/>
          </w:rPr>
          <w:t xml:space="preserve"> relative to fluid communities</w:t>
        </w:r>
      </w:ins>
      <w:ins w:id="1121" w:author="Caitlin Page Casar" w:date="2019-06-05T12:24:00Z">
        <w:r w:rsidR="00D42359">
          <w:rPr>
            <w:rFonts w:ascii="TimesNewRomanPSMT" w:hAnsi="TimesNewRomanPSMT"/>
            <w:sz w:val="22"/>
            <w:szCs w:val="22"/>
          </w:rPr>
          <w:t xml:space="preserve">, most notably in experiments with pyrolusite. </w:t>
        </w:r>
      </w:ins>
      <w:ins w:id="1122" w:author="Caitlin Page Casar" w:date="2019-06-05T12:26:00Z">
        <w:r w:rsidR="00D42359">
          <w:rPr>
            <w:rFonts w:ascii="TimesNewRomanPSMT" w:hAnsi="TimesNewRomanPSMT"/>
            <w:sz w:val="22"/>
            <w:szCs w:val="22"/>
          </w:rPr>
          <w:t>NCBI BLAST results indicate that t</w:t>
        </w:r>
      </w:ins>
      <w:ins w:id="1123" w:author="Caitlin Page Casar" w:date="2019-06-05T12:14:00Z">
        <w:r w:rsidR="004D7902">
          <w:rPr>
            <w:rFonts w:ascii="TimesNewRomanPSMT" w:hAnsi="TimesNewRomanPSMT"/>
            <w:sz w:val="22"/>
            <w:szCs w:val="22"/>
          </w:rPr>
          <w:t xml:space="preserve">he </w:t>
        </w:r>
        <w:proofErr w:type="spellStart"/>
        <w:r w:rsidR="004D7902" w:rsidRPr="00D42359">
          <w:rPr>
            <w:rFonts w:ascii="TimesNewRomanPSMT" w:hAnsi="TimesNewRomanPSMT"/>
            <w:i/>
            <w:sz w:val="22"/>
            <w:szCs w:val="22"/>
            <w:rPrChange w:id="1124" w:author="Caitlin Page Casar" w:date="2019-06-05T12:25:00Z">
              <w:rPr>
                <w:rFonts w:ascii="TimesNewRomanPSMT" w:hAnsi="TimesNewRomanPSMT"/>
                <w:sz w:val="22"/>
                <w:szCs w:val="22"/>
              </w:rPr>
            </w:rPrChange>
          </w:rPr>
          <w:t>Desulfobulbaceae</w:t>
        </w:r>
        <w:proofErr w:type="spellEnd"/>
        <w:r w:rsidR="004D7902">
          <w:rPr>
            <w:rFonts w:ascii="TimesNewRomanPSMT" w:hAnsi="TimesNewRomanPSMT"/>
            <w:sz w:val="22"/>
            <w:szCs w:val="22"/>
          </w:rPr>
          <w:t xml:space="preserve"> in </w:t>
        </w:r>
      </w:ins>
      <w:ins w:id="1125" w:author="Caitlin Page Casar" w:date="2019-06-05T12:16:00Z">
        <w:r w:rsidR="004D7902">
          <w:rPr>
            <w:rFonts w:ascii="TimesNewRomanPSMT" w:hAnsi="TimesNewRomanPSMT"/>
            <w:sz w:val="22"/>
            <w:szCs w:val="22"/>
          </w:rPr>
          <w:t xml:space="preserve">D3 communities on pyrolusite are dominated by an OTU with </w:t>
        </w:r>
      </w:ins>
      <w:ins w:id="1126" w:author="Caitlin Page Casar" w:date="2019-06-05T12:17:00Z">
        <w:r w:rsidR="004D7902">
          <w:rPr>
            <w:rFonts w:ascii="TimesNewRomanPSMT" w:hAnsi="TimesNewRomanPSMT"/>
            <w:sz w:val="22"/>
            <w:szCs w:val="22"/>
          </w:rPr>
          <w:t>92.89% similarity to</w:t>
        </w:r>
      </w:ins>
      <w:ins w:id="1127" w:author="Caitlin Page Casar" w:date="2019-06-05T12:33:00Z">
        <w:r w:rsidR="00724B37">
          <w:rPr>
            <w:rFonts w:ascii="TimesNewRomanPSMT" w:hAnsi="TimesNewRomanPSMT"/>
            <w:sz w:val="22"/>
            <w:szCs w:val="22"/>
          </w:rPr>
          <w:t xml:space="preserve"> a strain of</w:t>
        </w:r>
      </w:ins>
      <w:ins w:id="1128" w:author="Caitlin Page Casar" w:date="2019-06-05T12:17:00Z">
        <w:r w:rsidR="004D7902">
          <w:rPr>
            <w:rFonts w:ascii="TimesNewRomanPSMT" w:hAnsi="TimesNewRomanPSMT"/>
            <w:sz w:val="22"/>
            <w:szCs w:val="22"/>
          </w:rPr>
          <w:t xml:space="preserve"> </w:t>
        </w:r>
        <w:proofErr w:type="spellStart"/>
        <w:r w:rsidR="004D7902" w:rsidRPr="00D42359">
          <w:rPr>
            <w:rFonts w:ascii="TimesNewRomanPSMT" w:hAnsi="TimesNewRomanPSMT"/>
            <w:i/>
            <w:sz w:val="22"/>
            <w:szCs w:val="22"/>
            <w:rPrChange w:id="1129" w:author="Caitlin Page Casar" w:date="2019-06-05T12:23:00Z">
              <w:rPr>
                <w:rFonts w:ascii="TimesNewRomanPSMT" w:hAnsi="TimesNewRomanPSMT"/>
                <w:sz w:val="22"/>
                <w:szCs w:val="22"/>
              </w:rPr>
            </w:rPrChange>
          </w:rPr>
          <w:t>Desulfobulbus</w:t>
        </w:r>
        <w:proofErr w:type="spellEnd"/>
        <w:r w:rsidR="004D7902" w:rsidRPr="00D42359">
          <w:rPr>
            <w:rFonts w:ascii="TimesNewRomanPSMT" w:hAnsi="TimesNewRomanPSMT"/>
            <w:i/>
            <w:sz w:val="22"/>
            <w:szCs w:val="22"/>
            <w:rPrChange w:id="1130" w:author="Caitlin Page Casar" w:date="2019-06-05T12:23:00Z">
              <w:rPr>
                <w:rFonts w:ascii="TimesNewRomanPSMT" w:hAnsi="TimesNewRomanPSMT"/>
                <w:sz w:val="22"/>
                <w:szCs w:val="22"/>
              </w:rPr>
            </w:rPrChange>
          </w:rPr>
          <w:t xml:space="preserve"> </w:t>
        </w:r>
        <w:proofErr w:type="spellStart"/>
        <w:r w:rsidR="004D7902" w:rsidRPr="00D42359">
          <w:rPr>
            <w:rFonts w:ascii="TimesNewRomanPSMT" w:hAnsi="TimesNewRomanPSMT"/>
            <w:i/>
            <w:sz w:val="22"/>
            <w:szCs w:val="22"/>
            <w:rPrChange w:id="1131" w:author="Caitlin Page Casar" w:date="2019-06-05T12:23:00Z">
              <w:rPr>
                <w:rFonts w:ascii="TimesNewRomanPSMT" w:hAnsi="TimesNewRomanPSMT"/>
                <w:sz w:val="22"/>
                <w:szCs w:val="22"/>
              </w:rPr>
            </w:rPrChange>
          </w:rPr>
          <w:t>propionicus</w:t>
        </w:r>
      </w:ins>
      <w:proofErr w:type="spellEnd"/>
      <w:ins w:id="1132" w:author="Caitlin Page Casar" w:date="2019-06-05T12:33:00Z">
        <w:r w:rsidR="00724B37">
          <w:rPr>
            <w:rFonts w:ascii="TimesNewRomanPSMT" w:hAnsi="TimesNewRomanPSMT"/>
            <w:sz w:val="22"/>
            <w:szCs w:val="22"/>
          </w:rPr>
          <w:t xml:space="preserve"> capable of elemental sulfur </w:t>
        </w:r>
      </w:ins>
      <w:ins w:id="1133" w:author="Caitlin Page Casar" w:date="2019-06-05T12:35:00Z">
        <w:r w:rsidR="00531C0C">
          <w:rPr>
            <w:rFonts w:ascii="TimesNewRomanPSMT" w:hAnsi="TimesNewRomanPSMT"/>
            <w:sz w:val="22"/>
            <w:szCs w:val="22"/>
          </w:rPr>
          <w:t xml:space="preserve">disproportionation </w:t>
        </w:r>
      </w:ins>
      <w:ins w:id="1134" w:author="Caitlin Page Casar" w:date="2019-06-05T12:33:00Z">
        <w:r w:rsidR="00724B37">
          <w:rPr>
            <w:rFonts w:ascii="TimesNewRomanPSMT" w:hAnsi="TimesNewRomanPSMT"/>
            <w:sz w:val="22"/>
            <w:szCs w:val="22"/>
          </w:rPr>
          <w:t xml:space="preserve">to sulfide </w:t>
        </w:r>
        <w:r w:rsidR="00724B37">
          <w:rPr>
            <w:rFonts w:ascii="TimesNewRomanPSMT" w:hAnsi="TimesNewRomanPSMT"/>
            <w:sz w:val="22"/>
            <w:szCs w:val="22"/>
          </w:rPr>
          <w:fldChar w:fldCharType="begin"/>
        </w:r>
        <w:r w:rsidR="00724B37">
          <w:rPr>
            <w:rFonts w:ascii="TimesNewRomanPSMT" w:hAnsi="TimesNewRomanPSMT"/>
            <w:sz w:val="22"/>
            <w:szCs w:val="22"/>
          </w:rPr>
          <w:instrText xml:space="preserve"> ADDIN ZOTERO_ITEM CSL_CITATION {"citationID":"jW4aVNsL","properties":{"formattedCitation":"(Pagani {\\i{}et al.}, 2011)","plainCitation":"(Pagani et al., 2011)","noteIndex":0},"citationItems":[{"id":468,"uris":["http://zotero.org/users/local/dsI5V9tJ/items/RU5QRX7F"],"uri":["http://zotero.org/users/local/dsI5V9tJ/items/RU5QRX7F"],"itemData":{"id":468,"type":"article-journal","title":"Complete genome sequence of Desulfobulbus propionicus type strain (1pr3T)","container-title":"Standards in Genomic Sciences","page":"100-110","volume":"4","issue":"1","source":"Crossref","DOI":"10.4056/sigs.1613929","ISSN":"1944-3277","language":"en","author":[{"family":"Pagani","given":"Ioanna"},{"family":"Lapidus","given":"Alla"},{"family":"Nolan","given":"Matt"},{"family":"Lucas","given":"Susan"},{"family":"Hammon","given":"Nancy"},{"family":"Deshpande","given":"Shweta"},{"family":"Cheng","given":"Jan-Fang"},{"family":"Chertkov","given":"Olga"},{"family":"Davenport","given":"Karen"},{"family":"Tapia","given":"Roxane"},{"family":"Han","given":"Cliff"},{"family":"Goodwin","given":"Lynne"},{"family":"Pitluck","given":"Sam"},{"family":"Liolios","given":"Konstantinos"},{"family":"Mavromatis","given":"Konstantinos"},{"family":"Ivanova","given":"Natalia"},{"family":"Mikhailova","given":"Natalia"},{"family":"Pati","given":"Amrita"},{"family":"Chen","given":"Amy"},{"family":"Palaniappan","given":"Krishna"},{"family":"Land","given":"Miriam"},{"family":"Hauser","given":"Loren"},{"family":"Chang","given":"Yun-Juan"},{"family":"Jeffries","given":"Cynthia D."},{"family":"Detter","given":"John C."},{"family":"Brambilla","given":"Evelyne"},{"family":"Kannan","given":"K. Palani"},{"family":"Djao","given":"Olivier D. Ngatchou"},{"family":"Rohde","given":"Manfred"},{"family":"Pukall","given":"Rüdiger"},{"family":"Spring","given":"Stefan"},{"family":"Göker","given":"Markus"},{"family":"Sikorski","given":"Johannes"},{"family":"Woyke","given":"Tanja"},{"family":"Bristow","given":"James"},{"family":"Eisen","given":"Jonathan A."},{"family":"Markowitz","given":"Victor"},{"family":"Hugenholtz","given":"Philip"},{"family":"Kyrpides","given":"Nikos C."},{"family":"Klenk","given":"Hans-Peter"}],"issued":{"date-parts":[["2011",2,20]]}}}],"schema":"https://github.com/citation-style-language/schema/raw/master/csl-citation.json"} </w:instrText>
        </w:r>
        <w:r w:rsidR="00724B37">
          <w:rPr>
            <w:rFonts w:ascii="TimesNewRomanPSMT" w:hAnsi="TimesNewRomanPSMT"/>
            <w:sz w:val="22"/>
            <w:szCs w:val="22"/>
          </w:rPr>
          <w:fldChar w:fldCharType="separate"/>
        </w:r>
        <w:r w:rsidR="00724B37" w:rsidRPr="00830140">
          <w:rPr>
            <w:rFonts w:ascii="TimesNewRomanPSMT" w:hAnsi="TimesNewRomanPSMT" w:cs="TimesNewRomanPSMT"/>
            <w:sz w:val="22"/>
          </w:rPr>
          <w:t xml:space="preserve">(Pagani </w:t>
        </w:r>
        <w:r w:rsidR="00724B37" w:rsidRPr="00830140">
          <w:rPr>
            <w:rFonts w:ascii="TimesNewRomanPSMT" w:hAnsi="TimesNewRomanPSMT" w:cs="TimesNewRomanPSMT"/>
            <w:i/>
            <w:iCs/>
            <w:sz w:val="22"/>
          </w:rPr>
          <w:t>et al.</w:t>
        </w:r>
        <w:r w:rsidR="00724B37" w:rsidRPr="00830140">
          <w:rPr>
            <w:rFonts w:ascii="TimesNewRomanPSMT" w:hAnsi="TimesNewRomanPSMT" w:cs="TimesNewRomanPSMT"/>
            <w:sz w:val="22"/>
          </w:rPr>
          <w:t>, 2011)</w:t>
        </w:r>
        <w:r w:rsidR="00724B37">
          <w:rPr>
            <w:rFonts w:ascii="TimesNewRomanPSMT" w:hAnsi="TimesNewRomanPSMT"/>
            <w:sz w:val="22"/>
            <w:szCs w:val="22"/>
          </w:rPr>
          <w:fldChar w:fldCharType="end"/>
        </w:r>
      </w:ins>
      <w:ins w:id="1135" w:author="Caitlin Page Casar" w:date="2019-06-05T12:49:00Z">
        <w:r w:rsidR="00432EF6">
          <w:rPr>
            <w:rFonts w:ascii="TimesNewRomanPSMT" w:hAnsi="TimesNewRomanPSMT"/>
            <w:sz w:val="22"/>
            <w:szCs w:val="22"/>
          </w:rPr>
          <w:t xml:space="preserve">. </w:t>
        </w:r>
      </w:ins>
      <w:ins w:id="1136" w:author="Caitlin Page Casar" w:date="2019-06-05T12:14:00Z">
        <w:r w:rsidR="004D7902">
          <w:rPr>
            <w:rFonts w:ascii="TimesNewRomanPSMT" w:hAnsi="TimesNewRomanPSMT"/>
            <w:sz w:val="22"/>
            <w:szCs w:val="22"/>
          </w:rPr>
          <w:t>D</w:t>
        </w:r>
      </w:ins>
      <w:ins w:id="1137" w:author="Caitlin Page Casar" w:date="2019-06-05T12:15:00Z">
        <w:r w:rsidR="004D7902">
          <w:rPr>
            <w:rFonts w:ascii="TimesNewRomanPSMT" w:hAnsi="TimesNewRomanPSMT"/>
            <w:sz w:val="22"/>
            <w:szCs w:val="22"/>
          </w:rPr>
          <w:t>6</w:t>
        </w:r>
      </w:ins>
      <w:ins w:id="1138" w:author="Caitlin Page Casar" w:date="2019-06-05T12:14:00Z">
        <w:r w:rsidR="004D7902">
          <w:rPr>
            <w:rFonts w:ascii="TimesNewRomanPSMT" w:hAnsi="TimesNewRomanPSMT"/>
            <w:sz w:val="22"/>
            <w:szCs w:val="22"/>
          </w:rPr>
          <w:t xml:space="preserve"> communities are dominated by an OTU with 96.44% similarity to </w:t>
        </w:r>
      </w:ins>
      <w:ins w:id="1139" w:author="Caitlin Page Casar" w:date="2019-06-05T12:31:00Z">
        <w:r w:rsidR="00724B37">
          <w:rPr>
            <w:rFonts w:ascii="TimesNewRomanPSMT" w:hAnsi="TimesNewRomanPSMT"/>
            <w:sz w:val="22"/>
            <w:szCs w:val="22"/>
          </w:rPr>
          <w:t>a</w:t>
        </w:r>
      </w:ins>
      <w:ins w:id="1140" w:author="Caitlin Page Casar" w:date="2019-06-05T12:34:00Z">
        <w:r w:rsidR="002F0263">
          <w:rPr>
            <w:rFonts w:ascii="TimesNewRomanPSMT" w:hAnsi="TimesNewRomanPSMT"/>
            <w:sz w:val="22"/>
            <w:szCs w:val="22"/>
          </w:rPr>
          <w:t xml:space="preserve"> strictly anaerobic</w:t>
        </w:r>
      </w:ins>
      <w:ins w:id="1141" w:author="Caitlin Page Casar" w:date="2019-06-05T12:31:00Z">
        <w:r w:rsidR="00724B37">
          <w:rPr>
            <w:rFonts w:ascii="TimesNewRomanPSMT" w:hAnsi="TimesNewRomanPSMT"/>
            <w:sz w:val="22"/>
            <w:szCs w:val="22"/>
          </w:rPr>
          <w:t xml:space="preserve"> strain of </w:t>
        </w:r>
      </w:ins>
      <w:proofErr w:type="spellStart"/>
      <w:ins w:id="1142" w:author="Caitlin Page Casar" w:date="2019-06-05T12:14:00Z">
        <w:r w:rsidR="004D7902" w:rsidRPr="00D42359">
          <w:rPr>
            <w:rFonts w:ascii="TimesNewRomanPSMT" w:hAnsi="TimesNewRomanPSMT"/>
            <w:i/>
            <w:sz w:val="22"/>
            <w:szCs w:val="22"/>
            <w:rPrChange w:id="1143" w:author="Caitlin Page Casar" w:date="2019-06-05T12:23:00Z">
              <w:rPr>
                <w:rFonts w:ascii="TimesNewRomanPSMT" w:hAnsi="TimesNewRomanPSMT"/>
                <w:sz w:val="22"/>
                <w:szCs w:val="22"/>
              </w:rPr>
            </w:rPrChange>
          </w:rPr>
          <w:t>Desulfobulbus</w:t>
        </w:r>
        <w:proofErr w:type="spellEnd"/>
        <w:r w:rsidR="004D7902" w:rsidRPr="00D42359">
          <w:rPr>
            <w:rFonts w:ascii="TimesNewRomanPSMT" w:hAnsi="TimesNewRomanPSMT"/>
            <w:i/>
            <w:sz w:val="22"/>
            <w:szCs w:val="22"/>
            <w:rPrChange w:id="1144" w:author="Caitlin Page Casar" w:date="2019-06-05T12:23:00Z">
              <w:rPr>
                <w:rFonts w:ascii="TimesNewRomanPSMT" w:hAnsi="TimesNewRomanPSMT"/>
                <w:sz w:val="22"/>
                <w:szCs w:val="22"/>
              </w:rPr>
            </w:rPrChange>
          </w:rPr>
          <w:t xml:space="preserve"> elongatus</w:t>
        </w:r>
      </w:ins>
      <w:ins w:id="1145" w:author="Caitlin Page Casar" w:date="2019-06-05T12:34:00Z">
        <w:r w:rsidR="002F0263">
          <w:rPr>
            <w:rFonts w:ascii="TimesNewRomanPSMT" w:hAnsi="TimesNewRomanPSMT"/>
            <w:sz w:val="22"/>
            <w:szCs w:val="22"/>
          </w:rPr>
          <w:t xml:space="preserve"> </w:t>
        </w:r>
      </w:ins>
      <w:ins w:id="1146" w:author="Caitlin Page Casar" w:date="2019-06-05T12:36:00Z">
        <w:r w:rsidR="00BE3030">
          <w:rPr>
            <w:rFonts w:ascii="TimesNewRomanPSMT" w:hAnsi="TimesNewRomanPSMT"/>
            <w:sz w:val="22"/>
            <w:szCs w:val="22"/>
          </w:rPr>
          <w:t xml:space="preserve">isolated from freshwater sediment </w:t>
        </w:r>
      </w:ins>
      <w:ins w:id="1147" w:author="Caitlin Page Casar" w:date="2019-06-05T12:34:00Z">
        <w:r w:rsidR="002F0263">
          <w:rPr>
            <w:rFonts w:ascii="TimesNewRomanPSMT" w:hAnsi="TimesNewRomanPSMT"/>
            <w:sz w:val="22"/>
            <w:szCs w:val="22"/>
          </w:rPr>
          <w:t xml:space="preserve">capable of </w:t>
        </w:r>
      </w:ins>
      <w:ins w:id="1148" w:author="Caitlin Page Casar" w:date="2019-06-05T12:35:00Z">
        <w:r w:rsidR="002F0263">
          <w:rPr>
            <w:rFonts w:ascii="TimesNewRomanPSMT" w:hAnsi="TimesNewRomanPSMT"/>
            <w:sz w:val="22"/>
            <w:szCs w:val="22"/>
          </w:rPr>
          <w:t>thiosulfate</w:t>
        </w:r>
      </w:ins>
      <w:ins w:id="1149" w:author="Caitlin Page Casar" w:date="2019-06-05T12:34:00Z">
        <w:r w:rsidR="002F0263">
          <w:rPr>
            <w:rFonts w:ascii="TimesNewRomanPSMT" w:hAnsi="TimesNewRomanPSMT"/>
            <w:sz w:val="22"/>
            <w:szCs w:val="22"/>
          </w:rPr>
          <w:t xml:space="preserve"> disproportionation</w:t>
        </w:r>
      </w:ins>
      <w:ins w:id="1150" w:author="Caitlin Page Casar" w:date="2019-06-05T12:35:00Z">
        <w:r w:rsidR="002F0263">
          <w:rPr>
            <w:rFonts w:ascii="TimesNewRomanPSMT" w:hAnsi="TimesNewRomanPSMT"/>
            <w:sz w:val="22"/>
            <w:szCs w:val="22"/>
          </w:rPr>
          <w:t xml:space="preserve"> to sulfite </w:t>
        </w:r>
        <w:r w:rsidR="002F0263">
          <w:rPr>
            <w:rFonts w:ascii="TimesNewRomanPSMT" w:hAnsi="TimesNewRomanPSMT"/>
            <w:sz w:val="22"/>
            <w:szCs w:val="22"/>
          </w:rPr>
          <w:fldChar w:fldCharType="begin"/>
        </w:r>
        <w:r w:rsidR="002F0263">
          <w:rPr>
            <w:rFonts w:ascii="TimesNewRomanPSMT" w:hAnsi="TimesNewRomanPSMT"/>
            <w:sz w:val="22"/>
            <w:szCs w:val="22"/>
          </w:rPr>
          <w:instrText xml:space="preserve"> ADDIN ZOTERO_ITEM CSL_CITATION {"citationID":"4MVFO1UB","properties":{"formattedCitation":"(Janssen {\\i{}et al.}, 1996)","plainCitation":"(Janssen et al., 1996)","noteIndex":0},"citationItems":[{"id":470,"uris":["http://zotero.org/users/local/dsI5V9tJ/items/2MVY77LP"],"uri":["http://zotero.org/users/local/dsI5V9tJ/items/2MVY77LP"],"itemData":{"id":470,"type":"article-journal","title":"Disproportionation of inorganic sulfur compounds by the sulfate-reducing bacterium Desulfocapsa thiozymogenes gen. nov., sp. nov.","container-title":"Archives of Microbiology","page":"184-192","volume":"166","issue":"3","source":"Crossref","abstract":"A new strictly anaerobic, gram-negative bacterium was isolated from the sediment of a freshwater lake after enrichment with thiosulfate as the energy source. The strain, named Bra2 (DSM 7269), is able to grow by disproportionation of thiosulfate or sulfite to sulfate plus sulfide. Elemental sulfur is also disproportionated to sulfate and sulfide, but this only supports growth if free sulfide is chemically removed from the culture, e.g., by precipitation with amorphous ferric hydroxide. Growth is also possible by coupling the reduction of sulfate to sulfide with the oxidation of ethanol, propanol, or butanol to the corresponding fatty acid. The cells are rod-shaped, motile, and have genomic DNA with a mol% G+C content of 50.7. Cytochromes are present, but desulfoviridin is not. The new strain was shown to be related to, but distinct from members of the genus Desulfobulbus on the basis of physiological characteristics and by comparative sequence analysis of its 16S rDNA. Strain Bra2 is described as the type strain of a new taxon, Desulfocapsa thiozymogenes gen. nov., sp. nov.","DOI":"10.1007/s002030050374","ISSN":"0302-8933, 1432-072X","language":"en","author":[{"family":"Janssen","given":"P. H."},{"family":"Schuhmann","given":"Alexandra"},{"family":"Bak","given":"F."},{"family":"Liesack","given":"Werner"}],"issued":{"date-parts":[["1996",9,13]]}}}],"schema":"https://github.com/citation-style-language/schema/raw/master/csl-citation.json"} </w:instrText>
        </w:r>
      </w:ins>
      <w:r w:rsidR="002F0263">
        <w:rPr>
          <w:rFonts w:ascii="TimesNewRomanPSMT" w:hAnsi="TimesNewRomanPSMT"/>
          <w:sz w:val="22"/>
          <w:szCs w:val="22"/>
        </w:rPr>
        <w:fldChar w:fldCharType="separate"/>
      </w:r>
      <w:ins w:id="1151" w:author="Caitlin Page Casar" w:date="2019-06-05T12:35:00Z">
        <w:r w:rsidR="002F0263" w:rsidRPr="002F0263">
          <w:rPr>
            <w:rFonts w:ascii="TimesNewRomanPSMT" w:hAnsi="TimesNewRomanPSMT" w:cs="TimesNewRomanPSMT"/>
            <w:sz w:val="22"/>
            <w:rPrChange w:id="1152" w:author="Caitlin Page Casar" w:date="2019-06-05T12:35:00Z">
              <w:rPr/>
            </w:rPrChange>
          </w:rPr>
          <w:t xml:space="preserve">(Janssen </w:t>
        </w:r>
        <w:r w:rsidR="002F0263" w:rsidRPr="002F0263">
          <w:rPr>
            <w:rFonts w:ascii="TimesNewRomanPSMT" w:hAnsi="TimesNewRomanPSMT" w:cs="TimesNewRomanPSMT"/>
            <w:i/>
            <w:iCs/>
            <w:sz w:val="22"/>
            <w:rPrChange w:id="1153" w:author="Caitlin Page Casar" w:date="2019-06-05T12:35:00Z">
              <w:rPr>
                <w:i/>
                <w:iCs/>
              </w:rPr>
            </w:rPrChange>
          </w:rPr>
          <w:t>et al.</w:t>
        </w:r>
        <w:r w:rsidR="002F0263" w:rsidRPr="002F0263">
          <w:rPr>
            <w:rFonts w:ascii="TimesNewRomanPSMT" w:hAnsi="TimesNewRomanPSMT" w:cs="TimesNewRomanPSMT"/>
            <w:sz w:val="22"/>
            <w:rPrChange w:id="1154" w:author="Caitlin Page Casar" w:date="2019-06-05T12:35:00Z">
              <w:rPr/>
            </w:rPrChange>
          </w:rPr>
          <w:t>, 1996)</w:t>
        </w:r>
        <w:r w:rsidR="002F0263">
          <w:rPr>
            <w:rFonts w:ascii="TimesNewRomanPSMT" w:hAnsi="TimesNewRomanPSMT"/>
            <w:sz w:val="22"/>
            <w:szCs w:val="22"/>
          </w:rPr>
          <w:fldChar w:fldCharType="end"/>
        </w:r>
      </w:ins>
      <w:ins w:id="1155" w:author="Caitlin Page Casar" w:date="2019-06-05T12:17:00Z">
        <w:r w:rsidR="004D7902">
          <w:rPr>
            <w:rFonts w:ascii="TimesNewRomanPSMT" w:hAnsi="TimesNewRomanPSMT"/>
            <w:sz w:val="22"/>
            <w:szCs w:val="22"/>
          </w:rPr>
          <w:t>.</w:t>
        </w:r>
      </w:ins>
      <w:ins w:id="1156" w:author="Caitlin Page Casar" w:date="2019-06-05T12:19:00Z">
        <w:r w:rsidR="004D7902">
          <w:rPr>
            <w:rFonts w:ascii="TimesNewRomanPSMT" w:hAnsi="TimesNewRomanPSMT"/>
            <w:sz w:val="22"/>
            <w:szCs w:val="22"/>
          </w:rPr>
          <w:t xml:space="preserve"> The </w:t>
        </w:r>
        <w:proofErr w:type="spellStart"/>
        <w:r w:rsidR="004D7902" w:rsidRPr="00D42359">
          <w:rPr>
            <w:rFonts w:ascii="TimesNewRomanPSMT" w:hAnsi="TimesNewRomanPSMT"/>
            <w:i/>
            <w:sz w:val="22"/>
            <w:szCs w:val="22"/>
            <w:rPrChange w:id="1157" w:author="Caitlin Page Casar" w:date="2019-06-05T12:23:00Z">
              <w:rPr>
                <w:rFonts w:ascii="TimesNewRomanPSMT" w:hAnsi="TimesNewRomanPSMT"/>
                <w:sz w:val="22"/>
                <w:szCs w:val="22"/>
              </w:rPr>
            </w:rPrChange>
          </w:rPr>
          <w:t>Thermodesulfovibrionia</w:t>
        </w:r>
        <w:proofErr w:type="spellEnd"/>
        <w:r w:rsidR="004D7902">
          <w:rPr>
            <w:rFonts w:ascii="TimesNewRomanPSMT" w:hAnsi="TimesNewRomanPSMT"/>
            <w:sz w:val="22"/>
            <w:szCs w:val="22"/>
          </w:rPr>
          <w:t xml:space="preserve"> in D1 communities on pyrolusite are dominated by an OTU with 83.94% similarity to </w:t>
        </w:r>
      </w:ins>
      <w:proofErr w:type="spellStart"/>
      <w:ins w:id="1158" w:author="Caitlin Page Casar" w:date="2019-06-05T12:20:00Z">
        <w:r w:rsidR="004D7902" w:rsidRPr="00D42359">
          <w:rPr>
            <w:rFonts w:ascii="TimesNewRomanPSMT" w:hAnsi="TimesNewRomanPSMT"/>
            <w:i/>
            <w:sz w:val="22"/>
            <w:szCs w:val="22"/>
            <w:rPrChange w:id="1159" w:author="Caitlin Page Casar" w:date="2019-06-05T12:23:00Z">
              <w:rPr>
                <w:rFonts w:ascii="TimesNewRomanPSMT" w:hAnsi="TimesNewRomanPSMT"/>
                <w:sz w:val="22"/>
                <w:szCs w:val="22"/>
              </w:rPr>
            </w:rPrChange>
          </w:rPr>
          <w:t>Deferrisoma</w:t>
        </w:r>
        <w:proofErr w:type="spellEnd"/>
        <w:r w:rsidR="004D7902" w:rsidRPr="00D42359">
          <w:rPr>
            <w:rFonts w:ascii="TimesNewRomanPSMT" w:hAnsi="TimesNewRomanPSMT"/>
            <w:i/>
            <w:sz w:val="22"/>
            <w:szCs w:val="22"/>
            <w:rPrChange w:id="1160" w:author="Caitlin Page Casar" w:date="2019-06-05T12:23:00Z">
              <w:rPr>
                <w:rFonts w:ascii="TimesNewRomanPSMT" w:hAnsi="TimesNewRomanPSMT"/>
                <w:sz w:val="22"/>
                <w:szCs w:val="22"/>
              </w:rPr>
            </w:rPrChange>
          </w:rPr>
          <w:t xml:space="preserve"> </w:t>
        </w:r>
        <w:proofErr w:type="spellStart"/>
        <w:r w:rsidR="004D7902" w:rsidRPr="00D42359">
          <w:rPr>
            <w:rFonts w:ascii="TimesNewRomanPSMT" w:hAnsi="TimesNewRomanPSMT"/>
            <w:i/>
            <w:sz w:val="22"/>
            <w:szCs w:val="22"/>
            <w:rPrChange w:id="1161" w:author="Caitlin Page Casar" w:date="2019-06-05T12:23:00Z">
              <w:rPr>
                <w:rFonts w:ascii="TimesNewRomanPSMT" w:hAnsi="TimesNewRomanPSMT"/>
                <w:sz w:val="22"/>
                <w:szCs w:val="22"/>
              </w:rPr>
            </w:rPrChange>
          </w:rPr>
          <w:t>camini</w:t>
        </w:r>
      </w:ins>
      <w:proofErr w:type="spellEnd"/>
      <w:ins w:id="1162" w:author="Caitlin Page Casar" w:date="2019-06-05T12:21:00Z">
        <w:r w:rsidR="004D7902">
          <w:rPr>
            <w:rFonts w:ascii="TimesNewRomanPSMT" w:hAnsi="TimesNewRomanPSMT"/>
            <w:sz w:val="22"/>
            <w:szCs w:val="22"/>
          </w:rPr>
          <w:t xml:space="preserve">, a thermophilic </w:t>
        </w:r>
        <w:r w:rsidR="00D42359">
          <w:rPr>
            <w:rFonts w:ascii="TimesNewRomanPSMT" w:hAnsi="TimesNewRomanPSMT"/>
            <w:sz w:val="22"/>
            <w:szCs w:val="22"/>
          </w:rPr>
          <w:t>iron reducer isolated from a marine hydrothermal vent</w:t>
        </w:r>
      </w:ins>
      <w:ins w:id="1163" w:author="Caitlin Page Casar" w:date="2019-06-05T12:22:00Z">
        <w:r w:rsidR="00D42359">
          <w:rPr>
            <w:rFonts w:ascii="TimesNewRomanPSMT" w:hAnsi="TimesNewRomanPSMT"/>
            <w:sz w:val="22"/>
            <w:szCs w:val="22"/>
          </w:rPr>
          <w:t xml:space="preserve"> </w:t>
        </w:r>
      </w:ins>
      <w:ins w:id="1164" w:author="Caitlin Page Casar" w:date="2019-06-05T12:23:00Z">
        <w:r w:rsidR="00D42359">
          <w:rPr>
            <w:rFonts w:ascii="TimesNewRomanPSMT" w:hAnsi="TimesNewRomanPSMT"/>
            <w:sz w:val="22"/>
            <w:szCs w:val="22"/>
          </w:rPr>
          <w:fldChar w:fldCharType="begin"/>
        </w:r>
        <w:r w:rsidR="00D42359">
          <w:rPr>
            <w:rFonts w:ascii="TimesNewRomanPSMT" w:hAnsi="TimesNewRomanPSMT"/>
            <w:sz w:val="22"/>
            <w:szCs w:val="22"/>
          </w:rPr>
          <w:instrText xml:space="preserve"> ADDIN ZOTERO_ITEM CSL_CITATION {"citationID":"TcAMdYIM","properties":{"formattedCitation":"(Slobodkina {\\i{}et al.}, 2012)","plainCitation":"(Slobodkina et al., 2012)","noteIndex":0},"citationItems":[{"id":294,"uris":["http://zotero.org/users/local/dsI5V9tJ/items/J3SWQP5H"],"uri":["http://zotero.org/users/local/dsI5V9tJ/items/J3SWQP5H"],"itemData":{"id":294,"type":"article-journal","title":"Deferrisoma camini gen. nov., sp. nov., a moderately thermophilic, dissimilatory iron(III)-reducing bacterium from a deep-sea hydrothermal vent that forms a distinct phylogenetic branch in the Deltaproteobacteria","container-title":"INTERNATIONAL JOURNAL OF SYSTEMATIC AND EVOLUTIONARY MICROBIOLOGY","page":"2463-2468","volume":"62","issue":"Pt 10","source":"CrossRef","DOI":"10.1099/ijs.0.038372-0","ISSN":"1466-5026, 1466-5034","language":"en","author":[{"family":"Slobodkina","given":"G. B."},{"family":"Reysenbach","given":"A.- L."},{"family":"Panteleeva","given":"A. N."},{"family":"Kostrikina","given":"N. A."},{"family":"Wagner","given":"I. D."},{"family":"Bonch-Osmolovskaya","given":"E. A."},{"family":"Slobodkin","given":"A. I."}],"issued":{"date-parts":[["2012",10,1]]}}}],"schema":"https://github.com/citation-style-language/schema/raw/master/csl-citation.json"} </w:instrText>
        </w:r>
      </w:ins>
      <w:r w:rsidR="00D42359">
        <w:rPr>
          <w:rFonts w:ascii="TimesNewRomanPSMT" w:hAnsi="TimesNewRomanPSMT"/>
          <w:sz w:val="22"/>
          <w:szCs w:val="22"/>
        </w:rPr>
        <w:fldChar w:fldCharType="separate"/>
      </w:r>
      <w:ins w:id="1165" w:author="Caitlin Page Casar" w:date="2019-06-05T12:23:00Z">
        <w:r w:rsidR="00D42359" w:rsidRPr="00D42359">
          <w:rPr>
            <w:rFonts w:ascii="TimesNewRomanPSMT" w:hAnsi="TimesNewRomanPSMT" w:cs="TimesNewRomanPSMT"/>
            <w:sz w:val="22"/>
            <w:rPrChange w:id="1166" w:author="Caitlin Page Casar" w:date="2019-06-05T12:23:00Z">
              <w:rPr/>
            </w:rPrChange>
          </w:rPr>
          <w:t xml:space="preserve">(Slobodkina </w:t>
        </w:r>
        <w:r w:rsidR="00D42359" w:rsidRPr="00D42359">
          <w:rPr>
            <w:rFonts w:ascii="TimesNewRomanPSMT" w:hAnsi="TimesNewRomanPSMT" w:cs="TimesNewRomanPSMT"/>
            <w:i/>
            <w:iCs/>
            <w:sz w:val="22"/>
            <w:rPrChange w:id="1167" w:author="Caitlin Page Casar" w:date="2019-06-05T12:23:00Z">
              <w:rPr>
                <w:i/>
                <w:iCs/>
              </w:rPr>
            </w:rPrChange>
          </w:rPr>
          <w:t>et al.</w:t>
        </w:r>
        <w:r w:rsidR="00D42359" w:rsidRPr="00D42359">
          <w:rPr>
            <w:rFonts w:ascii="TimesNewRomanPSMT" w:hAnsi="TimesNewRomanPSMT" w:cs="TimesNewRomanPSMT"/>
            <w:sz w:val="22"/>
            <w:rPrChange w:id="1168" w:author="Caitlin Page Casar" w:date="2019-06-05T12:23:00Z">
              <w:rPr/>
            </w:rPrChange>
          </w:rPr>
          <w:t>, 2012)</w:t>
        </w:r>
        <w:r w:rsidR="00D42359">
          <w:rPr>
            <w:rFonts w:ascii="TimesNewRomanPSMT" w:hAnsi="TimesNewRomanPSMT"/>
            <w:sz w:val="22"/>
            <w:szCs w:val="22"/>
          </w:rPr>
          <w:fldChar w:fldCharType="end"/>
        </w:r>
        <w:r w:rsidR="00D42359">
          <w:rPr>
            <w:rFonts w:ascii="TimesNewRomanPSMT" w:hAnsi="TimesNewRomanPSMT"/>
            <w:sz w:val="22"/>
            <w:szCs w:val="22"/>
          </w:rPr>
          <w:t xml:space="preserve">. </w:t>
        </w:r>
      </w:ins>
    </w:p>
    <w:p w14:paraId="5D0608D5" w14:textId="271BB28A" w:rsidR="008F0CEE" w:rsidRPr="00401310" w:rsidDel="00DA6211" w:rsidRDefault="00CB0C22">
      <w:pPr>
        <w:spacing w:before="120" w:line="276" w:lineRule="auto"/>
        <w:jc w:val="both"/>
        <w:rPr>
          <w:del w:id="1169" w:author="Caitlin Page Casar" w:date="2019-05-22T15:57:00Z"/>
          <w:rFonts w:ascii="TimesNewRomanPSMT" w:hAnsi="TimesNewRomanPSMT"/>
          <w:i/>
          <w:sz w:val="22"/>
          <w:szCs w:val="22"/>
          <w:rPrChange w:id="1170" w:author="Caitlin Page Casar" w:date="2019-05-22T16:08:00Z">
            <w:rPr>
              <w:del w:id="1171" w:author="Caitlin Page Casar" w:date="2019-05-22T15:57:00Z"/>
              <w:rFonts w:ascii="TimesNewRomanPSMT" w:hAnsi="TimesNewRomanPSMT"/>
              <w:sz w:val="22"/>
              <w:szCs w:val="22"/>
            </w:rPr>
          </w:rPrChange>
        </w:rPr>
      </w:pPr>
      <w:del w:id="1172" w:author="Caitlin Page Casar" w:date="2019-05-22T15:57:00Z">
        <w:r w:rsidRPr="00401310" w:rsidDel="00DA6211">
          <w:rPr>
            <w:rFonts w:ascii="TimesNewRomanPSMT" w:hAnsi="TimesNewRomanPSMT"/>
            <w:i/>
            <w:sz w:val="22"/>
            <w:szCs w:val="22"/>
            <w:rPrChange w:id="1173" w:author="Caitlin Page Casar" w:date="2019-05-22T16:08:00Z">
              <w:rPr>
                <w:rFonts w:ascii="TimesNewRomanPSMT" w:hAnsi="TimesNewRomanPSMT"/>
                <w:sz w:val="22"/>
                <w:szCs w:val="22"/>
              </w:rPr>
            </w:rPrChange>
          </w:rPr>
          <w:delText>Several</w:delText>
        </w:r>
        <w:r w:rsidR="007F286F" w:rsidRPr="00401310" w:rsidDel="00DA6211">
          <w:rPr>
            <w:rFonts w:ascii="TimesNewRomanPSMT" w:hAnsi="TimesNewRomanPSMT"/>
            <w:i/>
            <w:sz w:val="22"/>
            <w:szCs w:val="22"/>
            <w:rPrChange w:id="1174" w:author="Caitlin Page Casar" w:date="2019-05-22T16:08:00Z">
              <w:rPr>
                <w:rFonts w:ascii="TimesNewRomanPSMT" w:hAnsi="TimesNewRomanPSMT"/>
                <w:sz w:val="22"/>
                <w:szCs w:val="22"/>
              </w:rPr>
            </w:rPrChange>
          </w:rPr>
          <w:delText xml:space="preserve"> experiments with minerals enriched for biofilm communities distinct from fluid communities or biofilm communities on inert control substrates. Most striking are the experiments with pyrolusite, which enriched for members of the </w:delText>
        </w:r>
        <w:r w:rsidR="007F286F" w:rsidRPr="00401310" w:rsidDel="00DA6211">
          <w:rPr>
            <w:rFonts w:ascii="TimesNewRomanPSMT" w:hAnsi="TimesNewRomanPSMT"/>
            <w:i/>
            <w:sz w:val="22"/>
            <w:szCs w:val="22"/>
          </w:rPr>
          <w:delText>Desulfobulbaceae</w:delText>
        </w:r>
        <w:r w:rsidR="007F286F" w:rsidRPr="00401310" w:rsidDel="00DA6211">
          <w:rPr>
            <w:rFonts w:ascii="TimesNewRomanPSMT" w:hAnsi="TimesNewRomanPSMT"/>
            <w:i/>
            <w:sz w:val="22"/>
            <w:szCs w:val="22"/>
            <w:rPrChange w:id="1175" w:author="Caitlin Page Casar" w:date="2019-05-22T16:08:00Z">
              <w:rPr>
                <w:rFonts w:ascii="TimesNewRomanPSMT" w:hAnsi="TimesNewRomanPSMT"/>
                <w:sz w:val="22"/>
                <w:szCs w:val="22"/>
              </w:rPr>
            </w:rPrChange>
          </w:rPr>
          <w:delText xml:space="preserve"> at DeMMO3 and DeMMO6 and </w:delText>
        </w:r>
        <w:r w:rsidR="007F286F" w:rsidRPr="00401310" w:rsidDel="00DA6211">
          <w:rPr>
            <w:rFonts w:ascii="TimesNewRomanPSMT" w:hAnsi="TimesNewRomanPSMT"/>
            <w:i/>
            <w:sz w:val="22"/>
            <w:szCs w:val="22"/>
          </w:rPr>
          <w:delText>Thermodesulfovibrionia</w:delText>
        </w:r>
        <w:r w:rsidR="007F286F" w:rsidRPr="00401310" w:rsidDel="00DA6211">
          <w:rPr>
            <w:rFonts w:ascii="TimesNewRomanPSMT" w:hAnsi="TimesNewRomanPSMT"/>
            <w:i/>
            <w:sz w:val="22"/>
            <w:szCs w:val="22"/>
            <w:rPrChange w:id="1176" w:author="Caitlin Page Casar" w:date="2019-05-22T16:08:00Z">
              <w:rPr>
                <w:rFonts w:ascii="TimesNewRomanPSMT" w:hAnsi="TimesNewRomanPSMT"/>
                <w:sz w:val="22"/>
                <w:szCs w:val="22"/>
              </w:rPr>
            </w:rPrChange>
          </w:rPr>
          <w:delText xml:space="preserve"> at DeMMO1. </w:delText>
        </w:r>
      </w:del>
    </w:p>
    <w:p w14:paraId="10916A73" w14:textId="77777777" w:rsidR="005250A3" w:rsidRPr="00401310" w:rsidRDefault="005250A3" w:rsidP="00F770A6">
      <w:pPr>
        <w:spacing w:before="120" w:line="276" w:lineRule="auto"/>
        <w:jc w:val="both"/>
        <w:rPr>
          <w:rFonts w:ascii="Calibri" w:hAnsi="Calibri" w:cs="Calibri"/>
          <w:b/>
          <w:color w:val="A6A6A6" w:themeColor="background1" w:themeShade="A6"/>
          <w:sz w:val="22"/>
          <w:szCs w:val="22"/>
          <w:rPrChange w:id="1177" w:author="Caitlin Page Casar" w:date="2019-05-22T16:07:00Z">
            <w:rPr>
              <w:rFonts w:ascii="Calibri" w:hAnsi="Calibri" w:cs="Calibri"/>
              <w:b/>
              <w:sz w:val="22"/>
              <w:szCs w:val="22"/>
            </w:rPr>
          </w:rPrChange>
        </w:rPr>
      </w:pPr>
    </w:p>
    <w:p w14:paraId="384126AA" w14:textId="0083DFA2" w:rsidR="006B4718" w:rsidDel="002B008D" w:rsidRDefault="005D3E0A" w:rsidP="005D3E0A">
      <w:pPr>
        <w:jc w:val="center"/>
        <w:rPr>
          <w:del w:id="1178" w:author="Caitlin Page Casar" w:date="2019-06-03T14:32:00Z"/>
          <w:rFonts w:ascii="Calibri" w:hAnsi="Calibri" w:cs="Calibri"/>
          <w:b/>
        </w:rPr>
      </w:pPr>
      <w:del w:id="1179" w:author="Caitlin Page Casar" w:date="2019-05-28T00:02:00Z">
        <w:r w:rsidDel="00A27401">
          <w:rPr>
            <w:rFonts w:ascii="Calibri" w:hAnsi="Calibri" w:cs="Calibri"/>
            <w:b/>
            <w:noProof/>
          </w:rPr>
          <w:drawing>
            <wp:inline distT="0" distB="0" distL="0" distR="0" wp14:anchorId="7745B37A" wp14:editId="040A09FE">
              <wp:extent cx="4666890" cy="35815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ndroplot10k.pdf"/>
                      <pic:cNvPicPr/>
                    </pic:nvPicPr>
                    <pic:blipFill>
                      <a:blip r:embed="rId17">
                        <a:extLst>
                          <a:ext uri="{28A0092B-C50C-407E-A947-70E740481C1C}">
                            <a14:useLocalDpi xmlns:a14="http://schemas.microsoft.com/office/drawing/2010/main" val="0"/>
                          </a:ext>
                        </a:extLst>
                      </a:blip>
                      <a:stretch>
                        <a:fillRect/>
                      </a:stretch>
                    </pic:blipFill>
                    <pic:spPr>
                      <a:xfrm>
                        <a:off x="0" y="0"/>
                        <a:ext cx="4673807" cy="3586876"/>
                      </a:xfrm>
                      <a:prstGeom prst="rect">
                        <a:avLst/>
                      </a:prstGeom>
                    </pic:spPr>
                  </pic:pic>
                </a:graphicData>
              </a:graphic>
            </wp:inline>
          </w:drawing>
        </w:r>
      </w:del>
    </w:p>
    <w:p w14:paraId="25DD79CF" w14:textId="2204763F" w:rsidR="00895C44" w:rsidRPr="008B298C" w:rsidDel="002B008D" w:rsidRDefault="00895C44" w:rsidP="00895C44">
      <w:pPr>
        <w:pStyle w:val="NormalWeb"/>
        <w:spacing w:before="120" w:beforeAutospacing="0" w:after="0" w:afterAutospacing="0"/>
        <w:jc w:val="both"/>
        <w:rPr>
          <w:del w:id="1180" w:author="Caitlin Page Casar" w:date="2019-06-03T14:32:00Z"/>
          <w:rFonts w:ascii="TimesNewRomanPSMT" w:hAnsi="TimesNewRomanPSMT"/>
          <w:color w:val="7F7F7F" w:themeColor="text1" w:themeTint="80"/>
          <w:sz w:val="18"/>
          <w:szCs w:val="18"/>
        </w:rPr>
      </w:pPr>
      <w:del w:id="1181" w:author="Caitlin Page Casar" w:date="2019-06-03T14:32:00Z">
        <w:r w:rsidRPr="008B298C" w:rsidDel="002B008D">
          <w:rPr>
            <w:rFonts w:ascii="TimesNewRomanPSMT" w:hAnsi="TimesNewRomanPSMT"/>
            <w:b/>
            <w:color w:val="7F7F7F" w:themeColor="text1" w:themeTint="80"/>
            <w:sz w:val="18"/>
            <w:szCs w:val="18"/>
          </w:rPr>
          <w:delText xml:space="preserve">Figure </w:delText>
        </w:r>
        <w:r w:rsidR="001904D5" w:rsidDel="002B008D">
          <w:rPr>
            <w:rFonts w:ascii="TimesNewRomanPSMT" w:hAnsi="TimesNewRomanPSMT"/>
            <w:b/>
            <w:color w:val="7F7F7F" w:themeColor="text1" w:themeTint="80"/>
            <w:sz w:val="18"/>
            <w:szCs w:val="18"/>
          </w:rPr>
          <w:delText>x</w:delText>
        </w:r>
        <w:r w:rsidRPr="008B298C" w:rsidDel="002B008D">
          <w:rPr>
            <w:rFonts w:ascii="TimesNewRomanPSMT" w:hAnsi="TimesNewRomanPSMT"/>
            <w:b/>
            <w:color w:val="7F7F7F" w:themeColor="text1" w:themeTint="80"/>
            <w:sz w:val="18"/>
            <w:szCs w:val="18"/>
          </w:rPr>
          <w:delText>.</w:delText>
        </w:r>
        <w:r w:rsidRPr="008B298C" w:rsidDel="002B008D">
          <w:rPr>
            <w:rFonts w:ascii="TimesNewRomanPSMT" w:hAnsi="TimesNewRomanPSMT"/>
            <w:color w:val="7F7F7F" w:themeColor="text1" w:themeTint="80"/>
            <w:sz w:val="18"/>
            <w:szCs w:val="18"/>
          </w:rPr>
          <w:delText xml:space="preserve"> </w:delText>
        </w:r>
        <w:r w:rsidR="00276178" w:rsidDel="002B008D">
          <w:rPr>
            <w:rFonts w:ascii="TimesNewRomanPSMT" w:hAnsi="TimesNewRomanPSMT"/>
            <w:color w:val="7F7F7F" w:themeColor="text1" w:themeTint="80"/>
            <w:sz w:val="18"/>
            <w:szCs w:val="18"/>
          </w:rPr>
          <w:delText xml:space="preserve">Beta diversity of DeMMO communities. </w:delText>
        </w:r>
        <w:r w:rsidRPr="008B298C" w:rsidDel="002B008D">
          <w:rPr>
            <w:rFonts w:ascii="TimesNewRomanPSMT" w:hAnsi="TimesNewRomanPSMT"/>
            <w:color w:val="7F7F7F" w:themeColor="text1" w:themeTint="80"/>
            <w:sz w:val="18"/>
            <w:szCs w:val="18"/>
          </w:rPr>
          <w:delText xml:space="preserve">Relative abundances of </w:delText>
        </w:r>
      </w:del>
      <w:del w:id="1182" w:author="Caitlin Page Casar" w:date="2019-05-28T00:03:00Z">
        <w:r w:rsidRPr="008B298C" w:rsidDel="0080504B">
          <w:rPr>
            <w:rFonts w:ascii="TimesNewRomanPSMT" w:hAnsi="TimesNewRomanPSMT"/>
            <w:color w:val="7F7F7F" w:themeColor="text1" w:themeTint="80"/>
            <w:sz w:val="18"/>
            <w:szCs w:val="18"/>
          </w:rPr>
          <w:delText xml:space="preserve">taxa </w:delText>
        </w:r>
      </w:del>
      <w:del w:id="1183" w:author="Caitlin Page Casar" w:date="2019-06-03T14:32:00Z">
        <w:r w:rsidRPr="008B298C" w:rsidDel="002B008D">
          <w:rPr>
            <w:rFonts w:ascii="TimesNewRomanPSMT" w:hAnsi="TimesNewRomanPSMT"/>
            <w:color w:val="7F7F7F" w:themeColor="text1" w:themeTint="80"/>
            <w:sz w:val="18"/>
            <w:szCs w:val="18"/>
          </w:rPr>
          <w:delText xml:space="preserve">binned at the family level from selected DeMMO fluid and biofilm samples. </w:delText>
        </w:r>
      </w:del>
      <w:del w:id="1184" w:author="Caitlin Page Casar" w:date="2019-05-28T00:03:00Z">
        <w:r w:rsidRPr="008B298C" w:rsidDel="0080504B">
          <w:rPr>
            <w:rFonts w:ascii="TimesNewRomanPSMT" w:hAnsi="TimesNewRomanPSMT"/>
            <w:color w:val="7F7F7F" w:themeColor="text1" w:themeTint="80"/>
            <w:sz w:val="18"/>
            <w:szCs w:val="18"/>
          </w:rPr>
          <w:delText xml:space="preserve">Taxa </w:delText>
        </w:r>
      </w:del>
      <w:del w:id="1185" w:author="Caitlin Page Casar" w:date="2019-06-03T14:32:00Z">
        <w:r w:rsidRPr="008B298C" w:rsidDel="002B008D">
          <w:rPr>
            <w:rFonts w:ascii="TimesNewRomanPSMT" w:hAnsi="TimesNewRomanPSMT"/>
            <w:color w:val="7F7F7F" w:themeColor="text1" w:themeTint="80"/>
            <w:sz w:val="18"/>
            <w:szCs w:val="18"/>
          </w:rPr>
          <w:delText xml:space="preserve">that make up less than </w:delText>
        </w:r>
        <w:r w:rsidR="005D3E0A" w:rsidDel="002B008D">
          <w:rPr>
            <w:rFonts w:ascii="TimesNewRomanPSMT" w:hAnsi="TimesNewRomanPSMT"/>
            <w:color w:val="7F7F7F" w:themeColor="text1" w:themeTint="80"/>
            <w:sz w:val="18"/>
            <w:szCs w:val="18"/>
          </w:rPr>
          <w:delText>5</w:delText>
        </w:r>
        <w:r w:rsidRPr="008B298C" w:rsidDel="002B008D">
          <w:rPr>
            <w:rFonts w:ascii="TimesNewRomanPSMT" w:hAnsi="TimesNewRomanPSMT"/>
            <w:color w:val="7F7F7F" w:themeColor="text1" w:themeTint="80"/>
            <w:sz w:val="18"/>
            <w:szCs w:val="18"/>
          </w:rPr>
          <w:delText xml:space="preserve">% of a community were binned as ‘Less </w:delText>
        </w:r>
      </w:del>
      <w:del w:id="1186" w:author="Caitlin Page Casar" w:date="2019-05-28T00:04:00Z">
        <w:r w:rsidRPr="008B298C" w:rsidDel="0080504B">
          <w:rPr>
            <w:rFonts w:ascii="TimesNewRomanPSMT" w:hAnsi="TimesNewRomanPSMT"/>
            <w:color w:val="7F7F7F" w:themeColor="text1" w:themeTint="80"/>
            <w:sz w:val="18"/>
            <w:szCs w:val="18"/>
          </w:rPr>
          <w:delText>Abundant Taxa’</w:delText>
        </w:r>
      </w:del>
      <w:del w:id="1187" w:author="Caitlin Page Casar" w:date="2019-06-03T14:32:00Z">
        <w:r w:rsidRPr="008B298C" w:rsidDel="002B008D">
          <w:rPr>
            <w:rFonts w:ascii="TimesNewRomanPSMT" w:hAnsi="TimesNewRomanPSMT"/>
            <w:color w:val="7F7F7F" w:themeColor="text1" w:themeTint="80"/>
            <w:sz w:val="18"/>
            <w:szCs w:val="18"/>
          </w:rPr>
          <w:delText>.</w:delText>
        </w:r>
        <w:r w:rsidDel="002B008D">
          <w:rPr>
            <w:rFonts w:ascii="TimesNewRomanPSMT" w:hAnsi="TimesNewRomanPSMT"/>
            <w:color w:val="7F7F7F" w:themeColor="text1" w:themeTint="80"/>
            <w:sz w:val="18"/>
            <w:szCs w:val="18"/>
          </w:rPr>
          <w:delText xml:space="preserve"> </w:delText>
        </w:r>
      </w:del>
      <w:del w:id="1188" w:author="Caitlin Page Casar" w:date="2019-05-28T00:04:00Z">
        <w:r w:rsidDel="0080504B">
          <w:rPr>
            <w:rFonts w:ascii="TimesNewRomanPSMT" w:hAnsi="TimesNewRomanPSMT"/>
            <w:color w:val="7F7F7F" w:themeColor="text1" w:themeTint="80"/>
            <w:sz w:val="18"/>
            <w:szCs w:val="18"/>
          </w:rPr>
          <w:delText xml:space="preserve">Communities are organized by hierarchical clustering using Bray-Curtis similarity, visualized as a dendrogram. </w:delText>
        </w:r>
      </w:del>
    </w:p>
    <w:p w14:paraId="0FD97EAD" w14:textId="77777777" w:rsidR="00895C44" w:rsidRDefault="00895C44" w:rsidP="00067A57">
      <w:pPr>
        <w:rPr>
          <w:rFonts w:ascii="Calibri" w:hAnsi="Calibri" w:cs="Calibri"/>
          <w:b/>
        </w:rPr>
      </w:pPr>
    </w:p>
    <w:p w14:paraId="32CC0D8F" w14:textId="44E4C498" w:rsidR="000F1E4C" w:rsidDel="000130C8" w:rsidRDefault="00F316BD" w:rsidP="00067A57">
      <w:pPr>
        <w:rPr>
          <w:del w:id="1189" w:author="Caitlin Page Casar" w:date="2019-07-17T15:18:00Z"/>
          <w:rFonts w:ascii="Calibri" w:hAnsi="Calibri" w:cs="Calibri"/>
          <w:b/>
        </w:rPr>
      </w:pPr>
      <w:del w:id="1190" w:author="Caitlin Page Casar" w:date="2019-06-04T17:41:00Z">
        <w:r w:rsidDel="002C0450">
          <w:rPr>
            <w:rFonts w:ascii="Calibri" w:hAnsi="Calibri" w:cs="Calibri"/>
            <w:b/>
            <w:noProof/>
          </w:rPr>
          <w:drawing>
            <wp:inline distT="0" distB="0" distL="0" distR="0" wp14:anchorId="0DA1C060" wp14:editId="7568A65B">
              <wp:extent cx="5943600" cy="5678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MDS_data_10krare-0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678805"/>
                      </a:xfrm>
                      <a:prstGeom prst="rect">
                        <a:avLst/>
                      </a:prstGeom>
                    </pic:spPr>
                  </pic:pic>
                </a:graphicData>
              </a:graphic>
            </wp:inline>
          </w:drawing>
        </w:r>
      </w:del>
    </w:p>
    <w:p w14:paraId="0BC8C4D7" w14:textId="666B9B44" w:rsidR="002B008D" w:rsidRDefault="00A152D3" w:rsidP="007A29BE">
      <w:pPr>
        <w:pStyle w:val="NormalWeb"/>
        <w:spacing w:before="120" w:beforeAutospacing="0" w:after="0" w:afterAutospacing="0"/>
        <w:jc w:val="both"/>
        <w:rPr>
          <w:rFonts w:ascii="TimesNewRomanPSMT" w:hAnsi="TimesNewRomanPSMT"/>
          <w:color w:val="7F7F7F" w:themeColor="text1" w:themeTint="80"/>
          <w:sz w:val="18"/>
          <w:szCs w:val="18"/>
        </w:rPr>
      </w:pPr>
      <w:del w:id="1191" w:author="Caitlin Page Casar" w:date="2019-05-22T16:36:00Z">
        <w:r w:rsidRPr="00A152D3" w:rsidDel="006B5131">
          <w:rPr>
            <w:rFonts w:ascii="TimesNewRomanPSMT" w:hAnsi="TimesNewRomanPSMT"/>
            <w:b/>
            <w:noProof/>
            <w:color w:val="7F7F7F" w:themeColor="text1" w:themeTint="80"/>
            <w:sz w:val="18"/>
            <w:szCs w:val="18"/>
          </w:rPr>
          <w:delText>as.vector(unlist(meta[1])[(!unlist(meta[1]) %in% rownames(data))])</w:delText>
        </w:r>
      </w:del>
      <w:del w:id="1192" w:author="Caitlin Page Casar" w:date="2019-07-17T15:18:00Z">
        <w:r w:rsidR="007A29BE" w:rsidRPr="008B298C" w:rsidDel="000130C8">
          <w:rPr>
            <w:rFonts w:ascii="TimesNewRomanPSMT" w:hAnsi="TimesNewRomanPSMT"/>
            <w:noProof/>
            <w:color w:val="7F7F7F" w:themeColor="text1" w:themeTint="80"/>
            <w:sz w:val="18"/>
            <w:szCs w:val="18"/>
          </w:rPr>
          <w:delText xml:space="preserve">NMDS plot of DeMMO fluid and biofilm communities represented as hollow and filled points, respectively. </w:delText>
        </w:r>
      </w:del>
      <w:del w:id="1193" w:author="Caitlin Page Casar" w:date="2019-06-04T17:43:00Z">
        <w:r w:rsidR="007A29BE" w:rsidRPr="008B298C" w:rsidDel="00FC34BB">
          <w:rPr>
            <w:rFonts w:ascii="TimesNewRomanPSMT" w:hAnsi="TimesNewRomanPSMT"/>
            <w:noProof/>
            <w:color w:val="7F7F7F" w:themeColor="text1" w:themeTint="80"/>
            <w:sz w:val="18"/>
            <w:szCs w:val="18"/>
          </w:rPr>
          <w:delText xml:space="preserve">Community compositions taken from relative abundances of 16s rRNA gene sequences binned at the family level. Vectors </w:delText>
        </w:r>
        <w:r w:rsidR="00DC4FF3" w:rsidDel="00FC34BB">
          <w:rPr>
            <w:rFonts w:ascii="TimesNewRomanPSMT" w:hAnsi="TimesNewRomanPSMT"/>
            <w:noProof/>
            <w:color w:val="7F7F7F" w:themeColor="text1" w:themeTint="80"/>
            <w:sz w:val="18"/>
            <w:szCs w:val="18"/>
          </w:rPr>
          <w:delText xml:space="preserve">with p-values &lt; 0.006 </w:delText>
        </w:r>
        <w:r w:rsidR="007A29BE" w:rsidRPr="008B298C" w:rsidDel="00FC34BB">
          <w:rPr>
            <w:rFonts w:ascii="TimesNewRomanPSMT" w:hAnsi="TimesNewRomanPSMT"/>
            <w:noProof/>
            <w:color w:val="7F7F7F" w:themeColor="text1" w:themeTint="80"/>
            <w:sz w:val="18"/>
            <w:szCs w:val="18"/>
          </w:rPr>
          <w:delText xml:space="preserve">representing each family are colored by Phylum. Vectors representing </w:delText>
        </w:r>
        <w:r w:rsidR="007A29BE" w:rsidRPr="008B298C" w:rsidDel="00FC34BB">
          <w:rPr>
            <w:rFonts w:ascii="TimesNewRomanPSMT" w:hAnsi="TimesNewRomanPSMT"/>
            <w:i/>
            <w:noProof/>
            <w:color w:val="7F7F7F" w:themeColor="text1" w:themeTint="80"/>
            <w:sz w:val="18"/>
            <w:szCs w:val="18"/>
          </w:rPr>
          <w:delText>Desulfobulbaceae</w:delText>
        </w:r>
        <w:r w:rsidR="007A29BE" w:rsidRPr="008B298C" w:rsidDel="00FC34BB">
          <w:rPr>
            <w:rFonts w:ascii="TimesNewRomanPSMT" w:hAnsi="TimesNewRomanPSMT"/>
            <w:noProof/>
            <w:color w:val="7F7F7F" w:themeColor="text1" w:themeTint="80"/>
            <w:sz w:val="18"/>
            <w:szCs w:val="18"/>
          </w:rPr>
          <w:delText xml:space="preserve"> and </w:delText>
        </w:r>
        <w:r w:rsidR="007A29BE" w:rsidRPr="008B298C" w:rsidDel="00FC34BB">
          <w:rPr>
            <w:rFonts w:ascii="TimesNewRomanPSMT" w:hAnsi="TimesNewRomanPSMT"/>
            <w:i/>
            <w:noProof/>
            <w:color w:val="7F7F7F" w:themeColor="text1" w:themeTint="80"/>
            <w:sz w:val="18"/>
            <w:szCs w:val="18"/>
          </w:rPr>
          <w:delText>Thermodesulfovibrionia</w:delText>
        </w:r>
        <w:r w:rsidR="007A29BE" w:rsidRPr="008B298C" w:rsidDel="00FC34BB">
          <w:rPr>
            <w:rFonts w:ascii="TimesNewRomanPSMT" w:hAnsi="TimesNewRomanPSMT"/>
            <w:noProof/>
            <w:color w:val="7F7F7F" w:themeColor="text1" w:themeTint="80"/>
            <w:sz w:val="18"/>
            <w:szCs w:val="18"/>
          </w:rPr>
          <w:delText xml:space="preserve"> are shown as black dotted lines. Biofilm communities from pyrolusite experiments are shown as opaque black points. </w:delText>
        </w:r>
      </w:del>
      <w:del w:id="1194" w:author="Caitlin Page Casar" w:date="2019-07-17T15:18:00Z">
        <w:r w:rsidR="007A29BE" w:rsidRPr="008B298C" w:rsidDel="000130C8">
          <w:rPr>
            <w:rFonts w:ascii="TimesNewRomanPSMT" w:hAnsi="TimesNewRomanPSMT"/>
            <w:noProof/>
            <w:color w:val="7F7F7F" w:themeColor="text1" w:themeTint="80"/>
            <w:sz w:val="18"/>
            <w:szCs w:val="18"/>
          </w:rPr>
          <w:delText>95% confidence ellipses encompass fluid</w:delText>
        </w:r>
        <w:r w:rsidR="00F316BD" w:rsidDel="000130C8">
          <w:rPr>
            <w:rFonts w:ascii="TimesNewRomanPSMT" w:hAnsi="TimesNewRomanPSMT"/>
            <w:noProof/>
            <w:color w:val="7F7F7F" w:themeColor="text1" w:themeTint="80"/>
            <w:sz w:val="18"/>
            <w:szCs w:val="18"/>
          </w:rPr>
          <w:delText xml:space="preserve"> (green)</w:delText>
        </w:r>
        <w:r w:rsidR="007A29BE" w:rsidRPr="008B298C" w:rsidDel="000130C8">
          <w:rPr>
            <w:rFonts w:ascii="TimesNewRomanPSMT" w:hAnsi="TimesNewRomanPSMT"/>
            <w:noProof/>
            <w:color w:val="7F7F7F" w:themeColor="text1" w:themeTint="80"/>
            <w:sz w:val="18"/>
            <w:szCs w:val="18"/>
          </w:rPr>
          <w:delText>, mineral biofilm</w:delText>
        </w:r>
        <w:r w:rsidR="00F316BD" w:rsidDel="000130C8">
          <w:rPr>
            <w:rFonts w:ascii="TimesNewRomanPSMT" w:hAnsi="TimesNewRomanPSMT"/>
            <w:noProof/>
            <w:color w:val="7F7F7F" w:themeColor="text1" w:themeTint="80"/>
            <w:sz w:val="18"/>
            <w:szCs w:val="18"/>
          </w:rPr>
          <w:delText xml:space="preserve"> (purple)</w:delText>
        </w:r>
        <w:r w:rsidR="007A29BE" w:rsidRPr="008B298C" w:rsidDel="000130C8">
          <w:rPr>
            <w:rFonts w:ascii="TimesNewRomanPSMT" w:hAnsi="TimesNewRomanPSMT"/>
            <w:noProof/>
            <w:color w:val="7F7F7F" w:themeColor="text1" w:themeTint="80"/>
            <w:sz w:val="18"/>
            <w:szCs w:val="18"/>
          </w:rPr>
          <w:delText xml:space="preserve"> or control biofilm </w:delText>
        </w:r>
        <w:r w:rsidR="00F316BD" w:rsidDel="000130C8">
          <w:rPr>
            <w:rFonts w:ascii="TimesNewRomanPSMT" w:hAnsi="TimesNewRomanPSMT"/>
            <w:noProof/>
            <w:color w:val="7F7F7F" w:themeColor="text1" w:themeTint="80"/>
            <w:sz w:val="18"/>
            <w:szCs w:val="18"/>
          </w:rPr>
          <w:delText xml:space="preserve">(blue) </w:delText>
        </w:r>
        <w:r w:rsidR="007A29BE" w:rsidRPr="008B298C" w:rsidDel="000130C8">
          <w:rPr>
            <w:rFonts w:ascii="TimesNewRomanPSMT" w:hAnsi="TimesNewRomanPSMT"/>
            <w:noProof/>
            <w:color w:val="7F7F7F" w:themeColor="text1" w:themeTint="80"/>
            <w:sz w:val="18"/>
            <w:szCs w:val="18"/>
          </w:rPr>
          <w:delText xml:space="preserve">communities from each site. </w:delText>
        </w:r>
      </w:del>
      <w:del w:id="1195" w:author="Caitlin Page Casar" w:date="2019-06-04T17:44:00Z">
        <w:r w:rsidR="007A29BE" w:rsidDel="00FC34BB">
          <w:rPr>
            <w:rFonts w:ascii="TimesNewRomanPSMT" w:hAnsi="TimesNewRomanPSMT"/>
            <w:color w:val="7F7F7F" w:themeColor="text1" w:themeTint="80"/>
            <w:sz w:val="18"/>
            <w:szCs w:val="18"/>
          </w:rPr>
          <w:delText>A</w:delText>
        </w:r>
        <w:r w:rsidR="007A29BE" w:rsidRPr="008B298C" w:rsidDel="00FC34BB">
          <w:rPr>
            <w:rFonts w:ascii="TimesNewRomanPSMT" w:hAnsi="TimesNewRomanPSMT"/>
            <w:color w:val="7F7F7F" w:themeColor="text1" w:themeTint="80"/>
            <w:sz w:val="18"/>
            <w:szCs w:val="18"/>
          </w:rPr>
          <w:delText>mbient background controls are glass slides that were placed in the mine tunnels exposed to air at depths of 800 and 4,850 ft for five months</w:delText>
        </w:r>
        <w:r w:rsidR="007A29BE" w:rsidDel="00FC34BB">
          <w:rPr>
            <w:rFonts w:ascii="TimesNewRomanPSMT" w:hAnsi="TimesNewRomanPSMT"/>
            <w:color w:val="7F7F7F" w:themeColor="text1" w:themeTint="80"/>
            <w:sz w:val="18"/>
            <w:szCs w:val="18"/>
          </w:rPr>
          <w:delText xml:space="preserve"> or fluid</w:delText>
        </w:r>
        <w:r w:rsidR="007A29BE" w:rsidRPr="008B298C" w:rsidDel="00FC34BB">
          <w:rPr>
            <w:rFonts w:ascii="TimesNewRomanPSMT" w:hAnsi="TimesNewRomanPSMT"/>
            <w:color w:val="7F7F7F" w:themeColor="text1" w:themeTint="80"/>
            <w:sz w:val="18"/>
            <w:szCs w:val="18"/>
          </w:rPr>
          <w:delText xml:space="preserve"> samples from open ditches in the mine tunnels</w:delText>
        </w:r>
        <w:r w:rsidR="007A29BE" w:rsidDel="00FC34BB">
          <w:rPr>
            <w:rFonts w:ascii="TimesNewRomanPSMT" w:hAnsi="TimesNewRomanPSMT"/>
            <w:color w:val="7F7F7F" w:themeColor="text1" w:themeTint="80"/>
            <w:sz w:val="18"/>
            <w:szCs w:val="18"/>
          </w:rPr>
          <w:delText>.</w:delText>
        </w:r>
      </w:del>
    </w:p>
    <w:p w14:paraId="15344C94" w14:textId="587398FA" w:rsidR="002B008D" w:rsidRDefault="00B11ADD" w:rsidP="002B008D">
      <w:pPr>
        <w:jc w:val="center"/>
        <w:rPr>
          <w:ins w:id="1196" w:author="Caitlin Page Casar" w:date="2019-06-03T14:32:00Z"/>
          <w:rFonts w:ascii="Calibri" w:hAnsi="Calibri" w:cs="Calibri"/>
          <w:b/>
        </w:rPr>
      </w:pPr>
      <w:ins w:id="1197" w:author="Caitlin Page Casar" w:date="2019-06-30T20:59:00Z">
        <w:r>
          <w:rPr>
            <w:rFonts w:ascii="Calibri" w:hAnsi="Calibri" w:cs="Calibri"/>
            <w:b/>
            <w:noProof/>
          </w:rPr>
          <w:lastRenderedPageBreak/>
          <w:drawing>
            <wp:inline distT="0" distB="0" distL="0" distR="0" wp14:anchorId="65C09326" wp14:editId="02D01490">
              <wp:extent cx="5943600" cy="3346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arplot_GTDBK_edited-0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ins>
    </w:p>
    <w:p w14:paraId="0867237D" w14:textId="069BA900" w:rsidR="005A21B9" w:rsidRPr="007A01DA" w:rsidRDefault="002B008D">
      <w:pPr>
        <w:pStyle w:val="NormalWeb"/>
        <w:spacing w:before="120" w:beforeAutospacing="0" w:after="0" w:afterAutospacing="0"/>
        <w:jc w:val="both"/>
        <w:rPr>
          <w:rFonts w:ascii="TimesNewRomanPSMT" w:hAnsi="TimesNewRomanPSMT"/>
          <w:color w:val="7F7F7F" w:themeColor="text1" w:themeTint="80"/>
          <w:sz w:val="18"/>
          <w:szCs w:val="18"/>
          <w:rPrChange w:id="1198" w:author="Caitlin Page Casar" w:date="2019-06-04T18:14:00Z">
            <w:rPr>
              <w:rFonts w:ascii="TimesNewRomanPSMT" w:hAnsi="TimesNewRomanPSMT"/>
              <w:sz w:val="22"/>
              <w:szCs w:val="22"/>
            </w:rPr>
          </w:rPrChange>
        </w:rPr>
        <w:pPrChange w:id="1199" w:author="Caitlin Page Casar" w:date="2019-06-04T18:14:00Z">
          <w:pPr>
            <w:spacing w:before="120" w:line="276" w:lineRule="auto"/>
            <w:jc w:val="both"/>
          </w:pPr>
        </w:pPrChange>
      </w:pPr>
      <w:ins w:id="1200" w:author="Caitlin Page Casar" w:date="2019-06-03T14:32:00Z">
        <w:r w:rsidRPr="008B298C">
          <w:rPr>
            <w:rFonts w:ascii="TimesNewRomanPSMT" w:hAnsi="TimesNewRomanPSMT"/>
            <w:b/>
            <w:color w:val="7F7F7F" w:themeColor="text1" w:themeTint="80"/>
            <w:sz w:val="18"/>
            <w:szCs w:val="18"/>
          </w:rPr>
          <w:t xml:space="preserve">Figure </w:t>
        </w:r>
      </w:ins>
      <w:ins w:id="1201" w:author="Caitlin Page Casar" w:date="2019-07-17T15:32:00Z">
        <w:r w:rsidR="005941F1">
          <w:rPr>
            <w:rFonts w:ascii="TimesNewRomanPSMT" w:hAnsi="TimesNewRomanPSMT"/>
            <w:b/>
            <w:color w:val="7F7F7F" w:themeColor="text1" w:themeTint="80"/>
            <w:sz w:val="18"/>
            <w:szCs w:val="18"/>
          </w:rPr>
          <w:t>5</w:t>
        </w:r>
      </w:ins>
      <w:ins w:id="1202" w:author="Caitlin Page Casar" w:date="2019-06-03T14:32:00Z">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 xml:space="preserve">Beta diversity of </w:t>
        </w:r>
        <w:proofErr w:type="spellStart"/>
        <w:r>
          <w:rPr>
            <w:rFonts w:ascii="TimesNewRomanPSMT" w:hAnsi="TimesNewRomanPSMT"/>
            <w:color w:val="7F7F7F" w:themeColor="text1" w:themeTint="80"/>
            <w:sz w:val="18"/>
            <w:szCs w:val="18"/>
          </w:rPr>
          <w:t>DeMMO</w:t>
        </w:r>
        <w:proofErr w:type="spellEnd"/>
        <w:r>
          <w:rPr>
            <w:rFonts w:ascii="TimesNewRomanPSMT" w:hAnsi="TimesNewRomanPSMT"/>
            <w:color w:val="7F7F7F" w:themeColor="text1" w:themeTint="80"/>
            <w:sz w:val="18"/>
            <w:szCs w:val="18"/>
          </w:rPr>
          <w:t xml:space="preserve"> communities. </w:t>
        </w:r>
        <w:r w:rsidRPr="008B298C">
          <w:rPr>
            <w:rFonts w:ascii="TimesNewRomanPSMT" w:hAnsi="TimesNewRomanPSMT"/>
            <w:color w:val="7F7F7F" w:themeColor="text1" w:themeTint="80"/>
            <w:sz w:val="18"/>
            <w:szCs w:val="18"/>
          </w:rPr>
          <w:t xml:space="preserve">Relative abundances of </w:t>
        </w:r>
        <w:r>
          <w:rPr>
            <w:rFonts w:ascii="TimesNewRomanPSMT" w:hAnsi="TimesNewRomanPSMT"/>
            <w:color w:val="7F7F7F" w:themeColor="text1" w:themeTint="80"/>
            <w:sz w:val="18"/>
            <w:szCs w:val="18"/>
          </w:rPr>
          <w:t>OTU’s</w:t>
        </w:r>
        <w:r w:rsidRPr="008B298C">
          <w:rPr>
            <w:rFonts w:ascii="TimesNewRomanPSMT" w:hAnsi="TimesNewRomanPSMT"/>
            <w:color w:val="7F7F7F" w:themeColor="text1" w:themeTint="80"/>
            <w:sz w:val="18"/>
            <w:szCs w:val="18"/>
          </w:rPr>
          <w:t xml:space="preserve"> binned at the family level from selected </w:t>
        </w:r>
        <w:proofErr w:type="spellStart"/>
        <w:r w:rsidRPr="008B298C">
          <w:rPr>
            <w:rFonts w:ascii="TimesNewRomanPSMT" w:hAnsi="TimesNewRomanPSMT"/>
            <w:color w:val="7F7F7F" w:themeColor="text1" w:themeTint="80"/>
            <w:sz w:val="18"/>
            <w:szCs w:val="18"/>
          </w:rPr>
          <w:t>DeMMO</w:t>
        </w:r>
        <w:proofErr w:type="spellEnd"/>
        <w:r w:rsidRPr="008B298C">
          <w:rPr>
            <w:rFonts w:ascii="TimesNewRomanPSMT" w:hAnsi="TimesNewRomanPSMT"/>
            <w:color w:val="7F7F7F" w:themeColor="text1" w:themeTint="80"/>
            <w:sz w:val="18"/>
            <w:szCs w:val="18"/>
          </w:rPr>
          <w:t xml:space="preserve"> fluid and biofilm samples. </w:t>
        </w:r>
      </w:ins>
      <w:ins w:id="1203" w:author="Caitlin Page Casar" w:date="2019-06-04T17:44:00Z">
        <w:r w:rsidR="002C4989">
          <w:rPr>
            <w:rFonts w:ascii="TimesNewRomanPSMT" w:hAnsi="TimesNewRomanPSMT"/>
            <w:color w:val="7F7F7F" w:themeColor="text1" w:themeTint="80"/>
            <w:sz w:val="18"/>
            <w:szCs w:val="18"/>
          </w:rPr>
          <w:t>Families</w:t>
        </w:r>
      </w:ins>
      <w:ins w:id="1204" w:author="Caitlin Page Casar" w:date="2019-06-03T14:32:00Z">
        <w:r w:rsidRPr="008B298C">
          <w:rPr>
            <w:rFonts w:ascii="TimesNewRomanPSMT" w:hAnsi="TimesNewRomanPSMT"/>
            <w:color w:val="7F7F7F" w:themeColor="text1" w:themeTint="80"/>
            <w:sz w:val="18"/>
            <w:szCs w:val="18"/>
          </w:rPr>
          <w:t xml:space="preserve"> that make up less than </w:t>
        </w:r>
        <w:r>
          <w:rPr>
            <w:rFonts w:ascii="TimesNewRomanPSMT" w:hAnsi="TimesNewRomanPSMT"/>
            <w:color w:val="7F7F7F" w:themeColor="text1" w:themeTint="80"/>
            <w:sz w:val="18"/>
            <w:szCs w:val="18"/>
          </w:rPr>
          <w:t>5</w:t>
        </w:r>
        <w:r w:rsidRPr="008B298C">
          <w:rPr>
            <w:rFonts w:ascii="TimesNewRomanPSMT" w:hAnsi="TimesNewRomanPSMT"/>
            <w:color w:val="7F7F7F" w:themeColor="text1" w:themeTint="80"/>
            <w:sz w:val="18"/>
            <w:szCs w:val="18"/>
          </w:rPr>
          <w:t xml:space="preserve">% of a community were binned as ‘Less </w:t>
        </w:r>
        <w:r>
          <w:rPr>
            <w:rFonts w:ascii="TimesNewRomanPSMT" w:hAnsi="TimesNewRomanPSMT"/>
            <w:color w:val="7F7F7F" w:themeColor="text1" w:themeTint="80"/>
            <w:sz w:val="18"/>
            <w:szCs w:val="18"/>
          </w:rPr>
          <w:t>than 5%”</w:t>
        </w:r>
        <w:r w:rsidRPr="008B298C">
          <w:rPr>
            <w:rFonts w:ascii="TimesNewRomanPSMT" w:hAnsi="TimesNewRomanPSMT"/>
            <w:color w:val="7F7F7F" w:themeColor="text1" w:themeTint="80"/>
            <w:sz w:val="18"/>
            <w:szCs w:val="18"/>
          </w:rPr>
          <w:t>.</w:t>
        </w:r>
        <w:r>
          <w:rPr>
            <w:rFonts w:ascii="TimesNewRomanPSMT" w:hAnsi="TimesNewRomanPSMT"/>
            <w:color w:val="7F7F7F" w:themeColor="text1" w:themeTint="80"/>
            <w:sz w:val="18"/>
            <w:szCs w:val="18"/>
          </w:rPr>
          <w:t xml:space="preserve"> </w:t>
        </w:r>
      </w:ins>
    </w:p>
    <w:p w14:paraId="51A35CD8" w14:textId="0CB54B69" w:rsidR="005A21B9" w:rsidDel="002F1961" w:rsidRDefault="005A21B9" w:rsidP="005A21B9">
      <w:pPr>
        <w:spacing w:before="120" w:line="276" w:lineRule="auto"/>
        <w:jc w:val="both"/>
        <w:rPr>
          <w:del w:id="1205" w:author="Caitlin Page Casar" w:date="2019-05-22T16:28:00Z"/>
          <w:rFonts w:ascii="TimesNewRomanPSMT" w:hAnsi="TimesNewRomanPSMT"/>
          <w:sz w:val="22"/>
          <w:szCs w:val="22"/>
        </w:rPr>
      </w:pPr>
      <w:del w:id="1206" w:author="Caitlin Page Casar" w:date="2019-05-22T16:28:00Z">
        <w:r w:rsidRPr="00FF273C" w:rsidDel="002F1961">
          <w:rPr>
            <w:rFonts w:ascii="TimesNewRomanPSMT" w:hAnsi="TimesNewRomanPSMT"/>
            <w:sz w:val="22"/>
            <w:szCs w:val="22"/>
          </w:rPr>
          <w:delText xml:space="preserve">Although there are shared taxa among community types, the fluid and </w:delText>
        </w:r>
        <w:r w:rsidDel="002F1961">
          <w:rPr>
            <w:rFonts w:ascii="TimesNewRomanPSMT" w:hAnsi="TimesNewRomanPSMT"/>
            <w:sz w:val="22"/>
            <w:szCs w:val="22"/>
          </w:rPr>
          <w:delText xml:space="preserve">mineral-hosted </w:delText>
        </w:r>
        <w:r w:rsidRPr="00FF273C" w:rsidDel="002F1961">
          <w:rPr>
            <w:rFonts w:ascii="TimesNewRomanPSMT" w:hAnsi="TimesNewRomanPSMT"/>
            <w:sz w:val="22"/>
            <w:szCs w:val="22"/>
          </w:rPr>
          <w:delText xml:space="preserve">biofilm communities are distinct. </w:delText>
        </w:r>
        <w:r w:rsidDel="002F1961">
          <w:rPr>
            <w:rFonts w:ascii="TimesNewRomanPSMT" w:hAnsi="TimesNewRomanPSMT"/>
            <w:sz w:val="22"/>
            <w:szCs w:val="22"/>
          </w:rPr>
          <w:delText>Broadly</w:delText>
        </w:r>
        <w:r w:rsidRPr="00FF273C" w:rsidDel="002F1961">
          <w:rPr>
            <w:rFonts w:ascii="TimesNewRomanPSMT" w:hAnsi="TimesNewRomanPSMT"/>
            <w:sz w:val="22"/>
            <w:szCs w:val="22"/>
          </w:rPr>
          <w:delText xml:space="preserve">, members of candidate phyla </w:delText>
        </w:r>
        <w:r w:rsidRPr="00A81E19" w:rsidDel="002F1961">
          <w:rPr>
            <w:rFonts w:ascii="TimesNewRomanPSMT" w:hAnsi="TimesNewRomanPSMT"/>
            <w:i/>
            <w:sz w:val="22"/>
            <w:szCs w:val="22"/>
          </w:rPr>
          <w:delText>Omnitrophica</w:delText>
        </w:r>
        <w:r w:rsidRPr="00FF273C" w:rsidDel="002F1961">
          <w:rPr>
            <w:rFonts w:ascii="TimesNewRomanPSMT" w:hAnsi="TimesNewRomanPSMT"/>
            <w:sz w:val="22"/>
            <w:szCs w:val="22"/>
          </w:rPr>
          <w:delText xml:space="preserve"> are more abundant in fluid communities, whereas members of </w:delText>
        </w:r>
        <w:r w:rsidRPr="00A81E19" w:rsidDel="002F1961">
          <w:rPr>
            <w:rFonts w:ascii="TimesNewRomanPSMT" w:hAnsi="TimesNewRomanPSMT"/>
            <w:i/>
            <w:sz w:val="22"/>
            <w:szCs w:val="22"/>
          </w:rPr>
          <w:delText>Pseudomondaceae,</w:delText>
        </w:r>
        <w:r w:rsidRPr="00FF273C" w:rsidDel="002F1961">
          <w:rPr>
            <w:rFonts w:ascii="TimesNewRomanPSMT" w:hAnsi="TimesNewRomanPSMT"/>
            <w:sz w:val="22"/>
            <w:szCs w:val="22"/>
          </w:rPr>
          <w:delText xml:space="preserve"> </w:delText>
        </w:r>
        <w:r w:rsidRPr="00A81E19" w:rsidDel="002F1961">
          <w:rPr>
            <w:rFonts w:ascii="TimesNewRomanPSMT" w:hAnsi="TimesNewRomanPSMT"/>
            <w:i/>
            <w:sz w:val="22"/>
            <w:szCs w:val="22"/>
          </w:rPr>
          <w:delText>Rhodocyclaceae</w:delText>
        </w:r>
        <w:r w:rsidRPr="00FF273C" w:rsidDel="002F1961">
          <w:rPr>
            <w:rFonts w:ascii="TimesNewRomanPSMT" w:hAnsi="TimesNewRomanPSMT"/>
            <w:sz w:val="22"/>
            <w:szCs w:val="22"/>
          </w:rPr>
          <w:delText xml:space="preserve"> and </w:delText>
        </w:r>
        <w:r w:rsidR="00A554E9" w:rsidDel="002F1961">
          <w:rPr>
            <w:rFonts w:ascii="TimesNewRomanPSMT" w:hAnsi="TimesNewRomanPSMT"/>
            <w:i/>
            <w:sz w:val="22"/>
            <w:szCs w:val="22"/>
          </w:rPr>
          <w:delText>Thermodesulfovibrionia</w:delText>
        </w:r>
        <w:r w:rsidRPr="00FF273C" w:rsidDel="002F1961">
          <w:rPr>
            <w:rFonts w:ascii="TimesNewRomanPSMT" w:hAnsi="TimesNewRomanPSMT"/>
            <w:sz w:val="22"/>
            <w:szCs w:val="22"/>
          </w:rPr>
          <w:delText xml:space="preserve"> are more abundant in biofilm communities</w:delText>
        </w:r>
        <w:r w:rsidR="00A554E9" w:rsidDel="002F1961">
          <w:rPr>
            <w:rFonts w:ascii="TimesNewRomanPSMT" w:hAnsi="TimesNewRomanPSMT"/>
            <w:sz w:val="22"/>
            <w:szCs w:val="22"/>
          </w:rPr>
          <w:delText xml:space="preserve"> (Figure x). </w:delText>
        </w:r>
      </w:del>
    </w:p>
    <w:p w14:paraId="014CD544" w14:textId="7B9E415B" w:rsidR="004B2614" w:rsidDel="00664D1A" w:rsidRDefault="004B2614" w:rsidP="007A29BE">
      <w:pPr>
        <w:pStyle w:val="NormalWeb"/>
        <w:spacing w:before="120" w:beforeAutospacing="0" w:after="0" w:afterAutospacing="0"/>
        <w:jc w:val="both"/>
        <w:rPr>
          <w:del w:id="1207" w:author="Caitlin Page Casar" w:date="2019-06-04T17:35:00Z"/>
          <w:rFonts w:ascii="TimesNewRomanPSMT" w:hAnsi="TimesNewRomanPSMT"/>
          <w:color w:val="7F7F7F" w:themeColor="text1" w:themeTint="80"/>
          <w:sz w:val="18"/>
          <w:szCs w:val="18"/>
        </w:rPr>
      </w:pPr>
    </w:p>
    <w:p w14:paraId="013E2DFC" w14:textId="7C74CBC6" w:rsidR="004B2614" w:rsidDel="00664D1A" w:rsidRDefault="00936E62" w:rsidP="007A29BE">
      <w:pPr>
        <w:pStyle w:val="NormalWeb"/>
        <w:spacing w:before="120" w:beforeAutospacing="0" w:after="0" w:afterAutospacing="0"/>
        <w:jc w:val="both"/>
        <w:rPr>
          <w:del w:id="1208" w:author="Caitlin Page Casar" w:date="2019-06-04T17:35:00Z"/>
          <w:rFonts w:ascii="TimesNewRomanPSMT" w:hAnsi="TimesNewRomanPSMT"/>
          <w:color w:val="7F7F7F" w:themeColor="text1" w:themeTint="80"/>
          <w:sz w:val="18"/>
          <w:szCs w:val="18"/>
        </w:rPr>
      </w:pPr>
      <w:del w:id="1209" w:author="Caitlin Page Casar" w:date="2019-05-22T15:42:00Z">
        <w:r w:rsidDel="00267F9B">
          <w:rPr>
            <w:rFonts w:ascii="TimesNewRomanPSMT" w:hAnsi="TimesNewRomanPSMT"/>
            <w:noProof/>
            <w:color w:val="7F7F7F" w:themeColor="text1" w:themeTint="80"/>
            <w:sz w:val="18"/>
            <w:szCs w:val="18"/>
          </w:rPr>
          <w:drawing>
            <wp:inline distT="0" distB="0" distL="0" distR="0" wp14:anchorId="71641C20" wp14:editId="30DE8C55">
              <wp:extent cx="5943600" cy="2971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ruskal-walis_all_comparisons.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del>
    </w:p>
    <w:p w14:paraId="2FC55FA9" w14:textId="7711C617" w:rsidR="004B2614" w:rsidDel="00664D1A" w:rsidRDefault="004B2614" w:rsidP="007A29BE">
      <w:pPr>
        <w:pStyle w:val="NormalWeb"/>
        <w:spacing w:before="120" w:beforeAutospacing="0" w:after="0" w:afterAutospacing="0"/>
        <w:jc w:val="both"/>
        <w:rPr>
          <w:del w:id="1210" w:author="Caitlin Page Casar" w:date="2019-06-04T17:35:00Z"/>
          <w:rFonts w:ascii="TimesNewRomanPSMT" w:hAnsi="TimesNewRomanPSMT"/>
          <w:color w:val="7F7F7F" w:themeColor="text1" w:themeTint="80"/>
          <w:sz w:val="18"/>
          <w:szCs w:val="18"/>
        </w:rPr>
      </w:pPr>
      <w:del w:id="1211" w:author="Caitlin Page Casar" w:date="2019-06-04T17:35:00Z">
        <w:r w:rsidRPr="00293F46" w:rsidDel="00664D1A">
          <w:rPr>
            <w:rFonts w:ascii="TimesNewRomanPSMT" w:hAnsi="TimesNewRomanPSMT"/>
            <w:b/>
            <w:color w:val="7F7F7F" w:themeColor="text1" w:themeTint="80"/>
            <w:sz w:val="18"/>
            <w:szCs w:val="18"/>
            <w:rPrChange w:id="1212" w:author="Caitlin Page Casar" w:date="2019-06-03T14:36:00Z">
              <w:rPr>
                <w:rFonts w:ascii="TimesNewRomanPSMT" w:hAnsi="TimesNewRomanPSMT"/>
                <w:color w:val="7F7F7F" w:themeColor="text1" w:themeTint="80"/>
                <w:sz w:val="18"/>
                <w:szCs w:val="18"/>
              </w:rPr>
            </w:rPrChange>
          </w:rPr>
          <w:delText xml:space="preserve">Figure </w:delText>
        </w:r>
      </w:del>
      <w:del w:id="1213" w:author="Caitlin Page Casar" w:date="2019-06-03T14:36:00Z">
        <w:r w:rsidRPr="00293F46" w:rsidDel="00293F46">
          <w:rPr>
            <w:rFonts w:ascii="TimesNewRomanPSMT" w:hAnsi="TimesNewRomanPSMT"/>
            <w:b/>
            <w:color w:val="7F7F7F" w:themeColor="text1" w:themeTint="80"/>
            <w:sz w:val="18"/>
            <w:szCs w:val="18"/>
            <w:rPrChange w:id="1214" w:author="Caitlin Page Casar" w:date="2019-06-03T14:36:00Z">
              <w:rPr>
                <w:rFonts w:ascii="TimesNewRomanPSMT" w:hAnsi="TimesNewRomanPSMT"/>
                <w:color w:val="7F7F7F" w:themeColor="text1" w:themeTint="80"/>
                <w:sz w:val="18"/>
                <w:szCs w:val="18"/>
              </w:rPr>
            </w:rPrChange>
          </w:rPr>
          <w:delText>x</w:delText>
        </w:r>
      </w:del>
      <w:del w:id="1215" w:author="Caitlin Page Casar" w:date="2019-06-04T17:35:00Z">
        <w:r w:rsidRPr="00293F46" w:rsidDel="00664D1A">
          <w:rPr>
            <w:rFonts w:ascii="TimesNewRomanPSMT" w:hAnsi="TimesNewRomanPSMT"/>
            <w:b/>
            <w:color w:val="7F7F7F" w:themeColor="text1" w:themeTint="80"/>
            <w:sz w:val="18"/>
            <w:szCs w:val="18"/>
            <w:rPrChange w:id="1216" w:author="Caitlin Page Casar" w:date="2019-06-03T14:36:00Z">
              <w:rPr>
                <w:rFonts w:ascii="TimesNewRomanPSMT" w:hAnsi="TimesNewRomanPSMT"/>
                <w:color w:val="7F7F7F" w:themeColor="text1" w:themeTint="80"/>
                <w:sz w:val="18"/>
                <w:szCs w:val="18"/>
              </w:rPr>
            </w:rPrChange>
          </w:rPr>
          <w:delText>.</w:delText>
        </w:r>
        <w:r w:rsidDel="00664D1A">
          <w:rPr>
            <w:rFonts w:ascii="TimesNewRomanPSMT" w:hAnsi="TimesNewRomanPSMT"/>
            <w:color w:val="7F7F7F" w:themeColor="text1" w:themeTint="80"/>
            <w:sz w:val="18"/>
            <w:szCs w:val="18"/>
          </w:rPr>
          <w:delText xml:space="preserve"> </w:delText>
        </w:r>
      </w:del>
      <w:del w:id="1217" w:author="Caitlin Page Casar" w:date="2019-05-22T15:49:00Z">
        <w:r w:rsidDel="00DA6211">
          <w:rPr>
            <w:rFonts w:ascii="TimesNewRomanPSMT" w:hAnsi="TimesNewRomanPSMT"/>
            <w:color w:val="7F7F7F" w:themeColor="text1" w:themeTint="80"/>
            <w:sz w:val="18"/>
            <w:szCs w:val="18"/>
          </w:rPr>
          <w:delText>Families that are significantly different between fluid and mineral-hosted biofilm communities based on the Kruskal-Wallis rank sum</w:delText>
        </w:r>
      </w:del>
      <w:del w:id="1218" w:author="Caitlin Page Casar" w:date="2019-06-04T17:35:00Z">
        <w:r w:rsidDel="00664D1A">
          <w:rPr>
            <w:rFonts w:ascii="TimesNewRomanPSMT" w:hAnsi="TimesNewRomanPSMT"/>
            <w:color w:val="7F7F7F" w:themeColor="text1" w:themeTint="80"/>
            <w:sz w:val="18"/>
            <w:szCs w:val="18"/>
          </w:rPr>
          <w:delText xml:space="preserve"> test</w:delText>
        </w:r>
      </w:del>
      <w:del w:id="1219" w:author="Caitlin Page Casar" w:date="2019-05-22T15:49:00Z">
        <w:r w:rsidDel="00DA6211">
          <w:rPr>
            <w:rFonts w:ascii="TimesNewRomanPSMT" w:hAnsi="TimesNewRomanPSMT"/>
            <w:color w:val="7F7F7F" w:themeColor="text1" w:themeTint="80"/>
            <w:sz w:val="18"/>
            <w:szCs w:val="18"/>
          </w:rPr>
          <w:delText xml:space="preserve">. </w:delText>
        </w:r>
        <w:r w:rsidR="00A807EA" w:rsidDel="00DA6211">
          <w:rPr>
            <w:rFonts w:ascii="TimesNewRomanPSMT" w:hAnsi="TimesNewRomanPSMT"/>
            <w:color w:val="7F7F7F" w:themeColor="text1" w:themeTint="80"/>
            <w:sz w:val="18"/>
            <w:szCs w:val="18"/>
          </w:rPr>
          <w:delText xml:space="preserve">Only families where the mean relative abundance in either fluid </w:delText>
        </w:r>
        <w:r w:rsidR="009355AA" w:rsidDel="00DA6211">
          <w:rPr>
            <w:rFonts w:ascii="TimesNewRomanPSMT" w:hAnsi="TimesNewRomanPSMT"/>
            <w:color w:val="7F7F7F" w:themeColor="text1" w:themeTint="80"/>
            <w:sz w:val="18"/>
            <w:szCs w:val="18"/>
          </w:rPr>
          <w:delText>biofilm</w:delText>
        </w:r>
        <w:r w:rsidR="00A807EA" w:rsidDel="00DA6211">
          <w:rPr>
            <w:rFonts w:ascii="TimesNewRomanPSMT" w:hAnsi="TimesNewRomanPSMT"/>
            <w:color w:val="7F7F7F" w:themeColor="text1" w:themeTint="80"/>
            <w:sz w:val="18"/>
            <w:szCs w:val="18"/>
          </w:rPr>
          <w:delText xml:space="preserve"> communities was 0.75% or higher are included here. </w:delText>
        </w:r>
        <w:r w:rsidDel="00DA6211">
          <w:rPr>
            <w:rFonts w:ascii="TimesNewRomanPSMT" w:hAnsi="TimesNewRomanPSMT"/>
            <w:color w:val="7F7F7F" w:themeColor="text1" w:themeTint="80"/>
            <w:sz w:val="18"/>
            <w:szCs w:val="18"/>
          </w:rPr>
          <w:delText xml:space="preserve">Arrows represent mean abundances of each family and point </w:delText>
        </w:r>
        <w:r w:rsidR="00BC493C" w:rsidDel="00DA6211">
          <w:rPr>
            <w:rFonts w:ascii="TimesNewRomanPSMT" w:hAnsi="TimesNewRomanPSMT"/>
            <w:color w:val="7F7F7F" w:themeColor="text1" w:themeTint="80"/>
            <w:sz w:val="18"/>
            <w:szCs w:val="18"/>
          </w:rPr>
          <w:delText>toward the compared value with greater abundance</w:delText>
        </w:r>
        <w:r w:rsidDel="00DA6211">
          <w:rPr>
            <w:rFonts w:ascii="TimesNewRomanPSMT" w:hAnsi="TimesNewRomanPSMT"/>
            <w:color w:val="7F7F7F" w:themeColor="text1" w:themeTint="80"/>
            <w:sz w:val="18"/>
            <w:szCs w:val="18"/>
          </w:rPr>
          <w:delText xml:space="preserve">, colored by phylum.  </w:delText>
        </w:r>
      </w:del>
    </w:p>
    <w:p w14:paraId="4594BD79" w14:textId="77777777" w:rsidR="001904D5" w:rsidRDefault="001904D5" w:rsidP="00067A57">
      <w:pPr>
        <w:rPr>
          <w:rFonts w:ascii="Calibri" w:hAnsi="Calibri" w:cs="Calibri"/>
          <w:b/>
        </w:rPr>
      </w:pPr>
    </w:p>
    <w:p w14:paraId="0028B881" w14:textId="59BCC599" w:rsidR="001904D5" w:rsidRPr="0071674E" w:rsidRDefault="001904D5" w:rsidP="0071674E">
      <w:pPr>
        <w:pStyle w:val="ListParagraph"/>
        <w:numPr>
          <w:ilvl w:val="1"/>
          <w:numId w:val="8"/>
        </w:numPr>
        <w:rPr>
          <w:rFonts w:ascii="Calibri" w:hAnsi="Calibri" w:cs="Calibri"/>
          <w:b/>
        </w:rPr>
      </w:pPr>
      <w:r w:rsidRPr="0071674E">
        <w:rPr>
          <w:rFonts w:ascii="Calibri" w:hAnsi="Calibri" w:cs="Calibri"/>
          <w:b/>
        </w:rPr>
        <w:t xml:space="preserve">| Mineral-hosted biomass </w:t>
      </w:r>
    </w:p>
    <w:p w14:paraId="2B89CECE" w14:textId="77777777" w:rsidR="0071674E" w:rsidRDefault="0071674E" w:rsidP="0071674E">
      <w:pPr>
        <w:pStyle w:val="ListParagraph"/>
        <w:ind w:left="0"/>
        <w:rPr>
          <w:sz w:val="20"/>
          <w:szCs w:val="20"/>
        </w:rPr>
      </w:pPr>
    </w:p>
    <w:p w14:paraId="5BF9358B" w14:textId="628F86EC" w:rsidR="00760E51" w:rsidRDefault="006D6043" w:rsidP="00760E51">
      <w:pPr>
        <w:pStyle w:val="ListParagraph"/>
        <w:spacing w:before="120" w:line="276" w:lineRule="auto"/>
        <w:ind w:left="0"/>
        <w:jc w:val="both"/>
        <w:rPr>
          <w:ins w:id="1220" w:author="Caitlin Page Casar" w:date="2019-07-26T15:42:00Z"/>
          <w:sz w:val="22"/>
          <w:szCs w:val="22"/>
        </w:rPr>
      </w:pPr>
      <w:ins w:id="1221" w:author="Caitlin Page Casar" w:date="2019-06-03T15:41:00Z">
        <w:r>
          <w:rPr>
            <w:sz w:val="22"/>
            <w:szCs w:val="22"/>
          </w:rPr>
          <w:t xml:space="preserve">Scanning electron micrographs of biofilms reveal high variation in cell densities and </w:t>
        </w:r>
      </w:ins>
      <w:ins w:id="1222" w:author="Caitlin Page Casar" w:date="2019-06-03T15:42:00Z">
        <w:r>
          <w:rPr>
            <w:sz w:val="22"/>
            <w:szCs w:val="22"/>
          </w:rPr>
          <w:t>morphologies</w:t>
        </w:r>
      </w:ins>
      <w:ins w:id="1223" w:author="Caitlin Page Casar" w:date="2019-06-03T15:41:00Z">
        <w:r>
          <w:rPr>
            <w:sz w:val="22"/>
            <w:szCs w:val="22"/>
          </w:rPr>
          <w:t xml:space="preserve">. </w:t>
        </w:r>
      </w:ins>
      <w:ins w:id="1224" w:author="Caitlin Page Casar" w:date="2019-06-03T15:17:00Z">
        <w:r w:rsidR="00492DDC">
          <w:rPr>
            <w:sz w:val="22"/>
            <w:szCs w:val="22"/>
          </w:rPr>
          <w:t xml:space="preserve">Generally, </w:t>
        </w:r>
      </w:ins>
      <w:ins w:id="1225" w:author="Caitlin Page Casar" w:date="2019-06-03T15:19:00Z">
        <w:r w:rsidR="00940E29">
          <w:rPr>
            <w:sz w:val="22"/>
            <w:szCs w:val="22"/>
          </w:rPr>
          <w:t>biofilm cell densities are 3</w:t>
        </w:r>
      </w:ins>
      <w:ins w:id="1226" w:author="Maggie Osburn" w:date="2019-07-17T10:46:00Z">
        <w:del w:id="1227" w:author="Caitlin Page Casar" w:date="2019-07-26T15:39:00Z">
          <w:r w:rsidR="00C64E6E" w:rsidDel="00551745">
            <w:rPr>
              <w:sz w:val="22"/>
              <w:szCs w:val="22"/>
            </w:rPr>
            <w:delText xml:space="preserve"> </w:delText>
          </w:r>
        </w:del>
      </w:ins>
      <w:ins w:id="1228" w:author="Caitlin Page Casar" w:date="2019-07-26T15:39:00Z">
        <w:r w:rsidR="00551745">
          <w:rPr>
            <w:sz w:val="22"/>
            <w:szCs w:val="22"/>
          </w:rPr>
          <w:t>-</w:t>
        </w:r>
      </w:ins>
      <w:ins w:id="1229" w:author="Maggie Osburn" w:date="2019-07-17T10:46:00Z">
        <w:del w:id="1230" w:author="Caitlin Page Casar" w:date="2019-07-26T15:39:00Z">
          <w:r w:rsidR="00C64E6E" w:rsidDel="00551745">
            <w:rPr>
              <w:sz w:val="22"/>
              <w:szCs w:val="22"/>
            </w:rPr>
            <w:delText xml:space="preserve"> </w:delText>
          </w:r>
        </w:del>
      </w:ins>
      <w:ins w:id="1231" w:author="Caitlin Page Casar" w:date="2019-06-03T15:19:00Z">
        <w:r w:rsidR="00940E29">
          <w:rPr>
            <w:sz w:val="22"/>
            <w:szCs w:val="22"/>
          </w:rPr>
          <w:t xml:space="preserve">4 orders of magnitude greater than in fluid communities, and </w:t>
        </w:r>
      </w:ins>
      <w:ins w:id="1232" w:author="Caitlin Page Casar" w:date="2019-06-03T15:17:00Z">
        <w:r w:rsidR="00940E29">
          <w:rPr>
            <w:sz w:val="22"/>
            <w:szCs w:val="22"/>
          </w:rPr>
          <w:t xml:space="preserve">cell densities </w:t>
        </w:r>
      </w:ins>
      <w:ins w:id="1233" w:author="Caitlin Page Casar" w:date="2019-06-03T15:18:00Z">
        <w:r w:rsidR="00940E29">
          <w:rPr>
            <w:sz w:val="22"/>
            <w:szCs w:val="22"/>
          </w:rPr>
          <w:t xml:space="preserve">mineral-hosted biofilms </w:t>
        </w:r>
      </w:ins>
      <w:ins w:id="1234" w:author="Caitlin Page Casar" w:date="2019-06-03T15:17:00Z">
        <w:r w:rsidR="00940E29">
          <w:rPr>
            <w:sz w:val="22"/>
            <w:szCs w:val="22"/>
          </w:rPr>
          <w:t xml:space="preserve">are similar </w:t>
        </w:r>
      </w:ins>
      <w:ins w:id="1235" w:author="Caitlin Page Casar" w:date="2019-06-03T15:19:00Z">
        <w:r w:rsidR="00940E29">
          <w:rPr>
            <w:sz w:val="22"/>
            <w:szCs w:val="22"/>
          </w:rPr>
          <w:t>or lower than biofilms on inert controls</w:t>
        </w:r>
      </w:ins>
      <w:ins w:id="1236" w:author="Caitlin Page Casar" w:date="2019-06-03T15:20:00Z">
        <w:r w:rsidR="00940E29">
          <w:rPr>
            <w:sz w:val="22"/>
            <w:szCs w:val="22"/>
          </w:rPr>
          <w:t xml:space="preserve"> on average (</w:t>
        </w:r>
        <w:r w:rsidR="00940E29" w:rsidRPr="00940E29">
          <w:rPr>
            <w:color w:val="FF0000"/>
            <w:sz w:val="22"/>
            <w:szCs w:val="22"/>
            <w:rPrChange w:id="1237" w:author="Caitlin Page Casar" w:date="2019-06-03T15:20:00Z">
              <w:rPr>
                <w:sz w:val="22"/>
                <w:szCs w:val="22"/>
              </w:rPr>
            </w:rPrChange>
          </w:rPr>
          <w:t xml:space="preserve">Figure </w:t>
        </w:r>
      </w:ins>
      <w:ins w:id="1238" w:author="Caitlin Page Casar" w:date="2019-07-17T15:32:00Z">
        <w:r w:rsidR="005941F1">
          <w:rPr>
            <w:color w:val="FF0000"/>
            <w:sz w:val="22"/>
            <w:szCs w:val="22"/>
          </w:rPr>
          <w:t>6</w:t>
        </w:r>
      </w:ins>
      <w:ins w:id="1239" w:author="Caitlin Page Casar" w:date="2019-06-03T15:20:00Z">
        <w:r w:rsidR="00940E29">
          <w:rPr>
            <w:sz w:val="22"/>
            <w:szCs w:val="22"/>
          </w:rPr>
          <w:t>)</w:t>
        </w:r>
      </w:ins>
      <w:ins w:id="1240" w:author="Caitlin Page Casar" w:date="2019-06-03T15:19:00Z">
        <w:r w:rsidR="00940E29">
          <w:rPr>
            <w:sz w:val="22"/>
            <w:szCs w:val="22"/>
          </w:rPr>
          <w:t xml:space="preserve">. </w:t>
        </w:r>
      </w:ins>
      <w:r w:rsidR="00A554E9" w:rsidRPr="0071674E">
        <w:rPr>
          <w:sz w:val="22"/>
          <w:szCs w:val="22"/>
        </w:rPr>
        <w:t xml:space="preserve">Overall, </w:t>
      </w:r>
      <w:del w:id="1241" w:author="Caitlin Page Casar" w:date="2019-05-22T16:36:00Z">
        <w:r w:rsidR="00A554E9" w:rsidRPr="0071674E" w:rsidDel="006B5131">
          <w:rPr>
            <w:sz w:val="22"/>
            <w:szCs w:val="22"/>
          </w:rPr>
          <w:delText xml:space="preserve">communities from DeMMO1 had </w:delText>
        </w:r>
      </w:del>
      <w:del w:id="1242" w:author="Caitlin Page Casar" w:date="2019-08-02T10:08:00Z">
        <w:r w:rsidR="00A554E9" w:rsidRPr="0071674E" w:rsidDel="0052456E">
          <w:rPr>
            <w:sz w:val="22"/>
            <w:szCs w:val="22"/>
          </w:rPr>
          <w:delText>the highest</w:delText>
        </w:r>
        <w:r w:rsidR="0071674E" w:rsidDel="0052456E">
          <w:rPr>
            <w:sz w:val="22"/>
            <w:szCs w:val="22"/>
          </w:rPr>
          <w:delText xml:space="preserve"> cell</w:delText>
        </w:r>
        <w:r w:rsidR="00A554E9" w:rsidRPr="0071674E" w:rsidDel="0052456E">
          <w:rPr>
            <w:sz w:val="22"/>
            <w:szCs w:val="22"/>
          </w:rPr>
          <w:delText xml:space="preserve"> densities</w:delText>
        </w:r>
      </w:del>
      <w:ins w:id="1243" w:author="Caitlin Page Casar" w:date="2019-08-02T10:08:00Z">
        <w:r w:rsidR="0052456E">
          <w:rPr>
            <w:sz w:val="22"/>
            <w:szCs w:val="22"/>
          </w:rPr>
          <w:t>we</w:t>
        </w:r>
      </w:ins>
      <w:ins w:id="1244" w:author="Caitlin Page Casar" w:date="2019-05-22T16:36:00Z">
        <w:r w:rsidR="006B5131">
          <w:rPr>
            <w:sz w:val="22"/>
            <w:szCs w:val="22"/>
          </w:rPr>
          <w:t xml:space="preserve"> observed </w:t>
        </w:r>
      </w:ins>
      <w:ins w:id="1245" w:author="Caitlin Page Casar" w:date="2019-08-02T10:08:00Z">
        <w:r w:rsidR="0052456E">
          <w:rPr>
            <w:sz w:val="22"/>
            <w:szCs w:val="22"/>
          </w:rPr>
          <w:t xml:space="preserve">the highest cell densities </w:t>
        </w:r>
      </w:ins>
      <w:ins w:id="1246" w:author="Caitlin Page Casar" w:date="2019-05-22T16:36:00Z">
        <w:r w:rsidR="006B5131">
          <w:rPr>
            <w:sz w:val="22"/>
            <w:szCs w:val="22"/>
          </w:rPr>
          <w:t xml:space="preserve">in </w:t>
        </w:r>
      </w:ins>
      <w:ins w:id="1247" w:author="Caitlin Page Casar" w:date="2019-06-03T15:42:00Z">
        <w:r>
          <w:rPr>
            <w:sz w:val="22"/>
            <w:szCs w:val="22"/>
          </w:rPr>
          <w:t xml:space="preserve">D1 </w:t>
        </w:r>
      </w:ins>
      <w:ins w:id="1248" w:author="Caitlin Page Casar" w:date="2019-05-22T16:36:00Z">
        <w:r w:rsidR="006B5131" w:rsidRPr="0071674E">
          <w:rPr>
            <w:sz w:val="22"/>
            <w:szCs w:val="22"/>
          </w:rPr>
          <w:t>communities</w:t>
        </w:r>
      </w:ins>
      <w:r w:rsidR="00A554E9" w:rsidRPr="0071674E">
        <w:rPr>
          <w:sz w:val="22"/>
          <w:szCs w:val="22"/>
        </w:rPr>
        <w:t xml:space="preserve">, and of these, the highest </w:t>
      </w:r>
      <w:del w:id="1249" w:author="Caitlin Page Casar" w:date="2019-08-02T10:08:00Z">
        <w:r w:rsidR="00A554E9" w:rsidRPr="0071674E" w:rsidDel="0052456E">
          <w:rPr>
            <w:sz w:val="22"/>
            <w:szCs w:val="22"/>
          </w:rPr>
          <w:delText xml:space="preserve">were </w:delText>
        </w:r>
      </w:del>
      <w:ins w:id="1250" w:author="Caitlin Page Casar" w:date="2019-08-02T10:08:00Z">
        <w:r w:rsidR="0052456E">
          <w:rPr>
            <w:sz w:val="22"/>
            <w:szCs w:val="22"/>
          </w:rPr>
          <w:t>are</w:t>
        </w:r>
        <w:r w:rsidR="0052456E" w:rsidRPr="0071674E">
          <w:rPr>
            <w:sz w:val="22"/>
            <w:szCs w:val="22"/>
          </w:rPr>
          <w:t xml:space="preserve"> </w:t>
        </w:r>
      </w:ins>
      <w:r w:rsidR="00A554E9" w:rsidRPr="0071674E">
        <w:rPr>
          <w:sz w:val="22"/>
          <w:szCs w:val="22"/>
        </w:rPr>
        <w:t>in parallel control experiments</w:t>
      </w:r>
      <w:r w:rsidR="0071674E">
        <w:rPr>
          <w:sz w:val="22"/>
          <w:szCs w:val="22"/>
        </w:rPr>
        <w:t xml:space="preserve">. </w:t>
      </w:r>
      <w:r w:rsidR="00A554E9" w:rsidRPr="0071674E">
        <w:rPr>
          <w:sz w:val="22"/>
          <w:szCs w:val="22"/>
        </w:rPr>
        <w:t xml:space="preserve">Of the minerals, </w:t>
      </w:r>
      <w:ins w:id="1251" w:author="Caitlin Page Casar" w:date="2019-08-02T10:09:00Z">
        <w:r w:rsidR="0052456E">
          <w:rPr>
            <w:sz w:val="22"/>
            <w:szCs w:val="22"/>
          </w:rPr>
          <w:t xml:space="preserve">we observed </w:t>
        </w:r>
      </w:ins>
      <w:del w:id="1252" w:author="Caitlin Page Casar" w:date="2019-05-22T16:36:00Z">
        <w:r w:rsidR="00A554E9" w:rsidRPr="0071674E" w:rsidDel="006B5131">
          <w:rPr>
            <w:sz w:val="22"/>
            <w:szCs w:val="22"/>
          </w:rPr>
          <w:delText xml:space="preserve">pyrolusite had </w:delText>
        </w:r>
      </w:del>
      <w:r w:rsidR="0071674E">
        <w:rPr>
          <w:sz w:val="22"/>
          <w:szCs w:val="22"/>
        </w:rPr>
        <w:t xml:space="preserve">the </w:t>
      </w:r>
      <w:r w:rsidR="00A554E9" w:rsidRPr="0071674E">
        <w:rPr>
          <w:sz w:val="22"/>
          <w:szCs w:val="22"/>
        </w:rPr>
        <w:t>highest cell densities</w:t>
      </w:r>
      <w:ins w:id="1253" w:author="Caitlin Page Casar" w:date="2019-05-22T16:36:00Z">
        <w:r w:rsidR="006B5131">
          <w:rPr>
            <w:sz w:val="22"/>
            <w:szCs w:val="22"/>
          </w:rPr>
          <w:t xml:space="preserve"> on </w:t>
        </w:r>
        <w:r w:rsidR="006B5131" w:rsidRPr="0071674E">
          <w:rPr>
            <w:sz w:val="22"/>
            <w:szCs w:val="22"/>
          </w:rPr>
          <w:t>pyrolusite</w:t>
        </w:r>
      </w:ins>
      <w:del w:id="1254" w:author="Caitlin Page Casar" w:date="2019-08-02T10:09:00Z">
        <w:r w:rsidR="00A554E9" w:rsidRPr="0071674E" w:rsidDel="0052456E">
          <w:rPr>
            <w:sz w:val="22"/>
            <w:szCs w:val="22"/>
          </w:rPr>
          <w:delText xml:space="preserve">, </w:delText>
        </w:r>
        <w:r w:rsidR="0071674E" w:rsidDel="0052456E">
          <w:rPr>
            <w:sz w:val="22"/>
            <w:szCs w:val="22"/>
          </w:rPr>
          <w:delText>whereas the</w:delText>
        </w:r>
      </w:del>
      <w:ins w:id="1255" w:author="Caitlin Page Casar" w:date="2019-08-02T10:09:00Z">
        <w:r w:rsidR="0052456E">
          <w:rPr>
            <w:sz w:val="22"/>
            <w:szCs w:val="22"/>
          </w:rPr>
          <w:t xml:space="preserve"> and</w:t>
        </w:r>
      </w:ins>
      <w:r w:rsidR="0071674E">
        <w:rPr>
          <w:sz w:val="22"/>
          <w:szCs w:val="22"/>
        </w:rPr>
        <w:t xml:space="preserve"> </w:t>
      </w:r>
      <w:r w:rsidR="00A554E9" w:rsidRPr="0071674E">
        <w:rPr>
          <w:sz w:val="22"/>
          <w:szCs w:val="22"/>
        </w:rPr>
        <w:t xml:space="preserve">lowest </w:t>
      </w:r>
      <w:r w:rsidR="0071674E">
        <w:rPr>
          <w:sz w:val="22"/>
          <w:szCs w:val="22"/>
        </w:rPr>
        <w:t xml:space="preserve">cell </w:t>
      </w:r>
      <w:r w:rsidR="00A554E9" w:rsidRPr="0071674E">
        <w:rPr>
          <w:sz w:val="22"/>
          <w:szCs w:val="22"/>
        </w:rPr>
        <w:t xml:space="preserve">densities </w:t>
      </w:r>
      <w:del w:id="1256" w:author="Caitlin Page Casar" w:date="2019-08-02T10:09:00Z">
        <w:r w:rsidR="0071674E" w:rsidDel="0052456E">
          <w:rPr>
            <w:sz w:val="22"/>
            <w:szCs w:val="22"/>
          </w:rPr>
          <w:delText xml:space="preserve">were observed </w:delText>
        </w:r>
      </w:del>
      <w:r w:rsidR="00A554E9" w:rsidRPr="0071674E">
        <w:rPr>
          <w:sz w:val="22"/>
          <w:szCs w:val="22"/>
        </w:rPr>
        <w:t xml:space="preserve">on calcite </w:t>
      </w:r>
      <w:r w:rsidR="0071674E">
        <w:rPr>
          <w:sz w:val="22"/>
          <w:szCs w:val="22"/>
        </w:rPr>
        <w:t>and</w:t>
      </w:r>
      <w:r w:rsidR="00A554E9" w:rsidRPr="0071674E">
        <w:rPr>
          <w:sz w:val="22"/>
          <w:szCs w:val="22"/>
        </w:rPr>
        <w:t xml:space="preserve"> muscovite</w:t>
      </w:r>
      <w:r w:rsidR="0071674E">
        <w:rPr>
          <w:sz w:val="22"/>
          <w:szCs w:val="22"/>
        </w:rPr>
        <w:t>. Generally, c</w:t>
      </w:r>
      <w:r w:rsidR="00A554E9" w:rsidRPr="0071674E">
        <w:rPr>
          <w:sz w:val="22"/>
          <w:szCs w:val="22"/>
        </w:rPr>
        <w:t xml:space="preserve">ell densities </w:t>
      </w:r>
      <w:del w:id="1257" w:author="Caitlin Page Casar" w:date="2019-08-02T10:09:00Z">
        <w:r w:rsidR="00A554E9" w:rsidRPr="0071674E" w:rsidDel="0052456E">
          <w:rPr>
            <w:sz w:val="22"/>
            <w:szCs w:val="22"/>
          </w:rPr>
          <w:delText xml:space="preserve">were </w:delText>
        </w:r>
      </w:del>
      <w:ins w:id="1258" w:author="Caitlin Page Casar" w:date="2019-08-02T10:09:00Z">
        <w:r w:rsidR="0052456E">
          <w:rPr>
            <w:sz w:val="22"/>
            <w:szCs w:val="22"/>
          </w:rPr>
          <w:t>are</w:t>
        </w:r>
        <w:r w:rsidR="0052456E" w:rsidRPr="0071674E">
          <w:rPr>
            <w:sz w:val="22"/>
            <w:szCs w:val="22"/>
          </w:rPr>
          <w:t xml:space="preserve"> </w:t>
        </w:r>
      </w:ins>
      <w:r w:rsidR="00A554E9" w:rsidRPr="0071674E">
        <w:rPr>
          <w:sz w:val="22"/>
          <w:szCs w:val="22"/>
        </w:rPr>
        <w:t>higher on minerals than on internal controls, with exceptions being in D</w:t>
      </w:r>
      <w:del w:id="1259" w:author="Caitlin Page Casar" w:date="2019-06-03T15:42:00Z">
        <w:r w:rsidR="00A554E9" w:rsidRPr="0071674E" w:rsidDel="006D6043">
          <w:rPr>
            <w:sz w:val="22"/>
            <w:szCs w:val="22"/>
          </w:rPr>
          <w:delText>eMMO</w:delText>
        </w:r>
      </w:del>
      <w:r w:rsidR="00A554E9" w:rsidRPr="0071674E">
        <w:rPr>
          <w:sz w:val="22"/>
          <w:szCs w:val="22"/>
        </w:rPr>
        <w:t xml:space="preserve">1 </w:t>
      </w:r>
      <w:del w:id="1260" w:author="Maggie Osburn" w:date="2019-07-17T10:46:00Z">
        <w:r w:rsidR="00A554E9" w:rsidRPr="0071674E" w:rsidDel="00C64E6E">
          <w:rPr>
            <w:sz w:val="22"/>
            <w:szCs w:val="22"/>
          </w:rPr>
          <w:delText xml:space="preserve">communities </w:delText>
        </w:r>
      </w:del>
      <w:r w:rsidR="00A554E9" w:rsidRPr="0071674E">
        <w:rPr>
          <w:sz w:val="22"/>
          <w:szCs w:val="22"/>
        </w:rPr>
        <w:t>on pyrite and magnetite.</w:t>
      </w:r>
    </w:p>
    <w:p w14:paraId="2659D2A7" w14:textId="5FAEDDAF" w:rsidR="00551745" w:rsidRDefault="00551745" w:rsidP="00760E51">
      <w:pPr>
        <w:pStyle w:val="ListParagraph"/>
        <w:spacing w:before="120" w:line="276" w:lineRule="auto"/>
        <w:ind w:left="0"/>
        <w:jc w:val="both"/>
        <w:rPr>
          <w:ins w:id="1261" w:author="Caitlin Page Casar" w:date="2019-07-26T15:42:00Z"/>
          <w:sz w:val="22"/>
          <w:szCs w:val="22"/>
        </w:rPr>
      </w:pPr>
    </w:p>
    <w:p w14:paraId="527B6B40" w14:textId="0039C6C9" w:rsidR="00551745" w:rsidRPr="0052456E" w:rsidRDefault="005B085D" w:rsidP="00760E51">
      <w:pPr>
        <w:pStyle w:val="ListParagraph"/>
        <w:spacing w:before="120" w:line="276" w:lineRule="auto"/>
        <w:ind w:left="0"/>
        <w:jc w:val="both"/>
        <w:rPr>
          <w:ins w:id="1262" w:author="Caitlin Page Casar" w:date="2019-06-04T14:11:00Z"/>
          <w:sz w:val="22"/>
          <w:szCs w:val="22"/>
          <w:vertAlign w:val="subscript"/>
          <w:rPrChange w:id="1263" w:author="Caitlin Page Casar" w:date="2019-08-02T10:11:00Z">
            <w:rPr>
              <w:ins w:id="1264" w:author="Caitlin Page Casar" w:date="2019-06-04T14:11:00Z"/>
              <w:sz w:val="22"/>
              <w:szCs w:val="22"/>
            </w:rPr>
          </w:rPrChange>
        </w:rPr>
      </w:pPr>
      <w:ins w:id="1265" w:author="Caitlin Page Casar" w:date="2019-07-31T19:25:00Z">
        <w:r>
          <w:rPr>
            <w:sz w:val="22"/>
            <w:szCs w:val="22"/>
          </w:rPr>
          <w:t>Biofilm morphologies</w:t>
        </w:r>
      </w:ins>
      <w:ins w:id="1266" w:author="Caitlin Page Casar" w:date="2019-07-26T15:42:00Z">
        <w:r w:rsidR="00551745">
          <w:rPr>
            <w:sz w:val="22"/>
            <w:szCs w:val="22"/>
          </w:rPr>
          <w:t xml:space="preserve"> </w:t>
        </w:r>
      </w:ins>
      <w:ins w:id="1267" w:author="Caitlin Page Casar" w:date="2019-07-31T19:16:00Z">
        <w:r>
          <w:rPr>
            <w:sz w:val="22"/>
            <w:szCs w:val="22"/>
          </w:rPr>
          <w:t xml:space="preserve">differ markedly between experiments with pyrolusite and inert controls at D1 and D3. </w:t>
        </w:r>
      </w:ins>
      <w:ins w:id="1268" w:author="Caitlin Page Casar" w:date="2019-07-31T19:23:00Z">
        <w:r>
          <w:rPr>
            <w:sz w:val="22"/>
            <w:szCs w:val="22"/>
          </w:rPr>
          <w:t>Inert controls are dominated by</w:t>
        </w:r>
      </w:ins>
      <w:ins w:id="1269" w:author="Caitlin Page Casar" w:date="2019-07-31T19:20:00Z">
        <w:r>
          <w:rPr>
            <w:sz w:val="22"/>
            <w:szCs w:val="22"/>
          </w:rPr>
          <w:t xml:space="preserve"> 0.2</w:t>
        </w:r>
        <w:r>
          <w:rPr>
            <w:sz w:val="22"/>
            <w:szCs w:val="22"/>
          </w:rPr>
          <w:t>μm</w:t>
        </w:r>
        <w:r>
          <w:rPr>
            <w:sz w:val="22"/>
            <w:szCs w:val="22"/>
          </w:rPr>
          <w:t xml:space="preserve"> diameter </w:t>
        </w:r>
      </w:ins>
      <w:ins w:id="1270" w:author="Caitlin Page Casar" w:date="2019-08-02T10:11:00Z">
        <w:r w:rsidR="0052456E">
          <w:rPr>
            <w:sz w:val="22"/>
            <w:szCs w:val="22"/>
          </w:rPr>
          <w:t>bacilli</w:t>
        </w:r>
      </w:ins>
      <w:ins w:id="1271" w:author="Caitlin Page Casar" w:date="2019-07-31T19:21:00Z">
        <w:r>
          <w:rPr>
            <w:sz w:val="22"/>
            <w:szCs w:val="22"/>
          </w:rPr>
          <w:t xml:space="preserve"> and filaments, whereas biofilms on </w:t>
        </w:r>
      </w:ins>
      <w:ins w:id="1272" w:author="Caitlin Page Casar" w:date="2019-07-31T19:23:00Z">
        <w:r>
          <w:rPr>
            <w:sz w:val="22"/>
            <w:szCs w:val="22"/>
          </w:rPr>
          <w:t xml:space="preserve">D1 </w:t>
        </w:r>
      </w:ins>
      <w:ins w:id="1273" w:author="Caitlin Page Casar" w:date="2019-07-31T19:21:00Z">
        <w:r>
          <w:rPr>
            <w:sz w:val="22"/>
            <w:szCs w:val="22"/>
          </w:rPr>
          <w:t xml:space="preserve">pyrolusite </w:t>
        </w:r>
      </w:ins>
      <w:ins w:id="1274" w:author="Caitlin Page Casar" w:date="2019-07-31T19:23:00Z">
        <w:r>
          <w:rPr>
            <w:sz w:val="22"/>
            <w:szCs w:val="22"/>
          </w:rPr>
          <w:t xml:space="preserve">are dominated by </w:t>
        </w:r>
      </w:ins>
      <w:ins w:id="1275" w:author="Caitlin Page Casar" w:date="2019-08-02T10:13:00Z">
        <w:r w:rsidR="0052456E">
          <w:rPr>
            <w:sz w:val="22"/>
            <w:szCs w:val="22"/>
          </w:rPr>
          <w:t xml:space="preserve">0.2μm diameter </w:t>
        </w:r>
      </w:ins>
      <w:ins w:id="1276" w:author="Caitlin Page Casar" w:date="2019-08-02T10:11:00Z">
        <w:r w:rsidR="0052456E">
          <w:rPr>
            <w:sz w:val="22"/>
            <w:szCs w:val="22"/>
          </w:rPr>
          <w:t>bacilli</w:t>
        </w:r>
      </w:ins>
      <w:ins w:id="1277" w:author="Caitlin Page Casar" w:date="2019-07-31T19:21:00Z">
        <w:r>
          <w:rPr>
            <w:sz w:val="22"/>
            <w:szCs w:val="22"/>
          </w:rPr>
          <w:t xml:space="preserve"> </w:t>
        </w:r>
      </w:ins>
      <w:ins w:id="1278" w:author="Caitlin Page Casar" w:date="2019-07-31T19:24:00Z">
        <w:r>
          <w:rPr>
            <w:sz w:val="22"/>
            <w:szCs w:val="22"/>
          </w:rPr>
          <w:t xml:space="preserve">and </w:t>
        </w:r>
      </w:ins>
      <w:ins w:id="1279" w:author="Caitlin Page Casar" w:date="2019-07-31T19:21:00Z">
        <w:r>
          <w:rPr>
            <w:sz w:val="22"/>
            <w:szCs w:val="22"/>
          </w:rPr>
          <w:t>coc</w:t>
        </w:r>
      </w:ins>
      <w:ins w:id="1280" w:author="Caitlin Page Casar" w:date="2019-07-31T19:22:00Z">
        <w:r>
          <w:rPr>
            <w:sz w:val="22"/>
            <w:szCs w:val="22"/>
          </w:rPr>
          <w:t>cobacill</w:t>
        </w:r>
      </w:ins>
      <w:ins w:id="1281" w:author="Caitlin Page Casar" w:date="2019-08-02T10:11:00Z">
        <w:r w:rsidR="0052456E">
          <w:rPr>
            <w:sz w:val="22"/>
            <w:szCs w:val="22"/>
          </w:rPr>
          <w:t>i</w:t>
        </w:r>
      </w:ins>
      <w:ins w:id="1282" w:author="Caitlin Page Casar" w:date="2019-07-31T19:23:00Z">
        <w:r>
          <w:rPr>
            <w:sz w:val="22"/>
            <w:szCs w:val="22"/>
          </w:rPr>
          <w:t xml:space="preserve">, and D3 pyrolusite by </w:t>
        </w:r>
      </w:ins>
      <w:ins w:id="1283" w:author="Caitlin Page Casar" w:date="2019-07-31T19:24:00Z">
        <w:r>
          <w:rPr>
            <w:sz w:val="22"/>
            <w:szCs w:val="22"/>
          </w:rPr>
          <w:t>3μm</w:t>
        </w:r>
      </w:ins>
      <w:ins w:id="1284" w:author="Caitlin Page Casar" w:date="2019-08-02T10:13:00Z">
        <w:r w:rsidR="0052456E">
          <w:rPr>
            <w:sz w:val="22"/>
            <w:szCs w:val="22"/>
          </w:rPr>
          <w:t xml:space="preserve"> </w:t>
        </w:r>
        <w:r w:rsidR="0052456E">
          <w:rPr>
            <w:sz w:val="22"/>
            <w:szCs w:val="22"/>
          </w:rPr>
          <w:t>diameter</w:t>
        </w:r>
      </w:ins>
      <w:ins w:id="1285" w:author="Caitlin Page Casar" w:date="2019-07-31T19:24:00Z">
        <w:r>
          <w:rPr>
            <w:sz w:val="22"/>
            <w:szCs w:val="22"/>
          </w:rPr>
          <w:t xml:space="preserve"> coccobacill</w:t>
        </w:r>
      </w:ins>
      <w:ins w:id="1286" w:author="Caitlin Page Casar" w:date="2019-08-02T10:11:00Z">
        <w:r w:rsidR="0052456E">
          <w:rPr>
            <w:sz w:val="22"/>
            <w:szCs w:val="22"/>
          </w:rPr>
          <w:t>i</w:t>
        </w:r>
      </w:ins>
      <w:ins w:id="1287" w:author="Caitlin Page Casar" w:date="2019-07-31T19:24:00Z">
        <w:r>
          <w:rPr>
            <w:sz w:val="22"/>
            <w:szCs w:val="22"/>
          </w:rPr>
          <w:t xml:space="preserve"> and 0.5-1μm </w:t>
        </w:r>
      </w:ins>
      <w:ins w:id="1288" w:author="Caitlin Page Casar" w:date="2019-08-02T10:13:00Z">
        <w:r w:rsidR="0052456E">
          <w:rPr>
            <w:sz w:val="22"/>
            <w:szCs w:val="22"/>
          </w:rPr>
          <w:t>diameter</w:t>
        </w:r>
        <w:r w:rsidR="0052456E">
          <w:rPr>
            <w:sz w:val="22"/>
            <w:szCs w:val="22"/>
          </w:rPr>
          <w:t xml:space="preserve"> </w:t>
        </w:r>
      </w:ins>
      <w:ins w:id="1289" w:author="Caitlin Page Casar" w:date="2019-08-02T10:12:00Z">
        <w:r w:rsidR="0052456E">
          <w:rPr>
            <w:sz w:val="22"/>
            <w:szCs w:val="22"/>
          </w:rPr>
          <w:t>bacilli</w:t>
        </w:r>
      </w:ins>
      <w:ins w:id="1290" w:author="Caitlin Page Casar" w:date="2019-07-31T19:24:00Z">
        <w:r>
          <w:rPr>
            <w:sz w:val="22"/>
            <w:szCs w:val="22"/>
          </w:rPr>
          <w:t>, tapered stalks with hollow centers that sometimes bifurcate, and wire-like structures connecting cells and tapered stalks</w:t>
        </w:r>
        <w:r>
          <w:rPr>
            <w:sz w:val="22"/>
            <w:szCs w:val="22"/>
          </w:rPr>
          <w:t xml:space="preserve">. </w:t>
        </w:r>
      </w:ins>
      <w:ins w:id="1291" w:author="Caitlin Page Casar" w:date="2019-07-31T19:26:00Z">
        <w:r>
          <w:rPr>
            <w:sz w:val="22"/>
            <w:szCs w:val="22"/>
          </w:rPr>
          <w:t xml:space="preserve">Biofilms on D3 magnetite are </w:t>
        </w:r>
        <w:r>
          <w:rPr>
            <w:sz w:val="22"/>
            <w:szCs w:val="22"/>
          </w:rPr>
          <w:t xml:space="preserve">dominated by 2μm </w:t>
        </w:r>
      </w:ins>
      <w:ins w:id="1292" w:author="Caitlin Page Casar" w:date="2019-08-02T10:13:00Z">
        <w:r w:rsidR="0052456E">
          <w:rPr>
            <w:sz w:val="22"/>
            <w:szCs w:val="22"/>
          </w:rPr>
          <w:t>diameter</w:t>
        </w:r>
        <w:r w:rsidR="0052456E">
          <w:rPr>
            <w:sz w:val="22"/>
            <w:szCs w:val="22"/>
          </w:rPr>
          <w:t xml:space="preserve"> </w:t>
        </w:r>
      </w:ins>
      <w:ins w:id="1293" w:author="Caitlin Page Casar" w:date="2019-08-02T10:12:00Z">
        <w:r w:rsidR="0052456E">
          <w:rPr>
            <w:sz w:val="22"/>
            <w:szCs w:val="22"/>
          </w:rPr>
          <w:t>bacilli</w:t>
        </w:r>
      </w:ins>
      <w:ins w:id="1294" w:author="Caitlin Page Casar" w:date="2019-07-31T19:26:00Z">
        <w:r>
          <w:rPr>
            <w:sz w:val="22"/>
            <w:szCs w:val="22"/>
          </w:rPr>
          <w:t xml:space="preserve"> forming aggregates with local wire-like structures</w:t>
        </w:r>
      </w:ins>
      <w:ins w:id="1295" w:author="Caitlin Page Casar" w:date="2019-07-31T19:27:00Z">
        <w:r>
          <w:rPr>
            <w:sz w:val="22"/>
            <w:szCs w:val="22"/>
          </w:rPr>
          <w:t>, where a</w:t>
        </w:r>
      </w:ins>
      <w:ins w:id="1296" w:author="Caitlin Page Casar" w:date="2019-07-31T19:26:00Z">
        <w:r>
          <w:rPr>
            <w:sz w:val="22"/>
            <w:szCs w:val="22"/>
          </w:rPr>
          <w:t xml:space="preserve">ggregates </w:t>
        </w:r>
      </w:ins>
      <w:ins w:id="1297" w:author="Caitlin Page Casar" w:date="2019-07-31T19:27:00Z">
        <w:r>
          <w:rPr>
            <w:sz w:val="22"/>
            <w:szCs w:val="22"/>
          </w:rPr>
          <w:t>are</w:t>
        </w:r>
      </w:ins>
      <w:ins w:id="1298" w:author="Caitlin Page Casar" w:date="2019-07-31T19:26:00Z">
        <w:r>
          <w:rPr>
            <w:sz w:val="22"/>
            <w:szCs w:val="22"/>
          </w:rPr>
          <w:t xml:space="preserve"> </w:t>
        </w:r>
      </w:ins>
      <w:ins w:id="1299" w:author="Caitlin Page Casar" w:date="2019-07-31T19:27:00Z">
        <w:r>
          <w:rPr>
            <w:sz w:val="22"/>
            <w:szCs w:val="22"/>
          </w:rPr>
          <w:t xml:space="preserve">comprised of </w:t>
        </w:r>
      </w:ins>
      <w:ins w:id="1300" w:author="Caitlin Page Casar" w:date="2019-07-31T19:26:00Z">
        <w:r>
          <w:rPr>
            <w:sz w:val="22"/>
            <w:szCs w:val="22"/>
          </w:rPr>
          <w:t>randomly oriented cells</w:t>
        </w:r>
      </w:ins>
      <w:ins w:id="1301" w:author="Caitlin Page Casar" w:date="2019-07-31T19:27:00Z">
        <w:r>
          <w:rPr>
            <w:sz w:val="22"/>
            <w:szCs w:val="22"/>
          </w:rPr>
          <w:t xml:space="preserve"> or</w:t>
        </w:r>
      </w:ins>
      <w:ins w:id="1302" w:author="Caitlin Page Casar" w:date="2019-07-31T19:26:00Z">
        <w:r>
          <w:rPr>
            <w:sz w:val="22"/>
            <w:szCs w:val="22"/>
          </w:rPr>
          <w:t xml:space="preserve"> form unidirectional chains.</w:t>
        </w:r>
      </w:ins>
      <w:ins w:id="1303" w:author="Caitlin Page Casar" w:date="2019-07-31T19:29:00Z">
        <w:r>
          <w:rPr>
            <w:sz w:val="22"/>
            <w:szCs w:val="22"/>
          </w:rPr>
          <w:t xml:space="preserve"> </w:t>
        </w:r>
      </w:ins>
      <w:ins w:id="1304" w:author="Caitlin Page Casar" w:date="2019-07-31T19:30:00Z">
        <w:r>
          <w:rPr>
            <w:sz w:val="22"/>
            <w:szCs w:val="22"/>
          </w:rPr>
          <w:t>Cells</w:t>
        </w:r>
      </w:ins>
      <w:ins w:id="1305" w:author="Caitlin Page Casar" w:date="2019-07-31T19:29:00Z">
        <w:r>
          <w:rPr>
            <w:sz w:val="22"/>
            <w:szCs w:val="22"/>
          </w:rPr>
          <w:t xml:space="preserve"> in D6 experiments </w:t>
        </w:r>
      </w:ins>
      <w:ins w:id="1306" w:author="Caitlin Page Casar" w:date="2019-08-02T10:10:00Z">
        <w:r w:rsidR="0052456E">
          <w:rPr>
            <w:sz w:val="22"/>
            <w:szCs w:val="22"/>
          </w:rPr>
          <w:t xml:space="preserve">with minerals </w:t>
        </w:r>
      </w:ins>
      <w:ins w:id="1307" w:author="Caitlin Page Casar" w:date="2019-07-31T19:29:00Z">
        <w:r>
          <w:rPr>
            <w:sz w:val="22"/>
            <w:szCs w:val="22"/>
          </w:rPr>
          <w:t xml:space="preserve">are morphologically similar to </w:t>
        </w:r>
      </w:ins>
      <w:ins w:id="1308" w:author="Caitlin Page Casar" w:date="2019-07-31T19:30:00Z">
        <w:r>
          <w:rPr>
            <w:sz w:val="22"/>
            <w:szCs w:val="22"/>
          </w:rPr>
          <w:t xml:space="preserve">those observed in experiments with inert controls; however, cell densities </w:t>
        </w:r>
      </w:ins>
      <w:ins w:id="1309" w:author="Caitlin Page Casar" w:date="2019-08-02T10:10:00Z">
        <w:r w:rsidR="0052456E">
          <w:rPr>
            <w:sz w:val="22"/>
            <w:szCs w:val="22"/>
          </w:rPr>
          <w:t xml:space="preserve">between experiment types </w:t>
        </w:r>
      </w:ins>
      <w:ins w:id="1310" w:author="Caitlin Page Casar" w:date="2019-07-31T19:31:00Z">
        <w:r>
          <w:rPr>
            <w:sz w:val="22"/>
            <w:szCs w:val="22"/>
          </w:rPr>
          <w:t xml:space="preserve">differ by orders of magnitude. </w:t>
        </w:r>
      </w:ins>
    </w:p>
    <w:p w14:paraId="67618A8B" w14:textId="1B1642D7" w:rsidR="007020A1" w:rsidRPr="0071674E" w:rsidDel="006D6043" w:rsidRDefault="007020A1" w:rsidP="001B6B4A">
      <w:pPr>
        <w:pStyle w:val="ListParagraph"/>
        <w:spacing w:line="276" w:lineRule="auto"/>
        <w:ind w:left="0"/>
        <w:jc w:val="both"/>
        <w:rPr>
          <w:del w:id="1311" w:author="Caitlin Page Casar" w:date="2019-06-03T15:41:00Z"/>
          <w:sz w:val="22"/>
          <w:szCs w:val="22"/>
        </w:rPr>
      </w:pPr>
    </w:p>
    <w:p w14:paraId="6595C4A9" w14:textId="2A48197F" w:rsidR="00A554E9" w:rsidRPr="0071674E" w:rsidDel="005B085D" w:rsidRDefault="00A554E9" w:rsidP="001B6B4A">
      <w:pPr>
        <w:pStyle w:val="ListParagraph"/>
        <w:numPr>
          <w:ilvl w:val="1"/>
          <w:numId w:val="5"/>
        </w:numPr>
        <w:spacing w:line="276" w:lineRule="auto"/>
        <w:jc w:val="both"/>
        <w:rPr>
          <w:del w:id="1312" w:author="Caitlin Page Casar" w:date="2019-07-31T19:25:00Z"/>
          <w:sz w:val="22"/>
          <w:szCs w:val="22"/>
        </w:rPr>
      </w:pPr>
      <w:del w:id="1313" w:author="Caitlin Page Casar" w:date="2019-07-31T19:25:00Z">
        <w:r w:rsidRPr="0071674E" w:rsidDel="005B085D">
          <w:rPr>
            <w:sz w:val="22"/>
            <w:szCs w:val="22"/>
          </w:rPr>
          <w:delText xml:space="preserve">Temporal variability in densities observed at each site, particularly at DeMMO1 </w:delText>
        </w:r>
      </w:del>
    </w:p>
    <w:p w14:paraId="3DA67B4F" w14:textId="43048019" w:rsidR="00A554E9" w:rsidRPr="0071674E" w:rsidDel="005B085D" w:rsidRDefault="00A554E9" w:rsidP="001B6B4A">
      <w:pPr>
        <w:pStyle w:val="ListParagraph"/>
        <w:numPr>
          <w:ilvl w:val="1"/>
          <w:numId w:val="5"/>
        </w:numPr>
        <w:spacing w:line="276" w:lineRule="auto"/>
        <w:jc w:val="both"/>
        <w:rPr>
          <w:del w:id="1314" w:author="Caitlin Page Casar" w:date="2019-07-31T19:25:00Z"/>
          <w:sz w:val="22"/>
          <w:szCs w:val="22"/>
        </w:rPr>
      </w:pPr>
      <w:del w:id="1315" w:author="Caitlin Page Casar" w:date="2019-07-31T19:25:00Z">
        <w:r w:rsidRPr="0071674E" w:rsidDel="005B085D">
          <w:rPr>
            <w:sz w:val="22"/>
            <w:szCs w:val="22"/>
          </w:rPr>
          <w:delText>Cell morphologies differ between minerals and controls</w:delText>
        </w:r>
      </w:del>
    </w:p>
    <w:p w14:paraId="0DC4D677" w14:textId="36B42291" w:rsidR="00ED1607" w:rsidRPr="00ED1607" w:rsidDel="005B085D" w:rsidRDefault="00A554E9">
      <w:pPr>
        <w:spacing w:line="276" w:lineRule="auto"/>
        <w:jc w:val="both"/>
        <w:rPr>
          <w:del w:id="1316" w:author="Caitlin Page Casar" w:date="2019-07-31T19:18:00Z"/>
          <w:sz w:val="22"/>
          <w:szCs w:val="22"/>
          <w:rPrChange w:id="1317" w:author="Caitlin Page Casar" w:date="2019-06-04T18:51:00Z">
            <w:rPr>
              <w:del w:id="1318" w:author="Caitlin Page Casar" w:date="2019-07-31T19:18:00Z"/>
            </w:rPr>
          </w:rPrChange>
        </w:rPr>
        <w:pPrChange w:id="1319" w:author="Caitlin Page Casar" w:date="2019-06-04T18:51:00Z">
          <w:pPr>
            <w:pStyle w:val="ListParagraph"/>
            <w:numPr>
              <w:ilvl w:val="1"/>
              <w:numId w:val="5"/>
            </w:numPr>
            <w:spacing w:line="276" w:lineRule="auto"/>
            <w:ind w:left="1440" w:hanging="360"/>
            <w:jc w:val="both"/>
          </w:pPr>
        </w:pPrChange>
      </w:pPr>
      <w:del w:id="1320" w:author="Caitlin Page Casar" w:date="2019-06-04T19:16:00Z">
        <w:r w:rsidRPr="0071674E" w:rsidDel="00332BB1">
          <w:rPr>
            <w:sz w:val="22"/>
            <w:szCs w:val="22"/>
          </w:rPr>
          <w:delText xml:space="preserve">Descriptions of biogenic structures and cell morphologies </w:delText>
        </w:r>
      </w:del>
    </w:p>
    <w:p w14:paraId="17A8DF97" w14:textId="77777777" w:rsidR="00A554E9" w:rsidRPr="0071674E" w:rsidDel="005B085D" w:rsidRDefault="00A554E9" w:rsidP="0071674E">
      <w:pPr>
        <w:spacing w:before="120" w:line="276" w:lineRule="auto"/>
        <w:jc w:val="both"/>
        <w:rPr>
          <w:del w:id="1321" w:author="Caitlin Page Casar" w:date="2019-07-31T19:18:00Z"/>
          <w:rFonts w:ascii="Calibri" w:hAnsi="Calibri" w:cs="Calibri"/>
          <w:b/>
          <w:sz w:val="22"/>
          <w:szCs w:val="22"/>
        </w:rPr>
      </w:pPr>
    </w:p>
    <w:p w14:paraId="68438687" w14:textId="12293266" w:rsidR="005250A3" w:rsidRDefault="005250A3" w:rsidP="005B085D">
      <w:pPr>
        <w:spacing w:line="276" w:lineRule="auto"/>
        <w:jc w:val="both"/>
        <w:pPrChange w:id="1322" w:author="Caitlin Page Casar" w:date="2019-07-31T19:18:00Z">
          <w:pPr>
            <w:pStyle w:val="NormalWeb"/>
            <w:spacing w:before="120" w:beforeAutospacing="0" w:after="0" w:afterAutospacing="0"/>
            <w:jc w:val="both"/>
          </w:pPr>
        </w:pPrChange>
      </w:pPr>
    </w:p>
    <w:p w14:paraId="517F20B9" w14:textId="552E5560" w:rsidR="005250A3" w:rsidRPr="007A29BE" w:rsidRDefault="0066128A" w:rsidP="007A29BE">
      <w:pPr>
        <w:pStyle w:val="NormalWeb"/>
        <w:spacing w:before="120" w:beforeAutospacing="0" w:after="0" w:afterAutospacing="0"/>
        <w:jc w:val="both"/>
        <w:rPr>
          <w:rFonts w:ascii="TimesNewRomanPSMT" w:hAnsi="TimesNewRomanPSMT"/>
          <w:color w:val="7F7F7F" w:themeColor="text1" w:themeTint="80"/>
          <w:sz w:val="18"/>
          <w:szCs w:val="18"/>
        </w:rPr>
      </w:pPr>
      <w:ins w:id="1323" w:author="Caitlin Page Casar" w:date="2019-08-02T16:16:00Z">
        <w:r>
          <w:rPr>
            <w:rFonts w:ascii="TimesNewRomanPSMT" w:hAnsi="TimesNewRomanPSMT"/>
            <w:noProof/>
            <w:color w:val="7F7F7F" w:themeColor="text1" w:themeTint="80"/>
            <w:sz w:val="18"/>
            <w:szCs w:val="18"/>
          </w:rPr>
          <w:lastRenderedPageBreak/>
          <w:drawing>
            <wp:inline distT="0" distB="0" distL="0" distR="0" wp14:anchorId="6D8E2D12" wp14:editId="5345C838">
              <wp:extent cx="5943600"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ell_density_shapes-0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ins>
      <w:del w:id="1324" w:author="Caitlin Page Casar" w:date="2019-05-26T18:05:00Z">
        <w:r w:rsidR="00532490" w:rsidDel="00A52A45">
          <w:rPr>
            <w:rFonts w:ascii="TimesNewRomanPSMT" w:hAnsi="TimesNewRomanPSMT"/>
            <w:noProof/>
            <w:color w:val="7F7F7F" w:themeColor="text1" w:themeTint="80"/>
            <w:sz w:val="18"/>
            <w:szCs w:val="18"/>
          </w:rPr>
          <w:drawing>
            <wp:inline distT="0" distB="0" distL="0" distR="0" wp14:anchorId="008C59AB" wp14:editId="716CC806">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lldens.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del>
    </w:p>
    <w:p w14:paraId="20B1BA8E" w14:textId="72C770D5" w:rsidR="00532490" w:rsidRDefault="00532490" w:rsidP="00532490">
      <w:pPr>
        <w:pStyle w:val="NormalWeb"/>
        <w:spacing w:before="120" w:beforeAutospacing="0" w:after="0" w:afterAutospacing="0"/>
        <w:jc w:val="both"/>
        <w:rPr>
          <w:rFonts w:ascii="TimesNewRomanPSMT" w:hAnsi="TimesNewRomanPSMT"/>
          <w:color w:val="7F7F7F" w:themeColor="text1" w:themeTint="80"/>
          <w:sz w:val="18"/>
          <w:szCs w:val="18"/>
        </w:rPr>
      </w:pPr>
      <w:r w:rsidRPr="008B298C">
        <w:rPr>
          <w:rFonts w:ascii="TimesNewRomanPSMT" w:hAnsi="TimesNewRomanPSMT"/>
          <w:b/>
          <w:color w:val="7F7F7F" w:themeColor="text1" w:themeTint="80"/>
          <w:sz w:val="18"/>
          <w:szCs w:val="18"/>
        </w:rPr>
        <w:t xml:space="preserve">Figure </w:t>
      </w:r>
      <w:del w:id="1325" w:author="Caitlin Page Casar" w:date="2019-06-03T15:27:00Z">
        <w:r w:rsidDel="00940E29">
          <w:rPr>
            <w:rFonts w:ascii="TimesNewRomanPSMT" w:hAnsi="TimesNewRomanPSMT"/>
            <w:b/>
            <w:color w:val="7F7F7F" w:themeColor="text1" w:themeTint="80"/>
            <w:sz w:val="18"/>
            <w:szCs w:val="18"/>
          </w:rPr>
          <w:delText>x</w:delText>
        </w:r>
      </w:del>
      <w:ins w:id="1326" w:author="Caitlin Page Casar" w:date="2019-07-17T15:32:00Z">
        <w:r w:rsidR="005941F1">
          <w:rPr>
            <w:rFonts w:ascii="TimesNewRomanPSMT" w:hAnsi="TimesNewRomanPSMT"/>
            <w:b/>
            <w:color w:val="7F7F7F" w:themeColor="text1" w:themeTint="80"/>
            <w:sz w:val="18"/>
            <w:szCs w:val="18"/>
          </w:rPr>
          <w:t>6</w:t>
        </w:r>
      </w:ins>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sidR="00695E0A" w:rsidRPr="00695E0A">
        <w:rPr>
          <w:rFonts w:ascii="TimesNewRomanPSMT" w:hAnsi="TimesNewRomanPSMT"/>
          <w:color w:val="7F7F7F" w:themeColor="text1" w:themeTint="80"/>
          <w:sz w:val="18"/>
          <w:szCs w:val="18"/>
        </w:rPr>
        <w:t xml:space="preserve"> </w:t>
      </w:r>
      <w:del w:id="1327" w:author="Caitlin Page Casar" w:date="2019-06-04T17:33:00Z">
        <w:r w:rsidR="00695E0A" w:rsidRPr="008B298C" w:rsidDel="00917DF5">
          <w:rPr>
            <w:rFonts w:ascii="TimesNewRomanPSMT" w:hAnsi="TimesNewRomanPSMT"/>
            <w:color w:val="7F7F7F" w:themeColor="text1" w:themeTint="80"/>
            <w:sz w:val="18"/>
            <w:szCs w:val="18"/>
          </w:rPr>
          <w:delText xml:space="preserve">Cell </w:delText>
        </w:r>
      </w:del>
      <w:ins w:id="1328" w:author="Caitlin Page Casar" w:date="2019-06-04T17:33:00Z">
        <w:r w:rsidR="00917DF5">
          <w:rPr>
            <w:rFonts w:ascii="TimesNewRomanPSMT" w:hAnsi="TimesNewRomanPSMT"/>
            <w:color w:val="7F7F7F" w:themeColor="text1" w:themeTint="80"/>
            <w:sz w:val="18"/>
            <w:szCs w:val="18"/>
          </w:rPr>
          <w:t>Averaged c</w:t>
        </w:r>
        <w:r w:rsidR="00917DF5" w:rsidRPr="008B298C">
          <w:rPr>
            <w:rFonts w:ascii="TimesNewRomanPSMT" w:hAnsi="TimesNewRomanPSMT"/>
            <w:color w:val="7F7F7F" w:themeColor="text1" w:themeTint="80"/>
            <w:sz w:val="18"/>
            <w:szCs w:val="18"/>
          </w:rPr>
          <w:t xml:space="preserve">ell </w:t>
        </w:r>
      </w:ins>
      <w:r w:rsidR="00695E0A" w:rsidRPr="008B298C">
        <w:rPr>
          <w:rFonts w:ascii="TimesNewRomanPSMT" w:hAnsi="TimesNewRomanPSMT"/>
          <w:color w:val="7F7F7F" w:themeColor="text1" w:themeTint="80"/>
          <w:sz w:val="18"/>
          <w:szCs w:val="18"/>
        </w:rPr>
        <w:t xml:space="preserve">densities estimated from </w:t>
      </w:r>
      <w:del w:id="1329" w:author="Caitlin Page Casar" w:date="2019-06-04T17:32:00Z">
        <w:r w:rsidR="00695E0A" w:rsidRPr="008B298C" w:rsidDel="00917DF5">
          <w:rPr>
            <w:rFonts w:ascii="TimesNewRomanPSMT" w:hAnsi="TimesNewRomanPSMT"/>
            <w:color w:val="7F7F7F" w:themeColor="text1" w:themeTint="80"/>
            <w:sz w:val="18"/>
            <w:szCs w:val="18"/>
          </w:rPr>
          <w:delText xml:space="preserve">cell counts from </w:delText>
        </w:r>
      </w:del>
      <w:del w:id="1330" w:author="Caitlin Page Casar" w:date="2019-06-04T17:31:00Z">
        <w:r w:rsidR="00695E0A" w:rsidRPr="008B298C" w:rsidDel="00917DF5">
          <w:rPr>
            <w:rFonts w:ascii="TimesNewRomanPSMT" w:hAnsi="TimesNewRomanPSMT"/>
            <w:color w:val="7F7F7F" w:themeColor="text1" w:themeTint="80"/>
            <w:sz w:val="18"/>
            <w:szCs w:val="18"/>
          </w:rPr>
          <w:delText xml:space="preserve">mineral chip </w:delText>
        </w:r>
      </w:del>
      <w:r w:rsidR="00695E0A" w:rsidRPr="008B298C">
        <w:rPr>
          <w:rFonts w:ascii="TimesNewRomanPSMT" w:hAnsi="TimesNewRomanPSMT"/>
          <w:color w:val="7F7F7F" w:themeColor="text1" w:themeTint="80"/>
          <w:sz w:val="18"/>
          <w:szCs w:val="18"/>
        </w:rPr>
        <w:t>SEM images</w:t>
      </w:r>
      <w:ins w:id="1331" w:author="Caitlin Page Casar" w:date="2019-06-04T17:31:00Z">
        <w:r w:rsidR="00917DF5">
          <w:rPr>
            <w:rFonts w:ascii="TimesNewRomanPSMT" w:hAnsi="TimesNewRomanPSMT"/>
            <w:color w:val="7F7F7F" w:themeColor="text1" w:themeTint="80"/>
            <w:sz w:val="18"/>
            <w:szCs w:val="18"/>
          </w:rPr>
          <w:t xml:space="preserve"> of glass slides and mineral coupons</w:t>
        </w:r>
      </w:ins>
      <w:ins w:id="1332" w:author="Caitlin Page Casar" w:date="2019-06-04T17:32:00Z">
        <w:r w:rsidR="00917DF5">
          <w:rPr>
            <w:rFonts w:ascii="TimesNewRomanPSMT" w:hAnsi="TimesNewRomanPSMT"/>
            <w:color w:val="7F7F7F" w:themeColor="text1" w:themeTint="80"/>
            <w:sz w:val="18"/>
            <w:szCs w:val="18"/>
          </w:rPr>
          <w:t xml:space="preserve"> and </w:t>
        </w:r>
      </w:ins>
      <w:ins w:id="1333" w:author="Caitlin Page Casar" w:date="2019-06-04T17:34:00Z">
        <w:r w:rsidR="00917DF5">
          <w:rPr>
            <w:rFonts w:ascii="TimesNewRomanPSMT" w:hAnsi="TimesNewRomanPSMT"/>
            <w:color w:val="7F7F7F" w:themeColor="text1" w:themeTint="80"/>
            <w:sz w:val="18"/>
            <w:szCs w:val="18"/>
          </w:rPr>
          <w:t>f</w:t>
        </w:r>
      </w:ins>
      <w:ins w:id="1334" w:author="Caitlin Page Casar" w:date="2019-06-04T17:32:00Z">
        <w:r w:rsidR="00917DF5">
          <w:rPr>
            <w:rFonts w:ascii="TimesNewRomanPSMT" w:hAnsi="TimesNewRomanPSMT"/>
            <w:color w:val="7F7F7F" w:themeColor="text1" w:themeTint="80"/>
            <w:sz w:val="18"/>
            <w:szCs w:val="18"/>
          </w:rPr>
          <w:t>iltered</w:t>
        </w:r>
      </w:ins>
      <w:ins w:id="1335" w:author="Caitlin Page Casar" w:date="2019-06-04T17:34:00Z">
        <w:r w:rsidR="00917DF5">
          <w:rPr>
            <w:rFonts w:ascii="TimesNewRomanPSMT" w:hAnsi="TimesNewRomanPSMT"/>
            <w:color w:val="7F7F7F" w:themeColor="text1" w:themeTint="80"/>
            <w:sz w:val="18"/>
            <w:szCs w:val="18"/>
          </w:rPr>
          <w:t xml:space="preserve"> </w:t>
        </w:r>
      </w:ins>
      <w:ins w:id="1336" w:author="Caitlin Page Casar" w:date="2019-06-04T17:32:00Z">
        <w:r w:rsidR="00917DF5">
          <w:rPr>
            <w:rFonts w:ascii="TimesNewRomanPSMT" w:hAnsi="TimesNewRomanPSMT"/>
            <w:color w:val="7F7F7F" w:themeColor="text1" w:themeTint="80"/>
            <w:sz w:val="18"/>
            <w:szCs w:val="18"/>
          </w:rPr>
          <w:t>fluids</w:t>
        </w:r>
      </w:ins>
      <w:r w:rsidR="00695E0A" w:rsidRPr="008B298C">
        <w:rPr>
          <w:rFonts w:ascii="TimesNewRomanPSMT" w:hAnsi="TimesNewRomanPSMT"/>
          <w:color w:val="7F7F7F" w:themeColor="text1" w:themeTint="80"/>
          <w:sz w:val="18"/>
          <w:szCs w:val="18"/>
        </w:rPr>
        <w:t>.</w:t>
      </w:r>
      <w:ins w:id="1337" w:author="Caitlin Page Casar" w:date="2019-06-04T17:32:00Z">
        <w:r w:rsidR="00917DF5">
          <w:rPr>
            <w:rFonts w:ascii="TimesNewRomanPSMT" w:hAnsi="TimesNewRomanPSMT"/>
            <w:color w:val="7F7F7F" w:themeColor="text1" w:themeTint="80"/>
            <w:sz w:val="18"/>
            <w:szCs w:val="18"/>
          </w:rPr>
          <w:t xml:space="preserve"> Minerals and </w:t>
        </w:r>
      </w:ins>
      <w:del w:id="1338" w:author="Caitlin Page Casar" w:date="2019-06-04T17:33:00Z">
        <w:r w:rsidR="00695E0A" w:rsidRPr="008B298C" w:rsidDel="00917DF5">
          <w:rPr>
            <w:rFonts w:ascii="TimesNewRomanPSMT" w:hAnsi="TimesNewRomanPSMT"/>
            <w:color w:val="7F7F7F" w:themeColor="text1" w:themeTint="80"/>
            <w:sz w:val="18"/>
            <w:szCs w:val="18"/>
          </w:rPr>
          <w:delText xml:space="preserve"> </w:delText>
        </w:r>
      </w:del>
      <w:ins w:id="1339" w:author="Caitlin Page Casar" w:date="2019-06-04T17:32:00Z">
        <w:r w:rsidR="00917DF5">
          <w:rPr>
            <w:rFonts w:ascii="TimesNewRomanPSMT" w:hAnsi="TimesNewRomanPSMT"/>
            <w:color w:val="7F7F7F" w:themeColor="text1" w:themeTint="80"/>
            <w:sz w:val="18"/>
            <w:szCs w:val="18"/>
          </w:rPr>
          <w:t xml:space="preserve">fluids are denoted by squares and </w:t>
        </w:r>
      </w:ins>
      <w:ins w:id="1340" w:author="Caitlin Page Casar" w:date="2019-06-04T17:33:00Z">
        <w:r w:rsidR="00917DF5">
          <w:rPr>
            <w:rFonts w:ascii="TimesNewRomanPSMT" w:hAnsi="TimesNewRomanPSMT"/>
            <w:color w:val="7F7F7F" w:themeColor="text1" w:themeTint="80"/>
            <w:sz w:val="18"/>
            <w:szCs w:val="18"/>
          </w:rPr>
          <w:t>circles,</w:t>
        </w:r>
      </w:ins>
      <w:ins w:id="1341" w:author="Caitlin Page Casar" w:date="2019-06-04T17:32:00Z">
        <w:r w:rsidR="00917DF5">
          <w:rPr>
            <w:rFonts w:ascii="TimesNewRomanPSMT" w:hAnsi="TimesNewRomanPSMT"/>
            <w:color w:val="7F7F7F" w:themeColor="text1" w:themeTint="80"/>
            <w:sz w:val="18"/>
            <w:szCs w:val="18"/>
          </w:rPr>
          <w:t xml:space="preserve"> respectively. </w:t>
        </w:r>
      </w:ins>
      <w:r w:rsidR="00695E0A">
        <w:rPr>
          <w:rFonts w:ascii="TimesNewRomanPSMT" w:hAnsi="TimesNewRomanPSMT"/>
          <w:color w:val="7F7F7F" w:themeColor="text1" w:themeTint="80"/>
          <w:sz w:val="18"/>
          <w:szCs w:val="18"/>
        </w:rPr>
        <w:t>G</w:t>
      </w:r>
      <w:r w:rsidR="00695E0A" w:rsidRPr="008B298C">
        <w:rPr>
          <w:rFonts w:ascii="TimesNewRomanPSMT" w:hAnsi="TimesNewRomanPSMT"/>
          <w:color w:val="7F7F7F" w:themeColor="text1" w:themeTint="80"/>
          <w:sz w:val="18"/>
          <w:szCs w:val="18"/>
        </w:rPr>
        <w:t xml:space="preserve">lass slides </w:t>
      </w:r>
      <w:r w:rsidR="00695E0A">
        <w:rPr>
          <w:rFonts w:ascii="TimesNewRomanPSMT" w:hAnsi="TimesNewRomanPSMT"/>
          <w:color w:val="7F7F7F" w:themeColor="text1" w:themeTint="80"/>
          <w:sz w:val="18"/>
          <w:szCs w:val="18"/>
        </w:rPr>
        <w:t xml:space="preserve">were </w:t>
      </w:r>
      <w:r w:rsidR="00695E0A" w:rsidRPr="008B298C">
        <w:rPr>
          <w:rFonts w:ascii="TimesNewRomanPSMT" w:hAnsi="TimesNewRomanPSMT"/>
          <w:color w:val="7F7F7F" w:themeColor="text1" w:themeTint="80"/>
          <w:sz w:val="18"/>
          <w:szCs w:val="18"/>
        </w:rPr>
        <w:t xml:space="preserve">included in experiments with minerals </w:t>
      </w:r>
      <w:r w:rsidR="00695E0A">
        <w:rPr>
          <w:rFonts w:ascii="TimesNewRomanPSMT" w:hAnsi="TimesNewRomanPSMT"/>
          <w:color w:val="7F7F7F" w:themeColor="text1" w:themeTint="80"/>
          <w:sz w:val="18"/>
          <w:szCs w:val="18"/>
        </w:rPr>
        <w:t>(</w:t>
      </w:r>
      <w:r w:rsidR="00695E0A" w:rsidRPr="008B298C">
        <w:rPr>
          <w:rFonts w:ascii="TimesNewRomanPSMT" w:hAnsi="TimesNewRomanPSMT"/>
          <w:color w:val="7F7F7F" w:themeColor="text1" w:themeTint="80"/>
          <w:sz w:val="18"/>
          <w:szCs w:val="18"/>
        </w:rPr>
        <w:t>internal inert controls</w:t>
      </w:r>
      <w:r w:rsidR="00695E0A">
        <w:rPr>
          <w:rFonts w:ascii="TimesNewRomanPSMT" w:hAnsi="TimesNewRomanPSMT"/>
          <w:color w:val="7F7F7F" w:themeColor="text1" w:themeTint="80"/>
          <w:sz w:val="18"/>
          <w:szCs w:val="18"/>
        </w:rPr>
        <w:t>) or sand</w:t>
      </w:r>
      <w:r w:rsidR="00695E0A" w:rsidRPr="008B298C">
        <w:rPr>
          <w:rFonts w:ascii="TimesNewRomanPSMT" w:hAnsi="TimesNewRomanPSMT"/>
          <w:color w:val="7F7F7F" w:themeColor="text1" w:themeTint="80"/>
          <w:sz w:val="18"/>
          <w:szCs w:val="18"/>
        </w:rPr>
        <w:t xml:space="preserve"> </w:t>
      </w:r>
      <w:r w:rsidR="00695E0A">
        <w:rPr>
          <w:rFonts w:ascii="TimesNewRomanPSMT" w:hAnsi="TimesNewRomanPSMT"/>
          <w:color w:val="7F7F7F" w:themeColor="text1" w:themeTint="80"/>
          <w:sz w:val="18"/>
          <w:szCs w:val="18"/>
        </w:rPr>
        <w:t>(</w:t>
      </w:r>
      <w:r w:rsidR="00695E0A" w:rsidRPr="008B298C">
        <w:rPr>
          <w:rFonts w:ascii="TimesNewRomanPSMT" w:hAnsi="TimesNewRomanPSMT"/>
          <w:color w:val="7F7F7F" w:themeColor="text1" w:themeTint="80"/>
          <w:sz w:val="18"/>
          <w:szCs w:val="18"/>
        </w:rPr>
        <w:t>parallel inert controls</w:t>
      </w:r>
      <w:r w:rsidR="00695E0A">
        <w:rPr>
          <w:rFonts w:ascii="TimesNewRomanPSMT" w:hAnsi="TimesNewRomanPSMT"/>
          <w:color w:val="7F7F7F" w:themeColor="text1" w:themeTint="80"/>
          <w:sz w:val="18"/>
          <w:szCs w:val="18"/>
        </w:rPr>
        <w:t>)</w:t>
      </w:r>
      <w:ins w:id="1342" w:author="Caitlin Page Casar" w:date="2019-06-04T17:31:00Z">
        <w:r w:rsidR="00917DF5">
          <w:rPr>
            <w:rFonts w:ascii="TimesNewRomanPSMT" w:hAnsi="TimesNewRomanPSMT"/>
            <w:color w:val="7F7F7F" w:themeColor="text1" w:themeTint="80"/>
            <w:sz w:val="18"/>
            <w:szCs w:val="18"/>
          </w:rPr>
          <w:t>, denoted by stars</w:t>
        </w:r>
      </w:ins>
      <w:r w:rsidR="00695E0A" w:rsidRPr="008B298C">
        <w:rPr>
          <w:rFonts w:ascii="TimesNewRomanPSMT" w:hAnsi="TimesNewRomanPSMT"/>
          <w:color w:val="7F7F7F" w:themeColor="text1" w:themeTint="80"/>
          <w:sz w:val="18"/>
          <w:szCs w:val="18"/>
        </w:rPr>
        <w:t>.</w:t>
      </w:r>
      <w:ins w:id="1343" w:author="Caitlin Page Casar" w:date="2019-05-26T18:59:00Z">
        <w:r w:rsidR="004F63A3">
          <w:rPr>
            <w:rFonts w:ascii="TimesNewRomanPSMT" w:hAnsi="TimesNewRomanPSMT"/>
            <w:color w:val="7F7F7F" w:themeColor="text1" w:themeTint="80"/>
            <w:sz w:val="18"/>
            <w:szCs w:val="18"/>
          </w:rPr>
          <w:t xml:space="preserve"> </w:t>
        </w:r>
      </w:ins>
      <w:ins w:id="1344" w:author="Caitlin Page Casar" w:date="2019-05-26T19:00:00Z">
        <w:r w:rsidR="004F63A3">
          <w:rPr>
            <w:rFonts w:ascii="TimesNewRomanPSMT" w:hAnsi="TimesNewRomanPSMT"/>
            <w:color w:val="7F7F7F" w:themeColor="text1" w:themeTint="80"/>
            <w:sz w:val="18"/>
            <w:szCs w:val="18"/>
          </w:rPr>
          <w:t>Muscovite and calcite experiments were not installed a</w:t>
        </w:r>
      </w:ins>
      <w:ins w:id="1345" w:author="Caitlin Page Casar" w:date="2019-05-26T19:01:00Z">
        <w:r w:rsidR="004F63A3">
          <w:rPr>
            <w:rFonts w:ascii="TimesNewRomanPSMT" w:hAnsi="TimesNewRomanPSMT"/>
            <w:color w:val="7F7F7F" w:themeColor="text1" w:themeTint="80"/>
            <w:sz w:val="18"/>
            <w:szCs w:val="18"/>
          </w:rPr>
          <w:t>t D6.</w:t>
        </w:r>
      </w:ins>
      <w:ins w:id="1346" w:author="Caitlin Page Casar" w:date="2019-05-26T19:00:00Z">
        <w:r w:rsidR="004F63A3">
          <w:rPr>
            <w:rFonts w:ascii="TimesNewRomanPSMT" w:hAnsi="TimesNewRomanPSMT"/>
            <w:color w:val="7F7F7F" w:themeColor="text1" w:themeTint="80"/>
            <w:sz w:val="18"/>
            <w:szCs w:val="18"/>
          </w:rPr>
          <w:t xml:space="preserve"> </w:t>
        </w:r>
      </w:ins>
    </w:p>
    <w:p w14:paraId="1F2786C0" w14:textId="12DCF3E1" w:rsidR="007A29BE" w:rsidRDefault="007A29BE" w:rsidP="00067A57">
      <w:pPr>
        <w:rPr>
          <w:ins w:id="1347" w:author="Caitlin Page Casar" w:date="2019-06-03T15:27:00Z"/>
          <w:rFonts w:ascii="Calibri" w:hAnsi="Calibri" w:cs="Calibri"/>
          <w:b/>
        </w:rPr>
      </w:pPr>
    </w:p>
    <w:p w14:paraId="4184C805" w14:textId="30D0DE2E" w:rsidR="00940E29" w:rsidRDefault="00702CBA">
      <w:pPr>
        <w:jc w:val="center"/>
        <w:rPr>
          <w:ins w:id="1348" w:author="Caitlin Page Casar" w:date="2019-06-03T15:27:00Z"/>
          <w:rFonts w:ascii="Calibri" w:hAnsi="Calibri" w:cs="Calibri"/>
          <w:b/>
        </w:rPr>
        <w:pPrChange w:id="1349" w:author="Caitlin Page Casar" w:date="2019-06-04T16:24:00Z">
          <w:pPr/>
        </w:pPrChange>
      </w:pPr>
      <w:ins w:id="1350" w:author="Caitlin Page Casar" w:date="2019-08-02T16:09:00Z">
        <w:r>
          <w:rPr>
            <w:rFonts w:ascii="Calibri" w:hAnsi="Calibri" w:cs="Calibri"/>
            <w:b/>
            <w:noProof/>
          </w:rPr>
          <w:lastRenderedPageBreak/>
          <w:drawing>
            <wp:inline distT="0" distB="0" distL="0" distR="0" wp14:anchorId="57E84DC5" wp14:editId="2DDD1CB7">
              <wp:extent cx="5943600" cy="74987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M_images-0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7498715"/>
                      </a:xfrm>
                      <a:prstGeom prst="rect">
                        <a:avLst/>
                      </a:prstGeom>
                    </pic:spPr>
                  </pic:pic>
                </a:graphicData>
              </a:graphic>
            </wp:inline>
          </w:drawing>
        </w:r>
      </w:ins>
    </w:p>
    <w:p w14:paraId="5666E6D5" w14:textId="77777777" w:rsidR="009D7E76" w:rsidRDefault="009D7E76" w:rsidP="00067A57">
      <w:pPr>
        <w:rPr>
          <w:ins w:id="1351" w:author="Caitlin Page Casar" w:date="2019-06-04T16:24:00Z"/>
          <w:b/>
          <w:color w:val="808080" w:themeColor="background1" w:themeShade="80"/>
          <w:sz w:val="18"/>
          <w:szCs w:val="18"/>
        </w:rPr>
      </w:pPr>
    </w:p>
    <w:p w14:paraId="707EA97A" w14:textId="49A7FC5B" w:rsidR="00940E29" w:rsidRPr="007020A1" w:rsidRDefault="00940E29" w:rsidP="00067A57">
      <w:pPr>
        <w:rPr>
          <w:ins w:id="1352" w:author="Caitlin Page Casar" w:date="2019-05-22T16:37:00Z"/>
          <w:color w:val="808080" w:themeColor="background1" w:themeShade="80"/>
          <w:sz w:val="18"/>
          <w:szCs w:val="18"/>
          <w:rPrChange w:id="1353" w:author="Caitlin Page Casar" w:date="2019-06-03T15:27:00Z">
            <w:rPr>
              <w:ins w:id="1354" w:author="Caitlin Page Casar" w:date="2019-05-22T16:37:00Z"/>
              <w:rFonts w:ascii="Calibri" w:hAnsi="Calibri" w:cs="Calibri"/>
              <w:b/>
            </w:rPr>
          </w:rPrChange>
        </w:rPr>
      </w:pPr>
      <w:ins w:id="1355" w:author="Caitlin Page Casar" w:date="2019-06-03T15:27:00Z">
        <w:r w:rsidRPr="00940E29">
          <w:rPr>
            <w:b/>
            <w:color w:val="808080" w:themeColor="background1" w:themeShade="80"/>
            <w:sz w:val="18"/>
            <w:szCs w:val="18"/>
            <w:rPrChange w:id="1356" w:author="Caitlin Page Casar" w:date="2019-06-03T15:27:00Z">
              <w:rPr>
                <w:rFonts w:ascii="Calibri" w:hAnsi="Calibri" w:cs="Calibri"/>
                <w:b/>
              </w:rPr>
            </w:rPrChange>
          </w:rPr>
          <w:t xml:space="preserve">Figure </w:t>
        </w:r>
      </w:ins>
      <w:ins w:id="1357" w:author="Caitlin Page Casar" w:date="2019-07-17T15:32:00Z">
        <w:r w:rsidR="005941F1">
          <w:rPr>
            <w:b/>
            <w:color w:val="808080" w:themeColor="background1" w:themeShade="80"/>
            <w:sz w:val="18"/>
            <w:szCs w:val="18"/>
          </w:rPr>
          <w:t>7.</w:t>
        </w:r>
      </w:ins>
      <w:ins w:id="1358" w:author="Caitlin Page Casar" w:date="2019-06-03T15:27:00Z">
        <w:r w:rsidR="007020A1">
          <w:rPr>
            <w:b/>
            <w:color w:val="808080" w:themeColor="background1" w:themeShade="80"/>
            <w:sz w:val="18"/>
            <w:szCs w:val="18"/>
          </w:rPr>
          <w:t xml:space="preserve"> </w:t>
        </w:r>
        <w:r w:rsidR="007020A1">
          <w:rPr>
            <w:color w:val="808080" w:themeColor="background1" w:themeShade="80"/>
            <w:sz w:val="18"/>
            <w:szCs w:val="18"/>
          </w:rPr>
          <w:t>Bio</w:t>
        </w:r>
      </w:ins>
      <w:ins w:id="1359" w:author="Caitlin Page Casar" w:date="2019-06-03T15:28:00Z">
        <w:r w:rsidR="007020A1">
          <w:rPr>
            <w:color w:val="808080" w:themeColor="background1" w:themeShade="80"/>
            <w:sz w:val="18"/>
            <w:szCs w:val="18"/>
          </w:rPr>
          <w:t xml:space="preserve">film communities on glass slides and mineral surfaces. Scale bars represent </w:t>
        </w:r>
      </w:ins>
      <w:ins w:id="1360" w:author="Caitlin Page Casar" w:date="2019-06-04T16:25:00Z">
        <w:r w:rsidR="00824F41">
          <w:rPr>
            <w:color w:val="808080" w:themeColor="background1" w:themeShade="80"/>
            <w:sz w:val="18"/>
            <w:szCs w:val="18"/>
          </w:rPr>
          <w:t>1</w:t>
        </w:r>
      </w:ins>
      <w:ins w:id="1361" w:author="Caitlin Page Casar" w:date="2019-06-03T15:28:00Z">
        <w:r w:rsidR="007020A1" w:rsidRPr="007020A1">
          <w:rPr>
            <w:color w:val="808080" w:themeColor="background1" w:themeShade="80"/>
            <w:sz w:val="18"/>
            <w:szCs w:val="18"/>
          </w:rPr>
          <w:t>0</w:t>
        </w:r>
      </w:ins>
      <w:ins w:id="1362" w:author="Caitlin Page Casar" w:date="2019-06-03T15:30:00Z">
        <w:r w:rsidR="007020A1" w:rsidRPr="007020A1">
          <w:rPr>
            <w:color w:val="808080" w:themeColor="background1" w:themeShade="80"/>
            <w:sz w:val="18"/>
            <w:szCs w:val="18"/>
            <w:shd w:val="clear" w:color="auto" w:fill="FFFFFF"/>
            <w:rPrChange w:id="1363" w:author="Caitlin Page Casar" w:date="2019-06-03T15:30:00Z">
              <w:rPr>
                <w:color w:val="000000" w:themeColor="text1"/>
                <w:sz w:val="22"/>
                <w:szCs w:val="22"/>
                <w:shd w:val="clear" w:color="auto" w:fill="FFFFFF"/>
              </w:rPr>
            </w:rPrChange>
          </w:rPr>
          <w:t>μm.</w:t>
        </w:r>
      </w:ins>
    </w:p>
    <w:p w14:paraId="1C64E1CC" w14:textId="77777777" w:rsidR="006B5131" w:rsidRDefault="006B5131" w:rsidP="00067A57">
      <w:pPr>
        <w:rPr>
          <w:rFonts w:ascii="Calibri" w:hAnsi="Calibri" w:cs="Calibri"/>
          <w:b/>
        </w:rPr>
      </w:pPr>
    </w:p>
    <w:p w14:paraId="36815313" w14:textId="77777777" w:rsidR="00E23E77" w:rsidRPr="006B4718" w:rsidRDefault="00E23E77" w:rsidP="00067A57">
      <w:pPr>
        <w:rPr>
          <w:rFonts w:ascii="Calibri" w:hAnsi="Calibri" w:cs="Calibri"/>
          <w:b/>
        </w:rPr>
      </w:pPr>
    </w:p>
    <w:p w14:paraId="564F0EB1" w14:textId="4ABB5741" w:rsidR="00D20053" w:rsidRDefault="00D20053" w:rsidP="00D20053">
      <w:pPr>
        <w:rPr>
          <w:rFonts w:ascii="Calibri" w:hAnsi="Calibri" w:cs="Calibri"/>
          <w:b/>
        </w:rPr>
      </w:pPr>
      <w:r w:rsidRPr="006B4718">
        <w:rPr>
          <w:rFonts w:ascii="Calibri" w:hAnsi="Calibri" w:cs="Calibri"/>
          <w:b/>
        </w:rPr>
        <w:lastRenderedPageBreak/>
        <w:t xml:space="preserve">4 | </w:t>
      </w:r>
      <w:r>
        <w:rPr>
          <w:rFonts w:ascii="Calibri" w:hAnsi="Calibri" w:cs="Calibri"/>
          <w:b/>
        </w:rPr>
        <w:t>DISCUSSION</w:t>
      </w:r>
    </w:p>
    <w:p w14:paraId="0EAE7870" w14:textId="77777777" w:rsidR="00D20053" w:rsidRDefault="00D20053" w:rsidP="00D20053">
      <w:pPr>
        <w:rPr>
          <w:rFonts w:ascii="Calibri" w:hAnsi="Calibri" w:cs="Calibri"/>
          <w:b/>
        </w:rPr>
      </w:pPr>
    </w:p>
    <w:p w14:paraId="57E332BE" w14:textId="3B76E89A" w:rsidR="00D20053" w:rsidRPr="00475EBC" w:rsidRDefault="00D20053" w:rsidP="00C70A24">
      <w:pPr>
        <w:pStyle w:val="ListParagraph"/>
        <w:numPr>
          <w:ilvl w:val="1"/>
          <w:numId w:val="7"/>
        </w:numPr>
        <w:rPr>
          <w:rFonts w:ascii="Calibri" w:hAnsi="Calibri" w:cs="Calibri"/>
          <w:b/>
        </w:rPr>
      </w:pPr>
      <w:r w:rsidRPr="00475EBC">
        <w:rPr>
          <w:rFonts w:ascii="Calibri" w:hAnsi="Calibri" w:cs="Calibri"/>
          <w:b/>
        </w:rPr>
        <w:t xml:space="preserve">Exergonic mineral metabolisms </w:t>
      </w:r>
    </w:p>
    <w:p w14:paraId="421E9045" w14:textId="3AD3F7F3" w:rsidR="00D20053" w:rsidRDefault="00D20053" w:rsidP="00760E51">
      <w:pPr>
        <w:pStyle w:val="NormalWeb"/>
        <w:spacing w:before="120" w:beforeAutospacing="0" w:after="0" w:afterAutospacing="0" w:line="276" w:lineRule="auto"/>
        <w:jc w:val="both"/>
        <w:rPr>
          <w:rFonts w:ascii="TimesNewRomanPSMT" w:hAnsi="TimesNewRomanPSMT"/>
          <w:sz w:val="22"/>
          <w:szCs w:val="22"/>
        </w:rPr>
      </w:pPr>
      <w:del w:id="1364" w:author="Caitlin Page Casar" w:date="2019-06-04T13:51:00Z">
        <w:r w:rsidRPr="007F286F" w:rsidDel="00C70A24">
          <w:rPr>
            <w:rFonts w:ascii="TimesNewRomanPSMT" w:hAnsi="TimesNewRomanPSMT"/>
            <w:sz w:val="22"/>
            <w:szCs w:val="22"/>
          </w:rPr>
          <w:delText xml:space="preserve">Thermodynamic models </w:delText>
        </w:r>
      </w:del>
      <w:ins w:id="1365" w:author="Caitlin Page Casar" w:date="2019-06-04T13:51:00Z">
        <w:r w:rsidR="00C70A24">
          <w:rPr>
            <w:rFonts w:ascii="TimesNewRomanPSMT" w:hAnsi="TimesNewRomanPSMT"/>
            <w:sz w:val="22"/>
            <w:szCs w:val="22"/>
          </w:rPr>
          <w:t xml:space="preserve">Modeled metabolic reactions </w:t>
        </w:r>
      </w:ins>
      <w:r w:rsidRPr="007F286F">
        <w:rPr>
          <w:rFonts w:ascii="TimesNewRomanPSMT" w:hAnsi="TimesNewRomanPSMT"/>
          <w:sz w:val="22"/>
          <w:szCs w:val="22"/>
        </w:rPr>
        <w:t>reveal that pyrite oxidation with nitrate is the most exergonic metabolism at DeMMO1, 3, and 6; however, energy density calculations</w:t>
      </w:r>
      <w:ins w:id="1366" w:author="Maggie Osburn" w:date="2019-07-17T10:53:00Z">
        <w:r w:rsidR="00CC75F1">
          <w:rPr>
            <w:rFonts w:ascii="TimesNewRomanPSMT" w:hAnsi="TimesNewRomanPSMT"/>
            <w:sz w:val="22"/>
            <w:szCs w:val="22"/>
          </w:rPr>
          <w:t>,</w:t>
        </w:r>
      </w:ins>
      <w:r w:rsidRPr="007F286F">
        <w:rPr>
          <w:rFonts w:ascii="TimesNewRomanPSMT" w:hAnsi="TimesNewRomanPSMT"/>
          <w:sz w:val="22"/>
          <w:szCs w:val="22"/>
        </w:rPr>
        <w:t xml:space="preserve"> where limiting reactants are considered</w:t>
      </w:r>
      <w:ins w:id="1367" w:author="Maggie Osburn" w:date="2019-07-17T10:53:00Z">
        <w:r w:rsidR="00CC75F1">
          <w:rPr>
            <w:rFonts w:ascii="TimesNewRomanPSMT" w:hAnsi="TimesNewRomanPSMT"/>
            <w:sz w:val="22"/>
            <w:szCs w:val="22"/>
          </w:rPr>
          <w:t>,</w:t>
        </w:r>
      </w:ins>
      <w:r w:rsidRPr="007F286F">
        <w:rPr>
          <w:rFonts w:ascii="TimesNewRomanPSMT" w:hAnsi="TimesNewRomanPSMT"/>
          <w:sz w:val="22"/>
          <w:szCs w:val="22"/>
        </w:rPr>
        <w:t xml:space="preserve"> indicate that nitrate is not as available for microbial metabolisms as other dissolved substrates</w:t>
      </w:r>
      <w:del w:id="1368" w:author="Caitlin Page Casar" w:date="2019-06-03T22:36:00Z">
        <w:r w:rsidRPr="007F286F" w:rsidDel="00627ED9">
          <w:rPr>
            <w:rFonts w:ascii="TimesNewRomanPSMT" w:hAnsi="TimesNewRomanPSMT"/>
            <w:sz w:val="22"/>
            <w:szCs w:val="22"/>
          </w:rPr>
          <w:delText xml:space="preserve"> (Figure </w:delText>
        </w:r>
        <w:r w:rsidDel="00627ED9">
          <w:rPr>
            <w:rFonts w:ascii="TimesNewRomanPSMT" w:hAnsi="TimesNewRomanPSMT"/>
            <w:sz w:val="22"/>
            <w:szCs w:val="22"/>
          </w:rPr>
          <w:delText>x</w:delText>
        </w:r>
        <w:r w:rsidRPr="007F286F" w:rsidDel="00627ED9">
          <w:rPr>
            <w:rFonts w:ascii="TimesNewRomanPSMT" w:hAnsi="TimesNewRomanPSMT"/>
            <w:sz w:val="22"/>
            <w:szCs w:val="22"/>
          </w:rPr>
          <w:delText>)</w:delText>
        </w:r>
      </w:del>
      <w:r w:rsidRPr="007F286F">
        <w:rPr>
          <w:rFonts w:ascii="TimesNewRomanPSMT" w:hAnsi="TimesNewRomanPSMT"/>
          <w:sz w:val="22"/>
          <w:szCs w:val="22"/>
        </w:rPr>
        <w:t xml:space="preserve">. For example, pyrolusite reduction with </w:t>
      </w:r>
      <w:r>
        <w:rPr>
          <w:rFonts w:ascii="TimesNewRomanPSMT" w:hAnsi="TimesNewRomanPSMT"/>
          <w:sz w:val="22"/>
          <w:szCs w:val="22"/>
        </w:rPr>
        <w:t>carbon monoxide</w:t>
      </w:r>
      <w:r w:rsidRPr="007F286F">
        <w:rPr>
          <w:rFonts w:ascii="TimesNewRomanPSMT" w:hAnsi="TimesNewRomanPSMT"/>
          <w:sz w:val="22"/>
          <w:szCs w:val="22"/>
        </w:rPr>
        <w:t xml:space="preserve"> is a </w:t>
      </w:r>
      <w:del w:id="1369" w:author="Caitlin Page Casar" w:date="2019-06-05T10:24:00Z">
        <w:r w:rsidRPr="007F286F" w:rsidDel="00C71D64">
          <w:rPr>
            <w:rFonts w:ascii="TimesNewRomanPSMT" w:hAnsi="TimesNewRomanPSMT"/>
            <w:sz w:val="22"/>
            <w:szCs w:val="22"/>
          </w:rPr>
          <w:delText>very favorable</w:delText>
        </w:r>
      </w:del>
      <w:ins w:id="1370" w:author="Caitlin Page Casar" w:date="2019-06-05T10:24:00Z">
        <w:r w:rsidR="00C71D64">
          <w:rPr>
            <w:rFonts w:ascii="TimesNewRomanPSMT" w:hAnsi="TimesNewRomanPSMT"/>
            <w:sz w:val="22"/>
            <w:szCs w:val="22"/>
          </w:rPr>
          <w:t>highly exergonic</w:t>
        </w:r>
      </w:ins>
      <w:r w:rsidRPr="007F286F">
        <w:rPr>
          <w:rFonts w:ascii="TimesNewRomanPSMT" w:hAnsi="TimesNewRomanPSMT"/>
          <w:sz w:val="22"/>
          <w:szCs w:val="22"/>
        </w:rPr>
        <w:t xml:space="preserve"> </w:t>
      </w:r>
      <w:del w:id="1371" w:author="Caitlin Page Casar" w:date="2019-06-05T10:24:00Z">
        <w:r w:rsidRPr="007F286F" w:rsidDel="00C71D64">
          <w:rPr>
            <w:rFonts w:ascii="TimesNewRomanPSMT" w:hAnsi="TimesNewRomanPSMT"/>
            <w:sz w:val="22"/>
            <w:szCs w:val="22"/>
          </w:rPr>
          <w:delText xml:space="preserve">metabolism </w:delText>
        </w:r>
      </w:del>
      <w:ins w:id="1372" w:author="Caitlin Page Casar" w:date="2019-06-05T10:24:00Z">
        <w:r w:rsidR="00C71D64">
          <w:rPr>
            <w:rFonts w:ascii="TimesNewRomanPSMT" w:hAnsi="TimesNewRomanPSMT"/>
            <w:sz w:val="22"/>
            <w:szCs w:val="22"/>
          </w:rPr>
          <w:t>reaction</w:t>
        </w:r>
        <w:r w:rsidR="00C71D64" w:rsidRPr="007F286F">
          <w:rPr>
            <w:rFonts w:ascii="TimesNewRomanPSMT" w:hAnsi="TimesNewRomanPSMT"/>
            <w:sz w:val="22"/>
            <w:szCs w:val="22"/>
          </w:rPr>
          <w:t xml:space="preserve"> </w:t>
        </w:r>
      </w:ins>
      <w:r w:rsidRPr="007F286F">
        <w:rPr>
          <w:rFonts w:ascii="TimesNewRomanPSMT" w:hAnsi="TimesNewRomanPSMT"/>
          <w:sz w:val="22"/>
          <w:szCs w:val="22"/>
        </w:rPr>
        <w:t xml:space="preserve">and </w:t>
      </w:r>
      <w:r>
        <w:rPr>
          <w:rFonts w:ascii="TimesNewRomanPSMT" w:hAnsi="TimesNewRomanPSMT"/>
          <w:sz w:val="22"/>
          <w:szCs w:val="22"/>
        </w:rPr>
        <w:t xml:space="preserve">carbon </w:t>
      </w:r>
      <w:commentRangeStart w:id="1373"/>
      <w:r>
        <w:rPr>
          <w:rFonts w:ascii="TimesNewRomanPSMT" w:hAnsi="TimesNewRomanPSMT"/>
          <w:sz w:val="22"/>
          <w:szCs w:val="22"/>
        </w:rPr>
        <w:t>monoxide</w:t>
      </w:r>
      <w:commentRangeEnd w:id="1373"/>
      <w:r w:rsidR="00C71D64">
        <w:rPr>
          <w:rStyle w:val="CommentReference"/>
        </w:rPr>
        <w:commentReference w:id="1373"/>
      </w:r>
      <w:r w:rsidRPr="007F286F">
        <w:rPr>
          <w:rFonts w:ascii="TimesNewRomanPSMT" w:hAnsi="TimesNewRomanPSMT"/>
          <w:sz w:val="22"/>
          <w:szCs w:val="22"/>
        </w:rPr>
        <w:t xml:space="preserve"> is abundant, thus this metabolism may actually be move favorable in terms of energy density.</w:t>
      </w:r>
      <w:ins w:id="1374" w:author="Caitlin Page Casar" w:date="2019-06-05T10:24:00Z">
        <w:r w:rsidR="00C71D64">
          <w:rPr>
            <w:rFonts w:ascii="TimesNewRomanPSMT" w:hAnsi="TimesNewRomanPSMT"/>
            <w:sz w:val="22"/>
            <w:szCs w:val="22"/>
          </w:rPr>
          <w:t xml:space="preserve"> </w:t>
        </w:r>
      </w:ins>
      <w:ins w:id="1375" w:author="Caitlin Page Casar" w:date="2019-05-22T15:13:00Z">
        <w:r w:rsidR="00411B1E">
          <w:rPr>
            <w:rFonts w:ascii="TimesNewRomanPSMT" w:hAnsi="TimesNewRomanPSMT"/>
            <w:sz w:val="22"/>
            <w:szCs w:val="22"/>
          </w:rPr>
          <w:t xml:space="preserve">Further, cell densities are consistently higher on pyrolusite than on pyrite, further supporting this </w:t>
        </w:r>
        <w:r w:rsidR="00D36476">
          <w:rPr>
            <w:rFonts w:ascii="TimesNewRomanPSMT" w:hAnsi="TimesNewRomanPSMT"/>
            <w:sz w:val="22"/>
            <w:szCs w:val="22"/>
          </w:rPr>
          <w:t>idea.</w:t>
        </w:r>
      </w:ins>
      <w:r w:rsidRPr="007F286F">
        <w:rPr>
          <w:rFonts w:ascii="TimesNewRomanPSMT" w:hAnsi="TimesNewRomanPSMT"/>
          <w:sz w:val="22"/>
          <w:szCs w:val="22"/>
        </w:rPr>
        <w:t xml:space="preserve"> </w:t>
      </w:r>
      <w:r>
        <w:rPr>
          <w:rFonts w:ascii="TimesNewRomanPSMT" w:hAnsi="TimesNewRomanPSMT"/>
          <w:sz w:val="22"/>
          <w:szCs w:val="22"/>
        </w:rPr>
        <w:t xml:space="preserve">Given that all reactions with pyrolusite were exergonic at all three </w:t>
      </w:r>
      <w:proofErr w:type="spellStart"/>
      <w:r>
        <w:rPr>
          <w:rFonts w:ascii="TimesNewRomanPSMT" w:hAnsi="TimesNewRomanPSMT"/>
          <w:sz w:val="22"/>
          <w:szCs w:val="22"/>
        </w:rPr>
        <w:t>DeMMO</w:t>
      </w:r>
      <w:proofErr w:type="spellEnd"/>
      <w:r>
        <w:rPr>
          <w:rFonts w:ascii="TimesNewRomanPSMT" w:hAnsi="TimesNewRomanPSMT"/>
          <w:sz w:val="22"/>
          <w:szCs w:val="22"/>
        </w:rPr>
        <w:t xml:space="preserve"> sites, we expected results from experiments with pyrolusite to be distinct from experiments with other minerals. Indeed, </w:t>
      </w:r>
      <w:del w:id="1376" w:author="Caitlin Page Casar" w:date="2019-06-04T13:48:00Z">
        <w:r w:rsidDel="007007C0">
          <w:rPr>
            <w:rFonts w:ascii="TimesNewRomanPSMT" w:hAnsi="TimesNewRomanPSMT"/>
            <w:sz w:val="22"/>
            <w:szCs w:val="22"/>
          </w:rPr>
          <w:delText>microbial community and cell density</w:delText>
        </w:r>
      </w:del>
      <w:ins w:id="1377" w:author="Caitlin Page Casar" w:date="2019-06-04T13:48:00Z">
        <w:r w:rsidR="007007C0">
          <w:rPr>
            <w:rFonts w:ascii="TimesNewRomanPSMT" w:hAnsi="TimesNewRomanPSMT"/>
            <w:sz w:val="22"/>
            <w:szCs w:val="22"/>
          </w:rPr>
          <w:t>our</w:t>
        </w:r>
      </w:ins>
      <w:r>
        <w:rPr>
          <w:rFonts w:ascii="TimesNewRomanPSMT" w:hAnsi="TimesNewRomanPSMT"/>
          <w:sz w:val="22"/>
          <w:szCs w:val="22"/>
        </w:rPr>
        <w:t xml:space="preserve"> data suggest pyrolusite </w:t>
      </w:r>
      <w:del w:id="1378" w:author="Caitlin Page Casar" w:date="2019-06-04T13:48:00Z">
        <w:r w:rsidDel="007007C0">
          <w:rPr>
            <w:rFonts w:ascii="TimesNewRomanPSMT" w:hAnsi="TimesNewRomanPSMT"/>
            <w:sz w:val="22"/>
            <w:szCs w:val="22"/>
          </w:rPr>
          <w:delText>may be a favorable surface for</w:delText>
        </w:r>
      </w:del>
      <w:ins w:id="1379" w:author="Caitlin Page Casar" w:date="2019-06-04T13:48:00Z">
        <w:r w:rsidR="007007C0">
          <w:rPr>
            <w:rFonts w:ascii="TimesNewRomanPSMT" w:hAnsi="TimesNewRomanPSMT"/>
            <w:sz w:val="22"/>
            <w:szCs w:val="22"/>
          </w:rPr>
          <w:t>may enhance</w:t>
        </w:r>
      </w:ins>
      <w:r>
        <w:rPr>
          <w:rFonts w:ascii="TimesNewRomanPSMT" w:hAnsi="TimesNewRomanPSMT"/>
          <w:sz w:val="22"/>
          <w:szCs w:val="22"/>
        </w:rPr>
        <w:t xml:space="preserve"> </w:t>
      </w:r>
      <w:ins w:id="1380" w:author="Caitlin Page Casar" w:date="2019-06-04T13:49:00Z">
        <w:r w:rsidR="007007C0">
          <w:rPr>
            <w:rFonts w:ascii="TimesNewRomanPSMT" w:hAnsi="TimesNewRomanPSMT"/>
            <w:sz w:val="22"/>
            <w:szCs w:val="22"/>
          </w:rPr>
          <w:t xml:space="preserve">biofilm biomass and promote </w:t>
        </w:r>
      </w:ins>
      <w:r>
        <w:rPr>
          <w:rFonts w:ascii="TimesNewRomanPSMT" w:hAnsi="TimesNewRomanPSMT"/>
          <w:sz w:val="22"/>
          <w:szCs w:val="22"/>
        </w:rPr>
        <w:t xml:space="preserve">colonization by specific taxa at </w:t>
      </w:r>
      <w:proofErr w:type="spellStart"/>
      <w:r>
        <w:rPr>
          <w:rFonts w:ascii="TimesNewRomanPSMT" w:hAnsi="TimesNewRomanPSMT"/>
          <w:sz w:val="22"/>
          <w:szCs w:val="22"/>
        </w:rPr>
        <w:t>DeMMO</w:t>
      </w:r>
      <w:proofErr w:type="spellEnd"/>
      <w:ins w:id="1381" w:author="Caitlin Page Casar" w:date="2019-06-05T10:28:00Z">
        <w:r w:rsidR="002B47D1">
          <w:rPr>
            <w:rFonts w:ascii="TimesNewRomanPSMT" w:hAnsi="TimesNewRomanPSMT"/>
            <w:sz w:val="22"/>
            <w:szCs w:val="22"/>
          </w:rPr>
          <w:t xml:space="preserve"> which we discuss further here</w:t>
        </w:r>
      </w:ins>
      <w:r>
        <w:rPr>
          <w:rFonts w:ascii="TimesNewRomanPSMT" w:hAnsi="TimesNewRomanPSMT"/>
          <w:sz w:val="22"/>
          <w:szCs w:val="22"/>
        </w:rPr>
        <w:t xml:space="preserve">. </w:t>
      </w:r>
    </w:p>
    <w:p w14:paraId="34C4787D" w14:textId="77777777" w:rsidR="00B645B1" w:rsidDel="00C70A24" w:rsidRDefault="00B645B1" w:rsidP="00D20053">
      <w:pPr>
        <w:pStyle w:val="NormalWeb"/>
        <w:spacing w:before="120" w:beforeAutospacing="0" w:after="0" w:afterAutospacing="0" w:line="276" w:lineRule="auto"/>
        <w:jc w:val="both"/>
        <w:rPr>
          <w:del w:id="1382" w:author="Caitlin Page Casar" w:date="2019-06-04T13:53:00Z"/>
          <w:rFonts w:ascii="TimesNewRomanPSMT" w:hAnsi="TimesNewRomanPSMT"/>
          <w:sz w:val="22"/>
          <w:szCs w:val="22"/>
        </w:rPr>
      </w:pPr>
    </w:p>
    <w:p w14:paraId="7E3C0AB3" w14:textId="5F2A2C01" w:rsidR="00B645B1" w:rsidDel="00C70A24" w:rsidRDefault="00B645B1" w:rsidP="00B645B1">
      <w:pPr>
        <w:rPr>
          <w:del w:id="1383" w:author="Caitlin Page Casar" w:date="2019-06-04T13:53:00Z"/>
          <w:sz w:val="20"/>
          <w:szCs w:val="20"/>
        </w:rPr>
      </w:pPr>
      <w:del w:id="1384" w:author="Caitlin Page Casar" w:date="2019-06-04T13:53:00Z">
        <w:r w:rsidDel="00C70A24">
          <w:rPr>
            <w:sz w:val="20"/>
            <w:szCs w:val="20"/>
          </w:rPr>
          <w:delText>Energy Density</w:delText>
        </w:r>
      </w:del>
    </w:p>
    <w:p w14:paraId="2097E515" w14:textId="0303B8FB" w:rsidR="00B645B1" w:rsidRPr="00B645B1" w:rsidDel="00C70A24" w:rsidRDefault="00B645B1" w:rsidP="00B645B1">
      <w:pPr>
        <w:pStyle w:val="ListParagraph"/>
        <w:numPr>
          <w:ilvl w:val="2"/>
          <w:numId w:val="4"/>
        </w:numPr>
        <w:rPr>
          <w:del w:id="1385" w:author="Caitlin Page Casar" w:date="2019-06-04T13:53:00Z"/>
          <w:sz w:val="20"/>
          <w:szCs w:val="20"/>
        </w:rPr>
      </w:pPr>
      <w:del w:id="1386" w:author="Caitlin Page Casar" w:date="2019-06-04T13:53:00Z">
        <w:r w:rsidDel="00C70A24">
          <w:rPr>
            <w:sz w:val="20"/>
            <w:szCs w:val="20"/>
          </w:rPr>
          <w:delText xml:space="preserve">The most favorable reactions with minerals in terms of free energy are not always the most energy dense in terms of available solute. For example, there are highly exergonic reactions with H2, however H2 is not abundant and may therefore not be a good electron donor in terms of availability. By contrast, reactions with CO are exergonic and CO is abundant, therefore it may be a more representative reactant for in situ metabolisms given its abundance. </w:delText>
        </w:r>
      </w:del>
    </w:p>
    <w:p w14:paraId="5E600190" w14:textId="77777777" w:rsidR="00A775D0" w:rsidRDefault="00A775D0" w:rsidP="00D20053">
      <w:pPr>
        <w:pStyle w:val="NormalWeb"/>
        <w:spacing w:before="120" w:beforeAutospacing="0" w:after="0" w:afterAutospacing="0" w:line="276" w:lineRule="auto"/>
        <w:jc w:val="both"/>
        <w:rPr>
          <w:rFonts w:ascii="TimesNewRomanPSMT" w:hAnsi="TimesNewRomanPSMT"/>
          <w:sz w:val="22"/>
          <w:szCs w:val="22"/>
        </w:rPr>
      </w:pPr>
    </w:p>
    <w:p w14:paraId="225B997F" w14:textId="5603FC08" w:rsidR="00C70A24" w:rsidRPr="00C70A24" w:rsidRDefault="00A775D0">
      <w:pPr>
        <w:pStyle w:val="ListParagraph"/>
        <w:numPr>
          <w:ilvl w:val="1"/>
          <w:numId w:val="7"/>
        </w:numPr>
        <w:rPr>
          <w:ins w:id="1387" w:author="Caitlin Page Casar" w:date="2019-06-04T14:05:00Z"/>
          <w:rFonts w:ascii="Calibri" w:hAnsi="Calibri" w:cs="Calibri"/>
          <w:b/>
          <w:rPrChange w:id="1388" w:author="Caitlin Page Casar" w:date="2019-06-04T14:06:00Z">
            <w:rPr>
              <w:ins w:id="1389" w:author="Caitlin Page Casar" w:date="2019-06-04T14:05:00Z"/>
            </w:rPr>
          </w:rPrChange>
        </w:rPr>
        <w:pPrChange w:id="1390" w:author="Caitlin Page Casar" w:date="2019-06-04T14:06:00Z">
          <w:pPr/>
        </w:pPrChange>
      </w:pPr>
      <w:del w:id="1391" w:author="Caitlin Page Casar" w:date="2019-06-04T14:05:00Z">
        <w:r w:rsidRPr="00C70A24" w:rsidDel="00C70A24">
          <w:rPr>
            <w:rFonts w:ascii="Calibri" w:hAnsi="Calibri" w:cs="Calibri"/>
            <w:b/>
            <w:rPrChange w:id="1392" w:author="Caitlin Page Casar" w:date="2019-06-04T14:05:00Z">
              <w:rPr/>
            </w:rPrChange>
          </w:rPr>
          <w:delText xml:space="preserve">4.2 </w:delText>
        </w:r>
      </w:del>
      <w:r w:rsidRPr="00C70A24">
        <w:rPr>
          <w:rFonts w:ascii="Calibri" w:hAnsi="Calibri" w:cs="Calibri"/>
          <w:b/>
          <w:rPrChange w:id="1393" w:author="Caitlin Page Casar" w:date="2019-06-04T14:05:00Z">
            <w:rPr/>
          </w:rPrChange>
        </w:rPr>
        <w:t>Microbial Communities</w:t>
      </w:r>
    </w:p>
    <w:p w14:paraId="55B0D9C8" w14:textId="040EB002" w:rsidR="006817CD" w:rsidRPr="00D2401D" w:rsidRDefault="0063346A" w:rsidP="0063346A">
      <w:pPr>
        <w:spacing w:before="120" w:line="276" w:lineRule="auto"/>
        <w:jc w:val="both"/>
        <w:rPr>
          <w:ins w:id="1394" w:author="Caitlin Page Casar" w:date="2019-06-04T21:28:00Z"/>
          <w:sz w:val="22"/>
          <w:szCs w:val="22"/>
          <w:rPrChange w:id="1395" w:author="Caitlin Page Casar" w:date="2019-06-05T16:43:00Z">
            <w:rPr>
              <w:ins w:id="1396" w:author="Caitlin Page Casar" w:date="2019-06-04T21:28:00Z"/>
              <w:rFonts w:ascii="TimesNewRomanPSMT" w:hAnsi="TimesNewRomanPSMT"/>
              <w:sz w:val="22"/>
              <w:szCs w:val="22"/>
            </w:rPr>
          </w:rPrChange>
        </w:rPr>
      </w:pPr>
      <w:ins w:id="1397" w:author="Caitlin Page Casar" w:date="2019-06-04T20:56:00Z">
        <w:r>
          <w:rPr>
            <w:rFonts w:ascii="TimesNewRomanPSMT" w:hAnsi="TimesNewRomanPSMT"/>
            <w:sz w:val="22"/>
            <w:szCs w:val="22"/>
          </w:rPr>
          <w:t>Generally, fluid communities are more taxonomically rich and phylogenetically diverse than their biofilm counterparts</w:t>
        </w:r>
      </w:ins>
      <w:ins w:id="1398" w:author="Caitlin Page Casar" w:date="2019-06-04T20:58:00Z">
        <w:r>
          <w:rPr>
            <w:rFonts w:ascii="TimesNewRomanPSMT" w:hAnsi="TimesNewRomanPSMT"/>
            <w:sz w:val="22"/>
            <w:szCs w:val="22"/>
          </w:rPr>
          <w:t xml:space="preserve">, suggesting specialists inhabit biofilm communities. </w:t>
        </w:r>
      </w:ins>
      <w:ins w:id="1399" w:author="Caitlin Page Casar" w:date="2019-06-04T21:10:00Z">
        <w:r w:rsidR="00E058AC">
          <w:rPr>
            <w:rFonts w:ascii="TimesNewRomanPSMT" w:hAnsi="TimesNewRomanPSMT"/>
            <w:sz w:val="22"/>
            <w:szCs w:val="22"/>
          </w:rPr>
          <w:t xml:space="preserve">Colonization by specialists may </w:t>
        </w:r>
      </w:ins>
      <w:ins w:id="1400" w:author="Caitlin Page Casar" w:date="2019-06-04T21:13:00Z">
        <w:r w:rsidR="00E058AC">
          <w:rPr>
            <w:rFonts w:ascii="TimesNewRomanPSMT" w:hAnsi="TimesNewRomanPSMT"/>
            <w:sz w:val="22"/>
            <w:szCs w:val="22"/>
          </w:rPr>
          <w:t xml:space="preserve">indicate </w:t>
        </w:r>
      </w:ins>
      <w:ins w:id="1401" w:author="Caitlin Page Casar" w:date="2019-06-04T21:11:00Z">
        <w:r w:rsidR="00E058AC">
          <w:rPr>
            <w:rFonts w:ascii="TimesNewRomanPSMT" w:hAnsi="TimesNewRomanPSMT"/>
            <w:sz w:val="22"/>
            <w:szCs w:val="22"/>
          </w:rPr>
          <w:t xml:space="preserve">only a subpopulation </w:t>
        </w:r>
      </w:ins>
      <w:ins w:id="1402" w:author="Caitlin Page Casar" w:date="2019-06-05T10:32:00Z">
        <w:r w:rsidR="002A0394">
          <w:rPr>
            <w:rFonts w:ascii="TimesNewRomanPSMT" w:hAnsi="TimesNewRomanPSMT"/>
            <w:sz w:val="22"/>
            <w:szCs w:val="22"/>
          </w:rPr>
          <w:t xml:space="preserve">of the microbiome </w:t>
        </w:r>
      </w:ins>
      <w:ins w:id="1403" w:author="Caitlin Page Casar" w:date="2019-06-04T21:11:00Z">
        <w:r w:rsidR="00E058AC">
          <w:rPr>
            <w:rFonts w:ascii="TimesNewRomanPSMT" w:hAnsi="TimesNewRomanPSMT"/>
            <w:sz w:val="22"/>
            <w:szCs w:val="22"/>
          </w:rPr>
          <w:t>is c</w:t>
        </w:r>
      </w:ins>
      <w:ins w:id="1404" w:author="Caitlin Page Casar" w:date="2019-06-04T21:12:00Z">
        <w:r w:rsidR="00E058AC">
          <w:rPr>
            <w:rFonts w:ascii="TimesNewRomanPSMT" w:hAnsi="TimesNewRomanPSMT"/>
            <w:sz w:val="22"/>
            <w:szCs w:val="22"/>
          </w:rPr>
          <w:t>apable of biofilm formation or using minerals as sources of energy</w:t>
        </w:r>
      </w:ins>
      <w:ins w:id="1405" w:author="Caitlin Page Casar" w:date="2019-06-04T21:13:00Z">
        <w:r w:rsidR="00E058AC">
          <w:rPr>
            <w:rFonts w:ascii="TimesNewRomanPSMT" w:hAnsi="TimesNewRomanPSMT"/>
            <w:sz w:val="22"/>
            <w:szCs w:val="22"/>
          </w:rPr>
          <w:t xml:space="preserve">. </w:t>
        </w:r>
      </w:ins>
      <w:ins w:id="1406" w:author="Caitlin Page Casar" w:date="2019-06-04T21:17:00Z">
        <w:r w:rsidR="00E058AC">
          <w:rPr>
            <w:rFonts w:ascii="TimesNewRomanPSMT" w:hAnsi="TimesNewRomanPSMT"/>
            <w:sz w:val="22"/>
            <w:szCs w:val="22"/>
          </w:rPr>
          <w:t>Alternatively, c</w:t>
        </w:r>
      </w:ins>
      <w:ins w:id="1407" w:author="Caitlin Page Casar" w:date="2019-06-04T21:15:00Z">
        <w:r w:rsidR="00E058AC">
          <w:rPr>
            <w:rFonts w:ascii="TimesNewRomanPSMT" w:hAnsi="TimesNewRomanPSMT"/>
            <w:sz w:val="22"/>
            <w:szCs w:val="22"/>
          </w:rPr>
          <w:t>ompetition for dissolved substrates</w:t>
        </w:r>
      </w:ins>
      <w:ins w:id="1408" w:author="Caitlin Page Casar" w:date="2019-06-04T21:16:00Z">
        <w:r w:rsidR="00E058AC">
          <w:rPr>
            <w:rFonts w:ascii="TimesNewRomanPSMT" w:hAnsi="TimesNewRomanPSMT"/>
            <w:sz w:val="22"/>
            <w:szCs w:val="22"/>
          </w:rPr>
          <w:t xml:space="preserve"> may promote mineral colonization by opportunists</w:t>
        </w:r>
      </w:ins>
      <w:ins w:id="1409" w:author="Caitlin Page Casar" w:date="2019-06-04T21:17:00Z">
        <w:r w:rsidR="00E058AC">
          <w:rPr>
            <w:rFonts w:ascii="TimesNewRomanPSMT" w:hAnsi="TimesNewRomanPSMT"/>
            <w:sz w:val="22"/>
            <w:szCs w:val="22"/>
          </w:rPr>
          <w:t xml:space="preserve"> capable of </w:t>
        </w:r>
      </w:ins>
      <w:ins w:id="1410" w:author="Caitlin Page Casar" w:date="2019-06-04T21:16:00Z">
        <w:r w:rsidR="00E058AC">
          <w:rPr>
            <w:rFonts w:ascii="TimesNewRomanPSMT" w:hAnsi="TimesNewRomanPSMT"/>
            <w:sz w:val="22"/>
            <w:szCs w:val="22"/>
          </w:rPr>
          <w:t>taking advantage of energy available in minerals</w:t>
        </w:r>
      </w:ins>
      <w:ins w:id="1411" w:author="Caitlin Page Casar" w:date="2019-06-04T21:15:00Z">
        <w:r w:rsidR="00E058AC">
          <w:rPr>
            <w:rFonts w:ascii="TimesNewRomanPSMT" w:hAnsi="TimesNewRomanPSMT"/>
            <w:sz w:val="22"/>
            <w:szCs w:val="22"/>
          </w:rPr>
          <w:t xml:space="preserve">. </w:t>
        </w:r>
      </w:ins>
      <w:ins w:id="1412" w:author="Caitlin Page Casar" w:date="2019-06-05T16:37:00Z">
        <w:r w:rsidR="000C3BF1">
          <w:rPr>
            <w:sz w:val="22"/>
            <w:szCs w:val="22"/>
          </w:rPr>
          <w:t xml:space="preserve">Diversity has been shown to </w:t>
        </w:r>
      </w:ins>
      <w:ins w:id="1413" w:author="Caitlin Page Casar" w:date="2019-06-05T16:45:00Z">
        <w:r w:rsidR="00D2401D">
          <w:rPr>
            <w:sz w:val="22"/>
            <w:szCs w:val="22"/>
          </w:rPr>
          <w:t xml:space="preserve">significantly </w:t>
        </w:r>
      </w:ins>
      <w:ins w:id="1414" w:author="Caitlin Page Casar" w:date="2019-06-05T16:37:00Z">
        <w:r w:rsidR="000C3BF1">
          <w:rPr>
            <w:sz w:val="22"/>
            <w:szCs w:val="22"/>
          </w:rPr>
          <w:t xml:space="preserve">increase </w:t>
        </w:r>
      </w:ins>
      <w:ins w:id="1415" w:author="Caitlin Page Casar" w:date="2019-06-05T16:48:00Z">
        <w:r w:rsidR="00D2401D">
          <w:rPr>
            <w:sz w:val="22"/>
            <w:szCs w:val="22"/>
          </w:rPr>
          <w:t>within the first few days of</w:t>
        </w:r>
      </w:ins>
      <w:ins w:id="1416" w:author="Caitlin Page Casar" w:date="2019-06-05T16:37:00Z">
        <w:r w:rsidR="000C3BF1">
          <w:rPr>
            <w:sz w:val="22"/>
            <w:szCs w:val="22"/>
          </w:rPr>
          <w:t xml:space="preserve"> </w:t>
        </w:r>
      </w:ins>
      <w:ins w:id="1417" w:author="Caitlin Page Casar" w:date="2019-06-05T16:38:00Z">
        <w:r w:rsidR="000C3BF1">
          <w:rPr>
            <w:sz w:val="22"/>
            <w:szCs w:val="22"/>
          </w:rPr>
          <w:t xml:space="preserve">biofilm </w:t>
        </w:r>
      </w:ins>
      <w:ins w:id="1418" w:author="Caitlin Page Casar" w:date="2019-06-05T16:37:00Z">
        <w:r w:rsidR="000C3BF1">
          <w:rPr>
            <w:sz w:val="22"/>
            <w:szCs w:val="22"/>
          </w:rPr>
          <w:t>development</w:t>
        </w:r>
      </w:ins>
      <w:ins w:id="1419" w:author="Caitlin Page Casar" w:date="2019-06-05T16:42:00Z">
        <w:r w:rsidR="000C3BF1">
          <w:rPr>
            <w:sz w:val="22"/>
            <w:szCs w:val="22"/>
          </w:rPr>
          <w:t xml:space="preserve"> </w:t>
        </w:r>
      </w:ins>
      <w:ins w:id="1420" w:author="Caitlin Page Casar" w:date="2019-06-05T16:49:00Z">
        <w:r w:rsidR="00D2401D">
          <w:rPr>
            <w:sz w:val="22"/>
            <w:szCs w:val="22"/>
          </w:rPr>
          <w:t>and remain relatively stable on</w:t>
        </w:r>
      </w:ins>
      <w:ins w:id="1421" w:author="Caitlin Page Casar" w:date="2019-06-05T16:42:00Z">
        <w:r w:rsidR="000C3BF1">
          <w:rPr>
            <w:sz w:val="22"/>
            <w:szCs w:val="22"/>
          </w:rPr>
          <w:t xml:space="preserve"> timescales</w:t>
        </w:r>
      </w:ins>
      <w:ins w:id="1422" w:author="Caitlin Page Casar" w:date="2019-06-05T16:49:00Z">
        <w:r w:rsidR="00D2401D">
          <w:rPr>
            <w:sz w:val="22"/>
            <w:szCs w:val="22"/>
          </w:rPr>
          <w:t xml:space="preserve"> similar</w:t>
        </w:r>
      </w:ins>
      <w:ins w:id="1423" w:author="Caitlin Page Casar" w:date="2019-06-05T16:42:00Z">
        <w:r w:rsidR="000C3BF1">
          <w:rPr>
            <w:sz w:val="22"/>
            <w:szCs w:val="22"/>
          </w:rPr>
          <w:t xml:space="preserve"> to our study</w:t>
        </w:r>
      </w:ins>
      <w:ins w:id="1424" w:author="Caitlin Page Casar" w:date="2019-06-05T16:39:00Z">
        <w:r w:rsidR="000C3BF1">
          <w:rPr>
            <w:sz w:val="22"/>
            <w:szCs w:val="22"/>
          </w:rPr>
          <w:t xml:space="preserve"> </w:t>
        </w:r>
      </w:ins>
      <w:ins w:id="1425" w:author="Caitlin Page Casar" w:date="2019-06-05T16:40:00Z">
        <w:r w:rsidR="000C3BF1">
          <w:rPr>
            <w:sz w:val="22"/>
            <w:szCs w:val="22"/>
          </w:rPr>
          <w:fldChar w:fldCharType="begin"/>
        </w:r>
        <w:r w:rsidR="000C3BF1">
          <w:rPr>
            <w:sz w:val="22"/>
            <w:szCs w:val="22"/>
          </w:rPr>
          <w:instrText xml:space="preserve"> ADDIN ZOTERO_ITEM CSL_CITATION {"citationID":"yfTSlZ8X","properties":{"formattedCitation":"(Gulmann {\\i{}et al.}, 2015)","plainCitation":"(Gulmann et al., 2015)","noteIndex":0},"citationItems":[{"id":475,"uris":["http://zotero.org/users/local/dsI5V9tJ/items/CQHHPBJA"],"uri":["http://zotero.org/users/local/dsI5V9tJ/items/CQHHPBJA"],"itemData":{"id":475,"type":"article-journal","title":"Bacterial diversity and successional patterns during biofilm formation on freshly exposed basalt surfaces at diffuse-flow deep-sea vents","container-title":"Frontiers in Microbiology","volume":"6","source":"PubMed Central","abstract":"Many deep-sea hydrothermal vent systems are regularly impacted by volcanic eruptions, leaving fresh basalt where abundant animal and microbial communities once thrived. After an eruption, microbial biofilms are often the first visible evidence of biotic re-colonization. The present study is the first to investigate microbial colonization of newly exposed basalt surfaces in the context of vent fluid chemistry over an extended period of time (4–293 days) by deploying basalt blocks within an established diffuse-flow vent at the 9°50′ N vent field on the East Pacific Rise. Additionally, samples obtained after a recent eruption at the same vent field allowed for comparison between experimental results and those from natural microbial re-colonization. Over 9 months, the community changed from being composed almost exclusively of Epsilonproteobacteria to a more diverse assemblage, corresponding with a potential expansion of metabolic capabilities. The process of biofilm formation appears to generate similar surface-associated communities within and across sites by selecting for a subset of fluid-associated microbes, via species sorting. Furthermore, the high incidence of shared operational taxonomic units over time and across different vent sites suggests that the microbial communities colonizing new surfaces at diffuse-flow vent sites might follow a predictable successional pattern.","URL":"https://www.ncbi.nlm.nih.gov/pmc/articles/PMC4564720/","DOI":"10.3389/fmicb.2015.00901","ISSN":"1664-302X","note":"PMID: 26441852\nPMCID: PMC4564720","journalAbbreviation":"Front Microbiol","author":[{"family":"Gulmann","given":"Lara K."},{"family":"Beaulieu","given":"Stace E."},{"family":"Shank","given":"Timothy M."},{"family":"Ding","given":"Kang"},{"family":"Seyfried","given":"William E."},{"family":"Sievert","given":"Stefan M."}],"issued":{"date-parts":[["2015",9,10]]},"accessed":{"date-parts":[["2019",6,5]]}}}],"schema":"https://github.com/citation-style-language/schema/raw/master/csl-citation.json"} </w:instrText>
        </w:r>
      </w:ins>
      <w:r w:rsidR="000C3BF1">
        <w:rPr>
          <w:sz w:val="22"/>
          <w:szCs w:val="22"/>
        </w:rPr>
        <w:fldChar w:fldCharType="separate"/>
      </w:r>
      <w:ins w:id="1426" w:author="Caitlin Page Casar" w:date="2019-06-05T16:40:00Z">
        <w:r w:rsidR="000C3BF1" w:rsidRPr="000C3BF1">
          <w:rPr>
            <w:sz w:val="22"/>
            <w:rPrChange w:id="1427" w:author="Caitlin Page Casar" w:date="2019-06-05T16:40:00Z">
              <w:rPr/>
            </w:rPrChange>
          </w:rPr>
          <w:t xml:space="preserve">(Gulmann </w:t>
        </w:r>
        <w:r w:rsidR="000C3BF1" w:rsidRPr="000C3BF1">
          <w:rPr>
            <w:i/>
            <w:iCs/>
            <w:sz w:val="22"/>
            <w:rPrChange w:id="1428" w:author="Caitlin Page Casar" w:date="2019-06-05T16:40:00Z">
              <w:rPr>
                <w:i/>
                <w:iCs/>
              </w:rPr>
            </w:rPrChange>
          </w:rPr>
          <w:t>et al.</w:t>
        </w:r>
        <w:r w:rsidR="000C3BF1" w:rsidRPr="000C3BF1">
          <w:rPr>
            <w:sz w:val="22"/>
            <w:rPrChange w:id="1429" w:author="Caitlin Page Casar" w:date="2019-06-05T16:40:00Z">
              <w:rPr/>
            </w:rPrChange>
          </w:rPr>
          <w:t>, 2015)</w:t>
        </w:r>
        <w:r w:rsidR="000C3BF1">
          <w:rPr>
            <w:sz w:val="22"/>
            <w:szCs w:val="22"/>
          </w:rPr>
          <w:fldChar w:fldCharType="end"/>
        </w:r>
      </w:ins>
      <w:ins w:id="1430" w:author="Caitlin Page Casar" w:date="2019-06-05T16:39:00Z">
        <w:r w:rsidR="000C3BF1">
          <w:rPr>
            <w:sz w:val="22"/>
            <w:szCs w:val="22"/>
          </w:rPr>
          <w:t>.</w:t>
        </w:r>
      </w:ins>
      <w:ins w:id="1431" w:author="Caitlin Page Casar" w:date="2019-06-05T16:37:00Z">
        <w:r w:rsidR="000C3BF1">
          <w:rPr>
            <w:sz w:val="22"/>
            <w:szCs w:val="22"/>
          </w:rPr>
          <w:t xml:space="preserve"> </w:t>
        </w:r>
      </w:ins>
      <w:ins w:id="1432" w:author="Caitlin Page Casar" w:date="2019-06-05T16:49:00Z">
        <w:r w:rsidR="00D2401D">
          <w:rPr>
            <w:sz w:val="22"/>
            <w:szCs w:val="22"/>
          </w:rPr>
          <w:t xml:space="preserve">We </w:t>
        </w:r>
      </w:ins>
      <w:ins w:id="1433" w:author="Caitlin Page Casar" w:date="2019-06-05T16:43:00Z">
        <w:r w:rsidR="000C3BF1">
          <w:rPr>
            <w:sz w:val="22"/>
            <w:szCs w:val="22"/>
          </w:rPr>
          <w:t>found</w:t>
        </w:r>
      </w:ins>
      <w:ins w:id="1434" w:author="Caitlin Page Casar" w:date="2019-06-05T16:37:00Z">
        <w:r w:rsidR="000C3BF1">
          <w:rPr>
            <w:sz w:val="22"/>
            <w:szCs w:val="22"/>
          </w:rPr>
          <w:t xml:space="preserve"> no clear trends in diversity </w:t>
        </w:r>
      </w:ins>
      <w:ins w:id="1435" w:author="Caitlin Page Casar" w:date="2019-06-05T16:43:00Z">
        <w:r w:rsidR="00D2401D">
          <w:rPr>
            <w:sz w:val="22"/>
            <w:szCs w:val="22"/>
          </w:rPr>
          <w:t xml:space="preserve">or </w:t>
        </w:r>
      </w:ins>
      <w:ins w:id="1436" w:author="Caitlin Page Casar" w:date="2019-06-05T16:37:00Z">
        <w:r w:rsidR="000C3BF1">
          <w:rPr>
            <w:sz w:val="22"/>
            <w:szCs w:val="22"/>
          </w:rPr>
          <w:t>biomass with duration of each experiment, which ranged from 80-231 days (</w:t>
        </w:r>
        <w:r w:rsidR="000C3BF1" w:rsidRPr="00830140">
          <w:rPr>
            <w:color w:val="FF0000"/>
            <w:sz w:val="22"/>
            <w:szCs w:val="22"/>
          </w:rPr>
          <w:t>Supplementary Figure X</w:t>
        </w:r>
        <w:r w:rsidR="000C3BF1">
          <w:rPr>
            <w:sz w:val="22"/>
            <w:szCs w:val="22"/>
          </w:rPr>
          <w:t>)</w:t>
        </w:r>
      </w:ins>
      <w:ins w:id="1437" w:author="Caitlin Page Casar" w:date="2019-06-05T16:44:00Z">
        <w:r w:rsidR="00D2401D">
          <w:rPr>
            <w:sz w:val="22"/>
            <w:szCs w:val="22"/>
          </w:rPr>
          <w:t xml:space="preserve">, suggesting the maturity of biofilms upon collection. </w:t>
        </w:r>
      </w:ins>
    </w:p>
    <w:p w14:paraId="3D5A8F5A" w14:textId="4369C981" w:rsidR="0052456E" w:rsidRDefault="000130C8">
      <w:pPr>
        <w:spacing w:before="120" w:line="276" w:lineRule="auto"/>
        <w:jc w:val="both"/>
        <w:rPr>
          <w:ins w:id="1438" w:author="Caitlin Page Casar" w:date="2019-08-02T10:25:00Z"/>
          <w:rFonts w:ascii="TimesNewRomanPSMT" w:hAnsi="TimesNewRomanPSMT"/>
          <w:sz w:val="22"/>
          <w:szCs w:val="22"/>
        </w:rPr>
      </w:pPr>
      <w:ins w:id="1439" w:author="Caitlin Page Casar" w:date="2019-07-17T15:21:00Z">
        <w:r w:rsidRPr="00FF273C">
          <w:rPr>
            <w:rFonts w:ascii="TimesNewRomanPSMT" w:hAnsi="TimesNewRomanPSMT"/>
            <w:sz w:val="22"/>
            <w:szCs w:val="22"/>
          </w:rPr>
          <w:t xml:space="preserve">Microbial communities </w:t>
        </w:r>
      </w:ins>
      <w:ins w:id="1440" w:author="Caitlin Page Casar" w:date="2019-07-17T15:26:00Z">
        <w:r>
          <w:rPr>
            <w:rFonts w:ascii="TimesNewRomanPSMT" w:hAnsi="TimesNewRomanPSMT"/>
            <w:sz w:val="22"/>
            <w:szCs w:val="22"/>
          </w:rPr>
          <w:t>within</w:t>
        </w:r>
      </w:ins>
      <w:ins w:id="1441" w:author="Caitlin Page Casar" w:date="2019-07-17T15:21:00Z">
        <w:r w:rsidRPr="00FF273C">
          <w:rPr>
            <w:rFonts w:ascii="TimesNewRomanPSMT" w:hAnsi="TimesNewRomanPSMT"/>
            <w:sz w:val="22"/>
            <w:szCs w:val="22"/>
          </w:rPr>
          <w:t xml:space="preserve"> each study location</w:t>
        </w:r>
        <w:r>
          <w:rPr>
            <w:rFonts w:ascii="TimesNewRomanPSMT" w:hAnsi="TimesNewRomanPSMT"/>
            <w:sz w:val="22"/>
            <w:szCs w:val="22"/>
          </w:rPr>
          <w:t xml:space="preserve"> form distinct groups</w:t>
        </w:r>
        <w:r w:rsidRPr="00FF273C">
          <w:rPr>
            <w:rFonts w:ascii="TimesNewRomanPSMT" w:hAnsi="TimesNewRomanPSMT"/>
            <w:sz w:val="22"/>
            <w:szCs w:val="22"/>
          </w:rPr>
          <w:t xml:space="preserve"> </w:t>
        </w:r>
        <w:r>
          <w:rPr>
            <w:rFonts w:ascii="TimesNewRomanPSMT" w:hAnsi="TimesNewRomanPSMT"/>
            <w:sz w:val="22"/>
            <w:szCs w:val="22"/>
          </w:rPr>
          <w:t xml:space="preserve">in </w:t>
        </w:r>
        <w:commentRangeStart w:id="1442"/>
        <w:r>
          <w:rPr>
            <w:rFonts w:ascii="TimesNewRomanPSMT" w:hAnsi="TimesNewRomanPSMT"/>
            <w:sz w:val="22"/>
            <w:szCs w:val="22"/>
          </w:rPr>
          <w:t xml:space="preserve">NMDS space </w:t>
        </w:r>
      </w:ins>
      <w:commentRangeEnd w:id="1442"/>
      <w:ins w:id="1443" w:author="Caitlin Page Casar" w:date="2019-08-02T14:55:00Z">
        <w:r w:rsidR="00030FCA">
          <w:rPr>
            <w:rStyle w:val="CommentReference"/>
          </w:rPr>
          <w:commentReference w:id="1442"/>
        </w:r>
      </w:ins>
      <w:ins w:id="1444" w:author="Caitlin Page Casar" w:date="2019-07-17T15:21:00Z">
        <w:r w:rsidRPr="00FF273C">
          <w:rPr>
            <w:rFonts w:ascii="TimesNewRomanPSMT" w:hAnsi="TimesNewRomanPSMT"/>
            <w:sz w:val="22"/>
            <w:szCs w:val="22"/>
          </w:rPr>
          <w:softHyphen/>
          <w:t>(</w:t>
        </w:r>
        <w:r w:rsidRPr="00325131">
          <w:rPr>
            <w:rFonts w:ascii="TimesNewRomanPSMT" w:hAnsi="TimesNewRomanPSMT"/>
            <w:color w:val="FF0000"/>
            <w:sz w:val="22"/>
            <w:szCs w:val="22"/>
          </w:rPr>
          <w:t xml:space="preserve">Figure </w:t>
        </w:r>
      </w:ins>
      <w:ins w:id="1445" w:author="Caitlin Page Casar" w:date="2019-07-17T15:32:00Z">
        <w:r w:rsidR="005941F1">
          <w:rPr>
            <w:rFonts w:ascii="TimesNewRomanPSMT" w:hAnsi="TimesNewRomanPSMT"/>
            <w:color w:val="FF0000"/>
            <w:sz w:val="22"/>
            <w:szCs w:val="22"/>
          </w:rPr>
          <w:t>8</w:t>
        </w:r>
      </w:ins>
      <w:ins w:id="1446" w:author="Caitlin Page Casar" w:date="2019-07-17T15:21:00Z">
        <w:r>
          <w:rPr>
            <w:rFonts w:ascii="TimesNewRomanPSMT" w:hAnsi="TimesNewRomanPSMT"/>
            <w:sz w:val="22"/>
            <w:szCs w:val="22"/>
          </w:rPr>
          <w:t>)</w:t>
        </w:r>
        <w:r>
          <w:rPr>
            <w:rFonts w:ascii="TimesNewRomanPSMT" w:hAnsi="TimesNewRomanPSMT"/>
            <w:sz w:val="22"/>
            <w:szCs w:val="22"/>
          </w:rPr>
          <w:t>, suggesting t</w:t>
        </w:r>
      </w:ins>
      <w:ins w:id="1447" w:author="Maggie Osburn" w:date="2019-07-17T10:55:00Z">
        <w:del w:id="1448" w:author="Caitlin Page Casar" w:date="2019-07-17T15:21:00Z">
          <w:r w:rsidR="00CC75F1" w:rsidDel="000130C8">
            <w:rPr>
              <w:rFonts w:ascii="TimesNewRomanPSMT" w:hAnsi="TimesNewRomanPSMT"/>
              <w:sz w:val="22"/>
              <w:szCs w:val="22"/>
            </w:rPr>
            <w:delText xml:space="preserve">Theof [what] </w:delText>
          </w:r>
        </w:del>
      </w:ins>
      <w:ins w:id="1449" w:author="Caitlin Page Casar" w:date="2019-06-05T10:29:00Z">
        <w:r w:rsidR="002A0394">
          <w:rPr>
            <w:rFonts w:ascii="TimesNewRomanPSMT" w:hAnsi="TimesNewRomanPSMT"/>
            <w:sz w:val="22"/>
            <w:szCs w:val="22"/>
          </w:rPr>
          <w:t xml:space="preserve">hat </w:t>
        </w:r>
      </w:ins>
      <w:ins w:id="1450" w:author="Caitlin Page Casar" w:date="2019-07-17T15:23:00Z">
        <w:r>
          <w:rPr>
            <w:rFonts w:ascii="TimesNewRomanPSMT" w:hAnsi="TimesNewRomanPSMT"/>
            <w:sz w:val="22"/>
            <w:szCs w:val="22"/>
          </w:rPr>
          <w:t>local</w:t>
        </w:r>
      </w:ins>
      <w:ins w:id="1451" w:author="Caitlin Page Casar" w:date="2019-07-17T15:24:00Z">
        <w:r>
          <w:rPr>
            <w:rFonts w:ascii="TimesNewRomanPSMT" w:hAnsi="TimesNewRomanPSMT"/>
            <w:sz w:val="22"/>
            <w:szCs w:val="22"/>
          </w:rPr>
          <w:t xml:space="preserve"> environmental factors such as </w:t>
        </w:r>
      </w:ins>
      <w:ins w:id="1452" w:author="Caitlin Page Casar" w:date="2019-06-05T10:29:00Z">
        <w:r w:rsidR="002A0394">
          <w:rPr>
            <w:rFonts w:ascii="TimesNewRomanPSMT" w:hAnsi="TimesNewRomanPSMT"/>
            <w:sz w:val="22"/>
            <w:szCs w:val="22"/>
          </w:rPr>
          <w:t>f</w:t>
        </w:r>
      </w:ins>
      <w:ins w:id="1453" w:author="Caitlin Page Casar" w:date="2019-06-04T21:28:00Z">
        <w:r w:rsidR="006817CD">
          <w:rPr>
            <w:rFonts w:ascii="TimesNewRomanPSMT" w:hAnsi="TimesNewRomanPSMT"/>
            <w:sz w:val="22"/>
            <w:szCs w:val="22"/>
          </w:rPr>
          <w:t xml:space="preserve">luid geochemistry </w:t>
        </w:r>
      </w:ins>
      <w:ins w:id="1454" w:author="Caitlin Page Casar" w:date="2019-07-17T15:24:00Z">
        <w:r>
          <w:rPr>
            <w:rFonts w:ascii="TimesNewRomanPSMT" w:hAnsi="TimesNewRomanPSMT"/>
            <w:sz w:val="22"/>
            <w:szCs w:val="22"/>
          </w:rPr>
          <w:t>and host rock mineralogy are</w:t>
        </w:r>
      </w:ins>
      <w:ins w:id="1455" w:author="Caitlin Page Casar" w:date="2019-06-04T21:28:00Z">
        <w:r w:rsidR="006817CD">
          <w:rPr>
            <w:rFonts w:ascii="TimesNewRomanPSMT" w:hAnsi="TimesNewRomanPSMT"/>
            <w:sz w:val="22"/>
            <w:szCs w:val="22"/>
          </w:rPr>
          <w:t xml:space="preserve"> the primary driver</w:t>
        </w:r>
      </w:ins>
      <w:ins w:id="1456" w:author="Caitlin Page Casar" w:date="2019-07-17T15:24:00Z">
        <w:r>
          <w:rPr>
            <w:rFonts w:ascii="TimesNewRomanPSMT" w:hAnsi="TimesNewRomanPSMT"/>
            <w:sz w:val="22"/>
            <w:szCs w:val="22"/>
          </w:rPr>
          <w:t>s</w:t>
        </w:r>
      </w:ins>
      <w:ins w:id="1457" w:author="Caitlin Page Casar" w:date="2019-06-04T21:28:00Z">
        <w:r w:rsidR="006817CD">
          <w:rPr>
            <w:rFonts w:ascii="TimesNewRomanPSMT" w:hAnsi="TimesNewRomanPSMT"/>
            <w:sz w:val="22"/>
            <w:szCs w:val="22"/>
          </w:rPr>
          <w:t xml:space="preserve"> of dissimilarity among communities between each site</w:t>
        </w:r>
      </w:ins>
      <w:ins w:id="1458" w:author="Caitlin Page Casar" w:date="2019-07-16T23:14:00Z">
        <w:r w:rsidR="00374BD0">
          <w:rPr>
            <w:rFonts w:ascii="TimesNewRomanPSMT" w:hAnsi="TimesNewRomanPSMT"/>
            <w:sz w:val="22"/>
            <w:szCs w:val="22"/>
          </w:rPr>
          <w:t xml:space="preserve">, </w:t>
        </w:r>
      </w:ins>
      <w:ins w:id="1459" w:author="Caitlin Page Casar" w:date="2019-07-17T15:21:00Z">
        <w:r>
          <w:rPr>
            <w:rFonts w:ascii="TimesNewRomanPSMT" w:hAnsi="TimesNewRomanPSMT"/>
            <w:sz w:val="22"/>
            <w:szCs w:val="22"/>
          </w:rPr>
          <w:t xml:space="preserve">as shown previously </w:t>
        </w:r>
        <w:r>
          <w:rPr>
            <w:rFonts w:ascii="TimesNewRomanPSMT" w:hAnsi="TimesNewRomanPSMT"/>
            <w:sz w:val="22"/>
            <w:szCs w:val="22"/>
          </w:rPr>
          <w:fldChar w:fldCharType="begin"/>
        </w:r>
      </w:ins>
      <w:ins w:id="1460" w:author="Caitlin Page Casar" w:date="2019-07-17T15:22:00Z">
        <w:r>
          <w:rPr>
            <w:rFonts w:ascii="TimesNewRomanPSMT" w:hAnsi="TimesNewRomanPSMT"/>
            <w:sz w:val="22"/>
            <w:szCs w:val="22"/>
          </w:rPr>
          <w:instrText xml:space="preserve"> ADDIN ZOTERO_ITEM CSL_CITATION {"citationID":"I0MOxDWH","properties":{"formattedCitation":"(Osburn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P."}],"issued":{"date-parts":[["2014",11,12]]},"accessed":{"date-parts":[["2018",3,26]]}}}],"schema":"https://github.com/citation-style-language/schema/raw/master/csl-citation.json"} </w:instrText>
        </w:r>
      </w:ins>
      <w:r>
        <w:rPr>
          <w:rFonts w:ascii="TimesNewRomanPSMT" w:hAnsi="TimesNewRomanPSMT"/>
          <w:sz w:val="22"/>
          <w:szCs w:val="22"/>
        </w:rPr>
        <w:fldChar w:fldCharType="separate"/>
      </w:r>
      <w:ins w:id="1461" w:author="Caitlin Page Casar" w:date="2019-07-17T15:22:00Z">
        <w:r w:rsidRPr="000130C8">
          <w:rPr>
            <w:rFonts w:ascii="TimesNewRomanPSMT" w:hAnsi="TimesNewRomanPSMT" w:cs="TimesNewRomanPSMT"/>
            <w:sz w:val="22"/>
            <w:rPrChange w:id="1462" w:author="Caitlin Page Casar" w:date="2019-07-17T15:22:00Z">
              <w:rPr/>
            </w:rPrChange>
          </w:rPr>
          <w:t>(</w:t>
        </w:r>
        <w:proofErr w:type="spellStart"/>
        <w:r w:rsidRPr="000130C8">
          <w:rPr>
            <w:rFonts w:ascii="TimesNewRomanPSMT" w:hAnsi="TimesNewRomanPSMT" w:cs="TimesNewRomanPSMT"/>
            <w:sz w:val="22"/>
            <w:rPrChange w:id="1463" w:author="Caitlin Page Casar" w:date="2019-07-17T15:22:00Z">
              <w:rPr/>
            </w:rPrChange>
          </w:rPr>
          <w:t>Osburn</w:t>
        </w:r>
        <w:proofErr w:type="spellEnd"/>
        <w:r w:rsidRPr="000130C8">
          <w:rPr>
            <w:rFonts w:ascii="TimesNewRomanPSMT" w:hAnsi="TimesNewRomanPSMT" w:cs="TimesNewRomanPSMT"/>
            <w:sz w:val="22"/>
            <w:rPrChange w:id="1464" w:author="Caitlin Page Casar" w:date="2019-07-17T15:22:00Z">
              <w:rPr/>
            </w:rPrChange>
          </w:rPr>
          <w:t xml:space="preserve"> </w:t>
        </w:r>
        <w:r w:rsidRPr="000130C8">
          <w:rPr>
            <w:rFonts w:ascii="TimesNewRomanPSMT" w:hAnsi="TimesNewRomanPSMT" w:cs="TimesNewRomanPSMT"/>
            <w:i/>
            <w:iCs/>
            <w:sz w:val="22"/>
            <w:rPrChange w:id="1465" w:author="Caitlin Page Casar" w:date="2019-07-17T15:22:00Z">
              <w:rPr>
                <w:i/>
                <w:iCs/>
              </w:rPr>
            </w:rPrChange>
          </w:rPr>
          <w:t>et al.</w:t>
        </w:r>
        <w:r w:rsidRPr="000130C8">
          <w:rPr>
            <w:rFonts w:ascii="TimesNewRomanPSMT" w:hAnsi="TimesNewRomanPSMT" w:cs="TimesNewRomanPSMT"/>
            <w:sz w:val="22"/>
            <w:rPrChange w:id="1466" w:author="Caitlin Page Casar" w:date="2019-07-17T15:22:00Z">
              <w:rPr/>
            </w:rPrChange>
          </w:rPr>
          <w:t>, 2014)</w:t>
        </w:r>
      </w:ins>
      <w:ins w:id="1467" w:author="Caitlin Page Casar" w:date="2019-07-17T15:21:00Z">
        <w:r>
          <w:rPr>
            <w:rFonts w:ascii="TimesNewRomanPSMT" w:hAnsi="TimesNewRomanPSMT"/>
            <w:sz w:val="22"/>
            <w:szCs w:val="22"/>
          </w:rPr>
          <w:fldChar w:fldCharType="end"/>
        </w:r>
      </w:ins>
      <w:ins w:id="1468" w:author="Caitlin Page Casar" w:date="2019-06-04T21:28:00Z">
        <w:r w:rsidR="006817CD">
          <w:rPr>
            <w:rFonts w:ascii="TimesNewRomanPSMT" w:hAnsi="TimesNewRomanPSMT"/>
            <w:sz w:val="22"/>
            <w:szCs w:val="22"/>
          </w:rPr>
          <w:t xml:space="preserve">. </w:t>
        </w:r>
      </w:ins>
      <w:ins w:id="1469" w:author="Caitlin Page Casar" w:date="2019-07-17T15:22:00Z">
        <w:r>
          <w:rPr>
            <w:rFonts w:ascii="TimesNewRomanPSMT" w:hAnsi="TimesNewRomanPSMT"/>
            <w:sz w:val="22"/>
            <w:szCs w:val="22"/>
          </w:rPr>
          <w:t xml:space="preserve">Further, </w:t>
        </w:r>
      </w:ins>
      <w:proofErr w:type="spellStart"/>
      <w:ins w:id="1470" w:author="Caitlin Page Casar" w:date="2019-06-04T21:28:00Z">
        <w:r w:rsidR="006817CD">
          <w:rPr>
            <w:rFonts w:ascii="TimesNewRomanPSMT" w:hAnsi="TimesNewRomanPSMT"/>
            <w:sz w:val="22"/>
            <w:szCs w:val="22"/>
          </w:rPr>
          <w:t>DeMMO</w:t>
        </w:r>
        <w:proofErr w:type="spellEnd"/>
        <w:r w:rsidR="006817CD">
          <w:rPr>
            <w:rFonts w:ascii="TimesNewRomanPSMT" w:hAnsi="TimesNewRomanPSMT"/>
            <w:sz w:val="22"/>
            <w:szCs w:val="22"/>
          </w:rPr>
          <w:t xml:space="preserve"> communities </w:t>
        </w:r>
      </w:ins>
      <w:ins w:id="1471" w:author="Caitlin Page Casar" w:date="2019-07-17T15:23:00Z">
        <w:r>
          <w:rPr>
            <w:rFonts w:ascii="TimesNewRomanPSMT" w:hAnsi="TimesNewRomanPSMT"/>
            <w:sz w:val="22"/>
            <w:szCs w:val="22"/>
          </w:rPr>
          <w:t>are</w:t>
        </w:r>
      </w:ins>
      <w:ins w:id="1472" w:author="Caitlin Page Casar" w:date="2019-06-04T21:28:00Z">
        <w:r w:rsidR="006817CD">
          <w:rPr>
            <w:rFonts w:ascii="TimesNewRomanPSMT" w:hAnsi="TimesNewRomanPSMT"/>
            <w:sz w:val="22"/>
            <w:szCs w:val="22"/>
          </w:rPr>
          <w:t xml:space="preserve"> compositionally distinct from ambient communities, indicating </w:t>
        </w:r>
        <w:proofErr w:type="spellStart"/>
        <w:r w:rsidR="006817CD">
          <w:rPr>
            <w:rFonts w:ascii="TimesNewRomanPSMT" w:hAnsi="TimesNewRomanPSMT"/>
            <w:sz w:val="22"/>
            <w:szCs w:val="22"/>
          </w:rPr>
          <w:t>DeMMO</w:t>
        </w:r>
        <w:proofErr w:type="spellEnd"/>
        <w:r w:rsidR="006817CD">
          <w:rPr>
            <w:rFonts w:ascii="TimesNewRomanPSMT" w:hAnsi="TimesNewRomanPSMT"/>
            <w:sz w:val="22"/>
            <w:szCs w:val="22"/>
          </w:rPr>
          <w:t xml:space="preserve"> communities are not </w:t>
        </w:r>
      </w:ins>
      <w:ins w:id="1473" w:author="Caitlin Page Casar" w:date="2019-07-17T15:26:00Z">
        <w:r>
          <w:rPr>
            <w:rFonts w:ascii="TimesNewRomanPSMT" w:hAnsi="TimesNewRomanPSMT"/>
            <w:sz w:val="22"/>
            <w:szCs w:val="22"/>
          </w:rPr>
          <w:t xml:space="preserve">majorly </w:t>
        </w:r>
      </w:ins>
      <w:ins w:id="1474" w:author="Caitlin Page Casar" w:date="2019-06-04T21:28:00Z">
        <w:r w:rsidR="006817CD">
          <w:rPr>
            <w:rFonts w:ascii="TimesNewRomanPSMT" w:hAnsi="TimesNewRomanPSMT"/>
            <w:sz w:val="22"/>
            <w:szCs w:val="22"/>
          </w:rPr>
          <w:t>influenced by contamination</w:t>
        </w:r>
      </w:ins>
      <w:ins w:id="1475" w:author="Caitlin Page Casar" w:date="2019-06-04T22:06:00Z">
        <w:r w:rsidR="00E578B5">
          <w:rPr>
            <w:rFonts w:ascii="TimesNewRomanPSMT" w:hAnsi="TimesNewRomanPSMT"/>
            <w:sz w:val="22"/>
            <w:szCs w:val="22"/>
          </w:rPr>
          <w:t xml:space="preserve"> (</w:t>
        </w:r>
      </w:ins>
      <w:ins w:id="1476" w:author="Caitlin Page Casar" w:date="2019-06-04T22:07:00Z">
        <w:r w:rsidR="00E578B5" w:rsidRPr="002A0394">
          <w:rPr>
            <w:rFonts w:ascii="TimesNewRomanPSMT" w:hAnsi="TimesNewRomanPSMT"/>
            <w:color w:val="FF0000"/>
            <w:sz w:val="22"/>
            <w:szCs w:val="22"/>
            <w:rPrChange w:id="1477" w:author="Caitlin Page Casar" w:date="2019-06-05T10:29:00Z">
              <w:rPr>
                <w:rFonts w:ascii="TimesNewRomanPSMT" w:hAnsi="TimesNewRomanPSMT"/>
                <w:sz w:val="22"/>
                <w:szCs w:val="22"/>
              </w:rPr>
            </w:rPrChange>
          </w:rPr>
          <w:t>Supplementary Figure X</w:t>
        </w:r>
        <w:r w:rsidR="00E578B5">
          <w:rPr>
            <w:rFonts w:ascii="TimesNewRomanPSMT" w:hAnsi="TimesNewRomanPSMT"/>
            <w:sz w:val="22"/>
            <w:szCs w:val="22"/>
          </w:rPr>
          <w:t>)</w:t>
        </w:r>
      </w:ins>
      <w:ins w:id="1478" w:author="Caitlin Page Casar" w:date="2019-06-04T21:28:00Z">
        <w:r w:rsidR="006817CD">
          <w:rPr>
            <w:rFonts w:ascii="TimesNewRomanPSMT" w:hAnsi="TimesNewRomanPSMT"/>
            <w:sz w:val="22"/>
            <w:szCs w:val="22"/>
          </w:rPr>
          <w:t>.</w:t>
        </w:r>
      </w:ins>
      <w:ins w:id="1479" w:author="Caitlin Page Casar" w:date="2019-06-04T21:29:00Z">
        <w:r w:rsidR="006817CD" w:rsidRPr="006817CD">
          <w:rPr>
            <w:rFonts w:ascii="TimesNewRomanPSMT" w:hAnsi="TimesNewRomanPSMT"/>
            <w:sz w:val="22"/>
            <w:szCs w:val="22"/>
          </w:rPr>
          <w:t xml:space="preserve"> </w:t>
        </w:r>
      </w:ins>
      <w:ins w:id="1480" w:author="Caitlin Page Casar" w:date="2019-07-17T15:28:00Z">
        <w:r w:rsidR="005941F1">
          <w:rPr>
            <w:rFonts w:ascii="TimesNewRomanPSMT" w:hAnsi="TimesNewRomanPSMT"/>
            <w:sz w:val="22"/>
            <w:szCs w:val="22"/>
          </w:rPr>
          <w:t xml:space="preserve">Additionally, NMDS ordination reveals differences between fluid and biofilm communities. </w:t>
        </w:r>
      </w:ins>
      <w:ins w:id="1481" w:author="Caitlin Page Casar" w:date="2019-06-04T21:30:00Z">
        <w:r w:rsidR="006817CD">
          <w:rPr>
            <w:rFonts w:ascii="TimesNewRomanPSMT" w:hAnsi="TimesNewRomanPSMT"/>
            <w:sz w:val="22"/>
            <w:szCs w:val="22"/>
          </w:rPr>
          <w:t xml:space="preserve">While there is </w:t>
        </w:r>
        <w:del w:id="1482" w:author="Maggie Osburn" w:date="2019-07-17T10:57:00Z">
          <w:r w:rsidR="006817CD" w:rsidDel="00CC75F1">
            <w:rPr>
              <w:rFonts w:ascii="TimesNewRomanPSMT" w:hAnsi="TimesNewRomanPSMT"/>
              <w:sz w:val="22"/>
              <w:szCs w:val="22"/>
            </w:rPr>
            <w:delText xml:space="preserve">a high amount of </w:delText>
          </w:r>
        </w:del>
      </w:ins>
      <w:ins w:id="1483" w:author="Maggie Osburn" w:date="2019-07-17T10:57:00Z">
        <w:r w:rsidR="00CC75F1">
          <w:rPr>
            <w:rFonts w:ascii="TimesNewRomanPSMT" w:hAnsi="TimesNewRomanPSMT"/>
            <w:sz w:val="22"/>
            <w:szCs w:val="22"/>
          </w:rPr>
          <w:t xml:space="preserve">significant </w:t>
        </w:r>
      </w:ins>
      <w:ins w:id="1484" w:author="Caitlin Page Casar" w:date="2019-06-04T21:30:00Z">
        <w:r w:rsidR="006817CD">
          <w:rPr>
            <w:rFonts w:ascii="TimesNewRomanPSMT" w:hAnsi="TimesNewRomanPSMT"/>
            <w:sz w:val="22"/>
            <w:szCs w:val="22"/>
          </w:rPr>
          <w:t xml:space="preserve">overlap among fluid and biofilm communities in NMDS space at </w:t>
        </w:r>
      </w:ins>
      <w:ins w:id="1485" w:author="Caitlin Page Casar" w:date="2019-08-05T20:22:00Z">
        <w:r w:rsidR="00BC104A">
          <w:rPr>
            <w:rFonts w:ascii="TimesNewRomanPSMT" w:hAnsi="TimesNewRomanPSMT"/>
            <w:sz w:val="22"/>
            <w:szCs w:val="22"/>
          </w:rPr>
          <w:t xml:space="preserve">D3 and </w:t>
        </w:r>
      </w:ins>
      <w:bookmarkStart w:id="1486" w:name="_GoBack"/>
      <w:bookmarkEnd w:id="1486"/>
      <w:ins w:id="1487" w:author="Caitlin Page Casar" w:date="2019-06-04T21:30:00Z">
        <w:r w:rsidR="006817CD">
          <w:rPr>
            <w:rFonts w:ascii="TimesNewRomanPSMT" w:hAnsi="TimesNewRomanPSMT"/>
            <w:sz w:val="22"/>
            <w:szCs w:val="22"/>
          </w:rPr>
          <w:t>D6</w:t>
        </w:r>
        <w:r w:rsidR="008C7181">
          <w:rPr>
            <w:rFonts w:ascii="TimesNewRomanPSMT" w:hAnsi="TimesNewRomanPSMT"/>
            <w:sz w:val="22"/>
            <w:szCs w:val="22"/>
          </w:rPr>
          <w:t>, D1</w:t>
        </w:r>
      </w:ins>
      <w:ins w:id="1488" w:author="Caitlin Page Casar" w:date="2019-08-02T10:23:00Z">
        <w:r w:rsidR="0052456E">
          <w:rPr>
            <w:rFonts w:ascii="TimesNewRomanPSMT" w:hAnsi="TimesNewRomanPSMT"/>
            <w:sz w:val="22"/>
            <w:szCs w:val="22"/>
          </w:rPr>
          <w:t xml:space="preserve"> </w:t>
        </w:r>
      </w:ins>
      <w:ins w:id="1489" w:author="Caitlin Page Casar" w:date="2019-06-04T21:31:00Z">
        <w:r w:rsidR="008C7181">
          <w:rPr>
            <w:rFonts w:ascii="TimesNewRomanPSMT" w:hAnsi="TimesNewRomanPSMT"/>
            <w:sz w:val="22"/>
            <w:szCs w:val="22"/>
          </w:rPr>
          <w:t xml:space="preserve">fluid and biofilm communities are distinct. D1 </w:t>
        </w:r>
      </w:ins>
      <w:ins w:id="1490" w:author="Caitlin Page Casar" w:date="2019-06-04T21:30:00Z">
        <w:r w:rsidR="006817CD">
          <w:rPr>
            <w:rFonts w:ascii="TimesNewRomanPSMT" w:hAnsi="TimesNewRomanPSMT"/>
            <w:sz w:val="22"/>
            <w:szCs w:val="22"/>
          </w:rPr>
          <w:t xml:space="preserve">communities shift from being dominated by </w:t>
        </w:r>
        <w:proofErr w:type="spellStart"/>
        <w:r w:rsidR="006817CD" w:rsidRPr="00901AA4">
          <w:rPr>
            <w:rFonts w:ascii="TimesNewRomanPSMT" w:hAnsi="TimesNewRomanPSMT"/>
            <w:i/>
            <w:sz w:val="22"/>
            <w:szCs w:val="22"/>
            <w:rPrChange w:id="1491" w:author="Caitlin Page Casar" w:date="2019-06-05T13:20:00Z">
              <w:rPr>
                <w:rFonts w:ascii="TimesNewRomanPSMT" w:hAnsi="TimesNewRomanPSMT"/>
                <w:sz w:val="22"/>
                <w:szCs w:val="22"/>
              </w:rPr>
            </w:rPrChange>
          </w:rPr>
          <w:t>Omnitrophica</w:t>
        </w:r>
        <w:proofErr w:type="spellEnd"/>
        <w:r w:rsidR="006817CD">
          <w:rPr>
            <w:rFonts w:ascii="TimesNewRomanPSMT" w:hAnsi="TimesNewRomanPSMT"/>
            <w:sz w:val="22"/>
            <w:szCs w:val="22"/>
          </w:rPr>
          <w:t xml:space="preserve"> and Unassigned taxa in fluid communities to being dominated </w:t>
        </w:r>
        <w:r w:rsidR="006817CD" w:rsidRPr="00901AA4">
          <w:rPr>
            <w:rFonts w:ascii="TimesNewRomanPSMT" w:hAnsi="TimesNewRomanPSMT"/>
            <w:i/>
            <w:sz w:val="22"/>
            <w:szCs w:val="22"/>
            <w:rPrChange w:id="1492" w:author="Caitlin Page Casar" w:date="2019-06-05T13:20:00Z">
              <w:rPr>
                <w:rFonts w:ascii="TimesNewRomanPSMT" w:hAnsi="TimesNewRomanPSMT"/>
                <w:sz w:val="22"/>
                <w:szCs w:val="22"/>
              </w:rPr>
            </w:rPrChange>
          </w:rPr>
          <w:t>Proteobacteria</w:t>
        </w:r>
        <w:r w:rsidR="006817CD">
          <w:rPr>
            <w:rFonts w:ascii="TimesNewRomanPSMT" w:hAnsi="TimesNewRomanPSMT"/>
            <w:sz w:val="22"/>
            <w:szCs w:val="22"/>
          </w:rPr>
          <w:t xml:space="preserve"> and </w:t>
        </w:r>
        <w:proofErr w:type="spellStart"/>
        <w:r w:rsidR="006817CD" w:rsidRPr="00901AA4">
          <w:rPr>
            <w:rFonts w:ascii="TimesNewRomanPSMT" w:hAnsi="TimesNewRomanPSMT"/>
            <w:i/>
            <w:sz w:val="22"/>
            <w:szCs w:val="22"/>
            <w:rPrChange w:id="1493" w:author="Caitlin Page Casar" w:date="2019-06-05T13:20:00Z">
              <w:rPr>
                <w:rFonts w:ascii="TimesNewRomanPSMT" w:hAnsi="TimesNewRomanPSMT"/>
                <w:sz w:val="22"/>
                <w:szCs w:val="22"/>
              </w:rPr>
            </w:rPrChange>
          </w:rPr>
          <w:t>Nitrospirae</w:t>
        </w:r>
        <w:proofErr w:type="spellEnd"/>
        <w:r w:rsidR="006817CD">
          <w:rPr>
            <w:rFonts w:ascii="TimesNewRomanPSMT" w:hAnsi="TimesNewRomanPSMT"/>
            <w:sz w:val="22"/>
            <w:szCs w:val="22"/>
          </w:rPr>
          <w:t xml:space="preserve"> in the biofilms. </w:t>
        </w:r>
      </w:ins>
      <w:ins w:id="1494" w:author="Caitlin Page Casar" w:date="2019-08-02T13:33:00Z">
        <w:r w:rsidR="0052456E">
          <w:rPr>
            <w:rFonts w:ascii="TimesNewRomanPSMT" w:hAnsi="TimesNewRomanPSMT"/>
            <w:sz w:val="22"/>
            <w:szCs w:val="22"/>
          </w:rPr>
          <w:t>Many of the</w:t>
        </w:r>
      </w:ins>
      <w:ins w:id="1495" w:author="Caitlin Page Casar" w:date="2019-08-02T13:32:00Z">
        <w:r w:rsidR="0052456E">
          <w:rPr>
            <w:rFonts w:ascii="TimesNewRomanPSMT" w:hAnsi="TimesNewRomanPSMT"/>
            <w:sz w:val="22"/>
            <w:szCs w:val="22"/>
          </w:rPr>
          <w:t xml:space="preserve"> taxa enri</w:t>
        </w:r>
      </w:ins>
      <w:ins w:id="1496" w:author="Caitlin Page Casar" w:date="2019-08-02T13:33:00Z">
        <w:r w:rsidR="0052456E">
          <w:rPr>
            <w:rFonts w:ascii="TimesNewRomanPSMT" w:hAnsi="TimesNewRomanPSMT"/>
            <w:sz w:val="22"/>
            <w:szCs w:val="22"/>
          </w:rPr>
          <w:t xml:space="preserve">ched in D1 biofilms </w:t>
        </w:r>
      </w:ins>
      <w:ins w:id="1497" w:author="Caitlin Page Casar" w:date="2019-08-02T13:34:00Z">
        <w:r w:rsidR="0052456E">
          <w:rPr>
            <w:rFonts w:ascii="TimesNewRomanPSMT" w:hAnsi="TimesNewRomanPSMT"/>
            <w:sz w:val="22"/>
            <w:szCs w:val="22"/>
          </w:rPr>
          <w:t xml:space="preserve">are </w:t>
        </w:r>
      </w:ins>
      <w:ins w:id="1498" w:author="Caitlin Page Casar" w:date="2019-08-02T13:36:00Z">
        <w:r w:rsidR="0052456E">
          <w:rPr>
            <w:rFonts w:ascii="TimesNewRomanPSMT" w:hAnsi="TimesNewRomanPSMT"/>
            <w:sz w:val="22"/>
            <w:szCs w:val="22"/>
          </w:rPr>
          <w:t>well documented in</w:t>
        </w:r>
      </w:ins>
      <w:ins w:id="1499" w:author="Caitlin Page Casar" w:date="2019-08-02T13:34:00Z">
        <w:r w:rsidR="0052456E">
          <w:rPr>
            <w:rFonts w:ascii="TimesNewRomanPSMT" w:hAnsi="TimesNewRomanPSMT"/>
            <w:sz w:val="22"/>
            <w:szCs w:val="22"/>
          </w:rPr>
          <w:t xml:space="preserve"> biofilms</w:t>
        </w:r>
      </w:ins>
      <w:ins w:id="1500" w:author="Caitlin Page Casar" w:date="2019-08-02T13:36:00Z">
        <w:r w:rsidR="0052456E">
          <w:rPr>
            <w:rFonts w:ascii="TimesNewRomanPSMT" w:hAnsi="TimesNewRomanPSMT"/>
            <w:sz w:val="22"/>
            <w:szCs w:val="22"/>
          </w:rPr>
          <w:t xml:space="preserve"> in a variety of environments</w:t>
        </w:r>
      </w:ins>
      <w:ins w:id="1501" w:author="Caitlin Page Casar" w:date="2019-08-02T13:34:00Z">
        <w:r w:rsidR="0052456E">
          <w:rPr>
            <w:rFonts w:ascii="TimesNewRomanPSMT" w:hAnsi="TimesNewRomanPSMT"/>
            <w:sz w:val="22"/>
            <w:szCs w:val="22"/>
          </w:rPr>
          <w:t>, including</w:t>
        </w:r>
      </w:ins>
      <w:ins w:id="1502" w:author="Caitlin Page Casar" w:date="2019-08-02T13:35:00Z">
        <w:r w:rsidR="0052456E">
          <w:rPr>
            <w:rFonts w:ascii="TimesNewRomanPSMT" w:hAnsi="TimesNewRomanPSMT"/>
            <w:sz w:val="22"/>
            <w:szCs w:val="22"/>
          </w:rPr>
          <w:t xml:space="preserve"> </w:t>
        </w:r>
      </w:ins>
      <w:ins w:id="1503" w:author="Caitlin Page Casar" w:date="2019-08-02T10:36:00Z">
        <w:r w:rsidR="0052456E">
          <w:rPr>
            <w:rFonts w:ascii="TimesNewRomanPSMT" w:hAnsi="TimesNewRomanPSMT"/>
            <w:sz w:val="22"/>
            <w:szCs w:val="22"/>
          </w:rPr>
          <w:t xml:space="preserve">members of </w:t>
        </w:r>
      </w:ins>
      <w:ins w:id="1504" w:author="Caitlin Page Casar" w:date="2019-08-02T10:37:00Z">
        <w:r w:rsidR="0052456E">
          <w:rPr>
            <w:rFonts w:ascii="TimesNewRomanPSMT" w:hAnsi="TimesNewRomanPSMT"/>
            <w:sz w:val="22"/>
            <w:szCs w:val="22"/>
          </w:rPr>
          <w:t xml:space="preserve">the </w:t>
        </w:r>
      </w:ins>
      <w:proofErr w:type="spellStart"/>
      <w:ins w:id="1505" w:author="Caitlin Page Casar" w:date="2019-08-02T10:36:00Z">
        <w:r w:rsidR="0052456E" w:rsidRPr="0052456E">
          <w:rPr>
            <w:rFonts w:ascii="TimesNewRomanPSMT" w:hAnsi="TimesNewRomanPSMT"/>
            <w:i/>
            <w:sz w:val="22"/>
            <w:szCs w:val="22"/>
            <w:rPrChange w:id="1506" w:author="Caitlin Page Casar" w:date="2019-08-02T10:40:00Z">
              <w:rPr>
                <w:rFonts w:ascii="TimesNewRomanPSMT" w:hAnsi="TimesNewRomanPSMT"/>
                <w:sz w:val="22"/>
                <w:szCs w:val="22"/>
              </w:rPr>
            </w:rPrChange>
          </w:rPr>
          <w:t>Gallionellaceae</w:t>
        </w:r>
        <w:proofErr w:type="spellEnd"/>
        <w:r w:rsidR="0052456E" w:rsidRPr="0052456E">
          <w:rPr>
            <w:rFonts w:ascii="TimesNewRomanPSMT" w:hAnsi="TimesNewRomanPSMT"/>
            <w:i/>
            <w:sz w:val="22"/>
            <w:szCs w:val="22"/>
            <w:rPrChange w:id="1507" w:author="Caitlin Page Casar" w:date="2019-08-02T10:40:00Z">
              <w:rPr>
                <w:rFonts w:ascii="TimesNewRomanPSMT" w:hAnsi="TimesNewRomanPSMT"/>
                <w:sz w:val="22"/>
                <w:szCs w:val="22"/>
              </w:rPr>
            </w:rPrChange>
          </w:rPr>
          <w:t xml:space="preserve">, </w:t>
        </w:r>
      </w:ins>
      <w:proofErr w:type="spellStart"/>
      <w:ins w:id="1508" w:author="Caitlin Page Casar" w:date="2019-08-02T10:37:00Z">
        <w:r w:rsidR="0052456E" w:rsidRPr="0052456E">
          <w:rPr>
            <w:rFonts w:ascii="TimesNewRomanPSMT" w:hAnsi="TimesNewRomanPSMT"/>
            <w:i/>
            <w:sz w:val="22"/>
            <w:szCs w:val="22"/>
            <w:rPrChange w:id="1509" w:author="Caitlin Page Casar" w:date="2019-08-02T10:40:00Z">
              <w:rPr>
                <w:rFonts w:ascii="TimesNewRomanPSMT" w:hAnsi="TimesNewRomanPSMT"/>
                <w:sz w:val="22"/>
                <w:szCs w:val="22"/>
              </w:rPr>
            </w:rPrChange>
          </w:rPr>
          <w:t>Rhodocyclaceae</w:t>
        </w:r>
        <w:proofErr w:type="spellEnd"/>
        <w:r w:rsidR="0052456E" w:rsidRPr="0052456E">
          <w:rPr>
            <w:rFonts w:ascii="TimesNewRomanPSMT" w:hAnsi="TimesNewRomanPSMT"/>
            <w:i/>
            <w:sz w:val="22"/>
            <w:szCs w:val="22"/>
            <w:rPrChange w:id="1510" w:author="Caitlin Page Casar" w:date="2019-08-02T10:40:00Z">
              <w:rPr>
                <w:rFonts w:ascii="TimesNewRomanPSMT" w:hAnsi="TimesNewRomanPSMT"/>
                <w:sz w:val="22"/>
                <w:szCs w:val="22"/>
              </w:rPr>
            </w:rPrChange>
          </w:rPr>
          <w:t xml:space="preserve">, </w:t>
        </w:r>
      </w:ins>
      <w:ins w:id="1511" w:author="Caitlin Page Casar" w:date="2019-08-02T10:36:00Z">
        <w:r w:rsidR="0052456E">
          <w:rPr>
            <w:rFonts w:ascii="TimesNewRomanPSMT" w:hAnsi="TimesNewRomanPSMT"/>
            <w:sz w:val="22"/>
            <w:szCs w:val="22"/>
          </w:rPr>
          <w:t xml:space="preserve">and </w:t>
        </w:r>
        <w:proofErr w:type="spellStart"/>
        <w:r w:rsidR="0052456E" w:rsidRPr="0052456E">
          <w:rPr>
            <w:rFonts w:ascii="TimesNewRomanPSMT" w:hAnsi="TimesNewRomanPSMT"/>
            <w:i/>
            <w:sz w:val="22"/>
            <w:szCs w:val="22"/>
            <w:rPrChange w:id="1512" w:author="Caitlin Page Casar" w:date="2019-08-02T10:40:00Z">
              <w:rPr>
                <w:rFonts w:ascii="TimesNewRomanPSMT" w:hAnsi="TimesNewRomanPSMT"/>
                <w:sz w:val="22"/>
                <w:szCs w:val="22"/>
              </w:rPr>
            </w:rPrChange>
          </w:rPr>
          <w:t>Desulfobulbaceae</w:t>
        </w:r>
      </w:ins>
      <w:proofErr w:type="spellEnd"/>
      <w:ins w:id="1513" w:author="Caitlin Page Casar" w:date="2019-08-02T13:36:00Z">
        <w:r w:rsidR="0052456E">
          <w:rPr>
            <w:rFonts w:ascii="TimesNewRomanPSMT" w:hAnsi="TimesNewRomanPSMT"/>
            <w:sz w:val="22"/>
            <w:szCs w:val="22"/>
          </w:rPr>
          <w:t xml:space="preserve"> [</w:t>
        </w:r>
        <w:r w:rsidR="0052456E" w:rsidRPr="0052456E">
          <w:rPr>
            <w:rFonts w:ascii="TimesNewRomanPSMT" w:hAnsi="TimesNewRomanPSMT"/>
            <w:color w:val="FF0000"/>
            <w:sz w:val="22"/>
            <w:szCs w:val="22"/>
            <w:rPrChange w:id="1514" w:author="Caitlin Page Casar" w:date="2019-08-02T13:36:00Z">
              <w:rPr>
                <w:rFonts w:ascii="TimesNewRomanPSMT" w:hAnsi="TimesNewRomanPSMT"/>
                <w:sz w:val="22"/>
                <w:szCs w:val="22"/>
              </w:rPr>
            </w:rPrChange>
          </w:rPr>
          <w:t>citations</w:t>
        </w:r>
        <w:r w:rsidR="0052456E">
          <w:rPr>
            <w:rFonts w:ascii="TimesNewRomanPSMT" w:hAnsi="TimesNewRomanPSMT"/>
            <w:sz w:val="22"/>
            <w:szCs w:val="22"/>
          </w:rPr>
          <w:t>]</w:t>
        </w:r>
      </w:ins>
      <w:ins w:id="1515" w:author="Caitlin Page Casar" w:date="2019-08-02T13:44:00Z">
        <w:r w:rsidR="0052456E">
          <w:rPr>
            <w:rFonts w:ascii="TimesNewRomanPSMT" w:hAnsi="TimesNewRomanPSMT"/>
            <w:sz w:val="22"/>
            <w:szCs w:val="22"/>
          </w:rPr>
          <w:t>;</w:t>
        </w:r>
      </w:ins>
      <w:ins w:id="1516" w:author="Caitlin Page Casar" w:date="2019-08-02T13:38:00Z">
        <w:r w:rsidR="0052456E">
          <w:rPr>
            <w:rFonts w:ascii="TimesNewRomanPSMT" w:hAnsi="TimesNewRomanPSMT"/>
            <w:sz w:val="22"/>
            <w:szCs w:val="22"/>
          </w:rPr>
          <w:t xml:space="preserve"> </w:t>
        </w:r>
      </w:ins>
      <w:ins w:id="1517" w:author="Caitlin Page Casar" w:date="2019-08-02T13:44:00Z">
        <w:r w:rsidR="0052456E">
          <w:rPr>
            <w:rFonts w:ascii="TimesNewRomanPSMT" w:hAnsi="TimesNewRomanPSMT"/>
            <w:sz w:val="22"/>
            <w:szCs w:val="22"/>
          </w:rPr>
          <w:t xml:space="preserve">therefore, it is unsurprising that an </w:t>
        </w:r>
      </w:ins>
      <w:ins w:id="1518" w:author="Caitlin Page Casar" w:date="2019-08-02T13:38:00Z">
        <w:r w:rsidR="0052456E">
          <w:rPr>
            <w:rFonts w:ascii="TimesNewRomanPSMT" w:hAnsi="TimesNewRomanPSMT"/>
            <w:sz w:val="22"/>
            <w:szCs w:val="22"/>
          </w:rPr>
          <w:t>attached lifestyle may be favorable for these taxa</w:t>
        </w:r>
      </w:ins>
      <w:ins w:id="1519" w:author="Caitlin Page Casar" w:date="2019-08-02T13:44:00Z">
        <w:r w:rsidR="0052456E">
          <w:rPr>
            <w:rFonts w:ascii="TimesNewRomanPSMT" w:hAnsi="TimesNewRomanPSMT"/>
            <w:sz w:val="22"/>
            <w:szCs w:val="22"/>
          </w:rPr>
          <w:t xml:space="preserve"> at </w:t>
        </w:r>
        <w:proofErr w:type="spellStart"/>
        <w:r w:rsidR="0052456E">
          <w:rPr>
            <w:rFonts w:ascii="TimesNewRomanPSMT" w:hAnsi="TimesNewRomanPSMT"/>
            <w:sz w:val="22"/>
            <w:szCs w:val="22"/>
          </w:rPr>
          <w:t>DeMMO</w:t>
        </w:r>
      </w:ins>
      <w:proofErr w:type="spellEnd"/>
      <w:ins w:id="1520" w:author="Caitlin Page Casar" w:date="2019-08-02T13:35:00Z">
        <w:r w:rsidR="0052456E">
          <w:rPr>
            <w:rFonts w:ascii="TimesNewRomanPSMT" w:hAnsi="TimesNewRomanPSMT"/>
            <w:sz w:val="22"/>
            <w:szCs w:val="22"/>
          </w:rPr>
          <w:t>. However, the lifestyles of candidate taxa</w:t>
        </w:r>
      </w:ins>
      <w:ins w:id="1521" w:author="Caitlin Page Casar" w:date="2019-08-02T10:39:00Z">
        <w:r w:rsidR="0052456E">
          <w:rPr>
            <w:rFonts w:ascii="TimesNewRomanPSMT" w:hAnsi="TimesNewRomanPSMT"/>
            <w:sz w:val="22"/>
            <w:szCs w:val="22"/>
          </w:rPr>
          <w:t xml:space="preserve"> </w:t>
        </w:r>
      </w:ins>
      <w:ins w:id="1522" w:author="Caitlin Page Casar" w:date="2019-08-02T13:41:00Z">
        <w:r w:rsidR="0052456E">
          <w:rPr>
            <w:rFonts w:ascii="TimesNewRomanPSMT" w:hAnsi="TimesNewRomanPSMT"/>
            <w:sz w:val="22"/>
            <w:szCs w:val="22"/>
          </w:rPr>
          <w:t xml:space="preserve">dominant </w:t>
        </w:r>
      </w:ins>
      <w:ins w:id="1523" w:author="Caitlin Page Casar" w:date="2019-08-02T13:44:00Z">
        <w:r w:rsidR="0052456E">
          <w:rPr>
            <w:rFonts w:ascii="TimesNewRomanPSMT" w:hAnsi="TimesNewRomanPSMT"/>
            <w:sz w:val="22"/>
            <w:szCs w:val="22"/>
          </w:rPr>
          <w:t>across</w:t>
        </w:r>
      </w:ins>
      <w:ins w:id="1524" w:author="Caitlin Page Casar" w:date="2019-08-02T13:43:00Z">
        <w:r w:rsidR="0052456E">
          <w:rPr>
            <w:rFonts w:ascii="TimesNewRomanPSMT" w:hAnsi="TimesNewRomanPSMT"/>
            <w:sz w:val="22"/>
            <w:szCs w:val="22"/>
          </w:rPr>
          <w:t xml:space="preserve"> </w:t>
        </w:r>
        <w:proofErr w:type="spellStart"/>
        <w:r w:rsidR="0052456E">
          <w:rPr>
            <w:rFonts w:ascii="TimesNewRomanPSMT" w:hAnsi="TimesNewRomanPSMT"/>
            <w:sz w:val="22"/>
            <w:szCs w:val="22"/>
          </w:rPr>
          <w:t>DeMMO</w:t>
        </w:r>
        <w:proofErr w:type="spellEnd"/>
        <w:r w:rsidR="0052456E">
          <w:rPr>
            <w:rFonts w:ascii="TimesNewRomanPSMT" w:hAnsi="TimesNewRomanPSMT"/>
            <w:sz w:val="22"/>
            <w:szCs w:val="22"/>
          </w:rPr>
          <w:t xml:space="preserve"> communi</w:t>
        </w:r>
      </w:ins>
      <w:ins w:id="1525" w:author="Caitlin Page Casar" w:date="2019-08-02T13:44:00Z">
        <w:r w:rsidR="0052456E">
          <w:rPr>
            <w:rFonts w:ascii="TimesNewRomanPSMT" w:hAnsi="TimesNewRomanPSMT"/>
            <w:sz w:val="22"/>
            <w:szCs w:val="22"/>
          </w:rPr>
          <w:t>ties</w:t>
        </w:r>
      </w:ins>
      <w:ins w:id="1526" w:author="Caitlin Page Casar" w:date="2019-08-02T13:41:00Z">
        <w:r w:rsidR="0052456E">
          <w:rPr>
            <w:rFonts w:ascii="TimesNewRomanPSMT" w:hAnsi="TimesNewRomanPSMT"/>
            <w:sz w:val="22"/>
            <w:szCs w:val="22"/>
          </w:rPr>
          <w:t xml:space="preserve"> </w:t>
        </w:r>
      </w:ins>
      <w:ins w:id="1527" w:author="Caitlin Page Casar" w:date="2019-08-02T13:36:00Z">
        <w:r w:rsidR="0052456E">
          <w:rPr>
            <w:rFonts w:ascii="TimesNewRomanPSMT" w:hAnsi="TimesNewRomanPSMT"/>
            <w:sz w:val="22"/>
            <w:szCs w:val="22"/>
          </w:rPr>
          <w:t xml:space="preserve">are </w:t>
        </w:r>
      </w:ins>
      <w:ins w:id="1528" w:author="Caitlin Page Casar" w:date="2019-08-02T13:40:00Z">
        <w:r w:rsidR="0052456E">
          <w:rPr>
            <w:rFonts w:ascii="TimesNewRomanPSMT" w:hAnsi="TimesNewRomanPSMT"/>
            <w:sz w:val="22"/>
            <w:szCs w:val="22"/>
          </w:rPr>
          <w:t>not</w:t>
        </w:r>
      </w:ins>
      <w:ins w:id="1529" w:author="Caitlin Page Casar" w:date="2019-08-02T13:36:00Z">
        <w:r w:rsidR="0052456E">
          <w:rPr>
            <w:rFonts w:ascii="TimesNewRomanPSMT" w:hAnsi="TimesNewRomanPSMT"/>
            <w:sz w:val="22"/>
            <w:szCs w:val="22"/>
          </w:rPr>
          <w:t xml:space="preserve"> well documented</w:t>
        </w:r>
      </w:ins>
      <w:ins w:id="1530" w:author="Caitlin Page Casar" w:date="2019-08-02T13:41:00Z">
        <w:r w:rsidR="0052456E">
          <w:rPr>
            <w:rFonts w:ascii="TimesNewRomanPSMT" w:hAnsi="TimesNewRomanPSMT"/>
            <w:sz w:val="22"/>
            <w:szCs w:val="22"/>
          </w:rPr>
          <w:t xml:space="preserve"> elsewhere</w:t>
        </w:r>
      </w:ins>
      <w:ins w:id="1531" w:author="Caitlin Page Casar" w:date="2019-08-02T13:36:00Z">
        <w:r w:rsidR="0052456E">
          <w:rPr>
            <w:rFonts w:ascii="TimesNewRomanPSMT" w:hAnsi="TimesNewRomanPSMT"/>
            <w:sz w:val="22"/>
            <w:szCs w:val="22"/>
          </w:rPr>
          <w:t xml:space="preserve">, </w:t>
        </w:r>
      </w:ins>
      <w:ins w:id="1532" w:author="Caitlin Page Casar" w:date="2019-08-02T13:37:00Z">
        <w:r w:rsidR="0052456E">
          <w:rPr>
            <w:rFonts w:ascii="TimesNewRomanPSMT" w:hAnsi="TimesNewRomanPSMT"/>
            <w:sz w:val="22"/>
            <w:szCs w:val="22"/>
          </w:rPr>
          <w:t xml:space="preserve">and </w:t>
        </w:r>
      </w:ins>
      <w:ins w:id="1533" w:author="Caitlin Page Casar" w:date="2019-08-02T13:41:00Z">
        <w:r w:rsidR="0052456E">
          <w:rPr>
            <w:rFonts w:ascii="TimesNewRomanPSMT" w:hAnsi="TimesNewRomanPSMT"/>
            <w:sz w:val="22"/>
            <w:szCs w:val="22"/>
          </w:rPr>
          <w:t>thus our experiments provide insight.</w:t>
        </w:r>
      </w:ins>
      <w:ins w:id="1534" w:author="Caitlin Page Casar" w:date="2019-08-02T13:42:00Z">
        <w:r w:rsidR="0052456E">
          <w:rPr>
            <w:rFonts w:ascii="TimesNewRomanPSMT" w:hAnsi="TimesNewRomanPSMT"/>
            <w:sz w:val="22"/>
            <w:szCs w:val="22"/>
          </w:rPr>
          <w:t xml:space="preserve"> </w:t>
        </w:r>
      </w:ins>
      <w:ins w:id="1535" w:author="Caitlin Page Casar" w:date="2019-08-02T13:41:00Z">
        <w:r w:rsidR="0052456E">
          <w:rPr>
            <w:rFonts w:ascii="TimesNewRomanPSMT" w:hAnsi="TimesNewRomanPSMT"/>
            <w:sz w:val="22"/>
            <w:szCs w:val="22"/>
          </w:rPr>
          <w:t>H</w:t>
        </w:r>
      </w:ins>
      <w:ins w:id="1536" w:author="Caitlin Page Casar" w:date="2019-08-02T13:37:00Z">
        <w:r w:rsidR="0052456E">
          <w:rPr>
            <w:rFonts w:ascii="TimesNewRomanPSMT" w:hAnsi="TimesNewRomanPSMT"/>
            <w:sz w:val="22"/>
            <w:szCs w:val="22"/>
          </w:rPr>
          <w:t xml:space="preserve">ere </w:t>
        </w:r>
      </w:ins>
      <w:proofErr w:type="spellStart"/>
      <w:ins w:id="1537" w:author="Caitlin Page Casar" w:date="2019-08-02T13:41:00Z">
        <w:r w:rsidR="0052456E" w:rsidRPr="005A6FC8">
          <w:rPr>
            <w:rFonts w:ascii="TimesNewRomanPSMT" w:hAnsi="TimesNewRomanPSMT"/>
            <w:i/>
            <w:sz w:val="22"/>
            <w:szCs w:val="22"/>
          </w:rPr>
          <w:t>Omnitrophica</w:t>
        </w:r>
        <w:proofErr w:type="spellEnd"/>
        <w:r w:rsidR="0052456E">
          <w:rPr>
            <w:rFonts w:ascii="TimesNewRomanPSMT" w:hAnsi="TimesNewRomanPSMT"/>
            <w:sz w:val="22"/>
            <w:szCs w:val="22"/>
          </w:rPr>
          <w:t xml:space="preserve"> </w:t>
        </w:r>
      </w:ins>
      <w:ins w:id="1538" w:author="Caitlin Page Casar" w:date="2019-08-02T10:40:00Z">
        <w:r w:rsidR="0052456E">
          <w:rPr>
            <w:rFonts w:ascii="TimesNewRomanPSMT" w:hAnsi="TimesNewRomanPSMT"/>
            <w:sz w:val="22"/>
            <w:szCs w:val="22"/>
          </w:rPr>
          <w:t>tend</w:t>
        </w:r>
      </w:ins>
      <w:ins w:id="1539" w:author="Caitlin Page Casar" w:date="2019-08-02T13:45:00Z">
        <w:r w:rsidR="0052456E">
          <w:rPr>
            <w:rFonts w:ascii="TimesNewRomanPSMT" w:hAnsi="TimesNewRomanPSMT"/>
            <w:sz w:val="22"/>
            <w:szCs w:val="22"/>
          </w:rPr>
          <w:t>s</w:t>
        </w:r>
      </w:ins>
      <w:ins w:id="1540" w:author="Caitlin Page Casar" w:date="2019-08-02T10:40:00Z">
        <w:r w:rsidR="0052456E">
          <w:rPr>
            <w:rFonts w:ascii="TimesNewRomanPSMT" w:hAnsi="TimesNewRomanPSMT"/>
            <w:sz w:val="22"/>
            <w:szCs w:val="22"/>
          </w:rPr>
          <w:t xml:space="preserve"> toward a free-living</w:t>
        </w:r>
      </w:ins>
      <w:ins w:id="1541" w:author="Caitlin Page Casar" w:date="2019-08-02T13:45:00Z">
        <w:r w:rsidR="0052456E">
          <w:rPr>
            <w:rFonts w:ascii="TimesNewRomanPSMT" w:hAnsi="TimesNewRomanPSMT"/>
            <w:sz w:val="22"/>
            <w:szCs w:val="22"/>
          </w:rPr>
          <w:t xml:space="preserve"> </w:t>
        </w:r>
      </w:ins>
      <w:ins w:id="1542" w:author="Caitlin Page Casar" w:date="2019-08-02T13:46:00Z">
        <w:r w:rsidR="0052456E">
          <w:rPr>
            <w:rFonts w:ascii="TimesNewRomanPSMT" w:hAnsi="TimesNewRomanPSMT"/>
            <w:sz w:val="22"/>
            <w:szCs w:val="22"/>
          </w:rPr>
          <w:t>lifestyle,</w:t>
        </w:r>
      </w:ins>
      <w:ins w:id="1543" w:author="Caitlin Page Casar" w:date="2019-08-02T10:40:00Z">
        <w:r w:rsidR="0052456E">
          <w:rPr>
            <w:rFonts w:ascii="TimesNewRomanPSMT" w:hAnsi="TimesNewRomanPSMT"/>
            <w:sz w:val="22"/>
            <w:szCs w:val="22"/>
          </w:rPr>
          <w:t xml:space="preserve"> </w:t>
        </w:r>
      </w:ins>
      <w:ins w:id="1544" w:author="Caitlin Page Casar" w:date="2019-08-02T13:37:00Z">
        <w:r w:rsidR="0052456E">
          <w:rPr>
            <w:rFonts w:ascii="TimesNewRomanPSMT" w:hAnsi="TimesNewRomanPSMT"/>
            <w:sz w:val="22"/>
            <w:szCs w:val="22"/>
          </w:rPr>
          <w:t xml:space="preserve">and </w:t>
        </w:r>
      </w:ins>
      <w:proofErr w:type="spellStart"/>
      <w:ins w:id="1545" w:author="Caitlin Page Casar" w:date="2019-08-02T13:46:00Z">
        <w:r w:rsidR="0052456E" w:rsidRPr="005A6FC8">
          <w:rPr>
            <w:rFonts w:ascii="TimesNewRomanPSMT" w:hAnsi="TimesNewRomanPSMT"/>
            <w:i/>
            <w:sz w:val="22"/>
            <w:szCs w:val="22"/>
          </w:rPr>
          <w:t>Uhrlbacterales</w:t>
        </w:r>
        <w:proofErr w:type="spellEnd"/>
        <w:r w:rsidR="0052456E">
          <w:rPr>
            <w:rFonts w:ascii="TimesNewRomanPSMT" w:hAnsi="TimesNewRomanPSMT"/>
            <w:i/>
            <w:sz w:val="22"/>
            <w:szCs w:val="22"/>
          </w:rPr>
          <w:t xml:space="preserve"> </w:t>
        </w:r>
        <w:r w:rsidR="0052456E" w:rsidRPr="0052456E">
          <w:rPr>
            <w:rFonts w:ascii="TimesNewRomanPSMT" w:hAnsi="TimesNewRomanPSMT"/>
            <w:sz w:val="22"/>
            <w:szCs w:val="22"/>
            <w:rPrChange w:id="1546" w:author="Caitlin Page Casar" w:date="2019-08-02T13:46:00Z">
              <w:rPr>
                <w:rFonts w:ascii="TimesNewRomanPSMT" w:hAnsi="TimesNewRomanPSMT"/>
                <w:i/>
                <w:sz w:val="22"/>
                <w:szCs w:val="22"/>
              </w:rPr>
            </w:rPrChange>
          </w:rPr>
          <w:t>and</w:t>
        </w:r>
        <w:r w:rsidR="0052456E">
          <w:rPr>
            <w:rFonts w:ascii="TimesNewRomanPSMT" w:hAnsi="TimesNewRomanPSMT"/>
            <w:i/>
            <w:sz w:val="22"/>
            <w:szCs w:val="22"/>
          </w:rPr>
          <w:t xml:space="preserve"> </w:t>
        </w:r>
        <w:proofErr w:type="spellStart"/>
        <w:r w:rsidR="0052456E">
          <w:rPr>
            <w:rFonts w:ascii="TimesNewRomanPSMT" w:hAnsi="TimesNewRomanPSMT"/>
            <w:i/>
            <w:sz w:val="22"/>
            <w:szCs w:val="22"/>
          </w:rPr>
          <w:t>Latescibacteria</w:t>
        </w:r>
        <w:proofErr w:type="spellEnd"/>
        <w:r w:rsidR="0052456E">
          <w:rPr>
            <w:rFonts w:ascii="TimesNewRomanPSMT" w:hAnsi="TimesNewRomanPSMT"/>
            <w:sz w:val="22"/>
            <w:szCs w:val="22"/>
          </w:rPr>
          <w:t xml:space="preserve"> tend toward an</w:t>
        </w:r>
        <w:r w:rsidR="0052456E">
          <w:rPr>
            <w:rFonts w:ascii="TimesNewRomanPSMT" w:hAnsi="TimesNewRomanPSMT"/>
            <w:i/>
            <w:sz w:val="22"/>
            <w:szCs w:val="22"/>
          </w:rPr>
          <w:t xml:space="preserve"> </w:t>
        </w:r>
      </w:ins>
      <w:ins w:id="1547" w:author="Caitlin Page Casar" w:date="2019-08-02T13:37:00Z">
        <w:r w:rsidR="0052456E">
          <w:rPr>
            <w:rFonts w:ascii="TimesNewRomanPSMT" w:hAnsi="TimesNewRomanPSMT"/>
            <w:sz w:val="22"/>
            <w:szCs w:val="22"/>
          </w:rPr>
          <w:t xml:space="preserve">attached </w:t>
        </w:r>
      </w:ins>
      <w:ins w:id="1548" w:author="Caitlin Page Casar" w:date="2019-08-02T10:40:00Z">
        <w:r w:rsidR="0052456E">
          <w:rPr>
            <w:rFonts w:ascii="TimesNewRomanPSMT" w:hAnsi="TimesNewRomanPSMT"/>
            <w:sz w:val="22"/>
            <w:szCs w:val="22"/>
          </w:rPr>
          <w:t xml:space="preserve">lifestyle. </w:t>
        </w:r>
      </w:ins>
      <w:ins w:id="1549" w:author="Caitlin Page Casar" w:date="2019-08-02T13:48:00Z">
        <w:r w:rsidR="0052456E">
          <w:rPr>
            <w:rFonts w:ascii="TimesNewRomanPSMT" w:hAnsi="TimesNewRomanPSMT"/>
            <w:sz w:val="22"/>
            <w:szCs w:val="22"/>
          </w:rPr>
          <w:t xml:space="preserve">Importantly, our experiments </w:t>
        </w:r>
      </w:ins>
      <w:ins w:id="1550" w:author="Caitlin Page Casar" w:date="2019-08-02T14:57:00Z">
        <w:r w:rsidR="00030FCA">
          <w:rPr>
            <w:rFonts w:ascii="TimesNewRomanPSMT" w:hAnsi="TimesNewRomanPSMT"/>
            <w:sz w:val="22"/>
            <w:szCs w:val="22"/>
          </w:rPr>
          <w:t>highlight</w:t>
        </w:r>
      </w:ins>
      <w:ins w:id="1551" w:author="Caitlin Page Casar" w:date="2019-08-02T13:49:00Z">
        <w:r w:rsidR="0052456E">
          <w:rPr>
            <w:rFonts w:ascii="TimesNewRomanPSMT" w:hAnsi="TimesNewRomanPSMT"/>
            <w:sz w:val="22"/>
            <w:szCs w:val="22"/>
          </w:rPr>
          <w:t xml:space="preserve"> the potentially significant differences than can exist between fluid and biofilm communities in the deep subsurface.</w:t>
        </w:r>
      </w:ins>
    </w:p>
    <w:p w14:paraId="5842D984" w14:textId="564C7811" w:rsidR="00C70A24" w:rsidDel="00702CBA" w:rsidRDefault="006817CD" w:rsidP="00030FCA">
      <w:pPr>
        <w:spacing w:before="120" w:line="276" w:lineRule="auto"/>
        <w:jc w:val="both"/>
        <w:rPr>
          <w:del w:id="1552" w:author="Caitlin Page Casar" w:date="2019-06-04T14:05:00Z"/>
          <w:sz w:val="22"/>
          <w:szCs w:val="22"/>
        </w:rPr>
      </w:pPr>
      <w:ins w:id="1553" w:author="Caitlin Page Casar" w:date="2019-06-04T21:29:00Z">
        <w:r>
          <w:rPr>
            <w:rFonts w:ascii="TimesNewRomanPSMT" w:hAnsi="TimesNewRomanPSMT"/>
            <w:sz w:val="22"/>
            <w:szCs w:val="22"/>
          </w:rPr>
          <w:t>Several</w:t>
        </w:r>
        <w:r w:rsidRPr="00FF273C">
          <w:rPr>
            <w:rFonts w:ascii="TimesNewRomanPSMT" w:hAnsi="TimesNewRomanPSMT"/>
            <w:sz w:val="22"/>
            <w:szCs w:val="22"/>
          </w:rPr>
          <w:t xml:space="preserve"> experiments with minerals enriched for biofilm communities distinct from fluid communities or biofilm communities on inert control substrates. Most striking are the experiments with pyrolusite</w:t>
        </w:r>
      </w:ins>
      <w:ins w:id="1554" w:author="Caitlin Page Casar" w:date="2019-08-02T10:24:00Z">
        <w:r w:rsidR="0052456E">
          <w:rPr>
            <w:rFonts w:ascii="TimesNewRomanPSMT" w:hAnsi="TimesNewRomanPSMT"/>
            <w:sz w:val="22"/>
            <w:szCs w:val="22"/>
          </w:rPr>
          <w:t xml:space="preserve">, which hosted </w:t>
        </w:r>
      </w:ins>
      <w:ins w:id="1555" w:author="Caitlin Page Casar" w:date="2019-08-02T14:58:00Z">
        <w:r w:rsidR="00030FCA">
          <w:rPr>
            <w:rFonts w:ascii="TimesNewRomanPSMT" w:hAnsi="TimesNewRomanPSMT"/>
            <w:sz w:val="22"/>
            <w:szCs w:val="22"/>
          </w:rPr>
          <w:t xml:space="preserve">highly dense, </w:t>
        </w:r>
      </w:ins>
      <w:ins w:id="1556" w:author="Caitlin Page Casar" w:date="2019-08-02T13:51:00Z">
        <w:r w:rsidR="0052456E">
          <w:rPr>
            <w:rFonts w:ascii="TimesNewRomanPSMT" w:hAnsi="TimesNewRomanPSMT"/>
            <w:sz w:val="22"/>
            <w:szCs w:val="22"/>
          </w:rPr>
          <w:t xml:space="preserve">morphologically </w:t>
        </w:r>
      </w:ins>
      <w:ins w:id="1557" w:author="Caitlin Page Casar" w:date="2019-08-02T10:24:00Z">
        <w:r w:rsidR="0052456E">
          <w:rPr>
            <w:rFonts w:ascii="TimesNewRomanPSMT" w:hAnsi="TimesNewRomanPSMT"/>
            <w:sz w:val="22"/>
            <w:szCs w:val="22"/>
          </w:rPr>
          <w:t>distinct biofilm communities</w:t>
        </w:r>
      </w:ins>
      <w:ins w:id="1558" w:author="Caitlin Page Casar" w:date="2019-08-02T14:58:00Z">
        <w:r w:rsidR="00030FCA">
          <w:rPr>
            <w:rFonts w:ascii="TimesNewRomanPSMT" w:hAnsi="TimesNewRomanPSMT"/>
            <w:sz w:val="22"/>
            <w:szCs w:val="22"/>
          </w:rPr>
          <w:t xml:space="preserve">. </w:t>
        </w:r>
      </w:ins>
      <w:ins w:id="1559" w:author="Caitlin Page Casar" w:date="2019-08-02T10:25:00Z">
        <w:r w:rsidR="0052456E">
          <w:rPr>
            <w:rFonts w:ascii="TimesNewRomanPSMT" w:hAnsi="TimesNewRomanPSMT"/>
            <w:sz w:val="22"/>
            <w:szCs w:val="22"/>
          </w:rPr>
          <w:t xml:space="preserve">These experiments </w:t>
        </w:r>
      </w:ins>
      <w:ins w:id="1560" w:author="Caitlin Page Casar" w:date="2019-06-04T21:29:00Z">
        <w:r w:rsidRPr="00FF273C">
          <w:rPr>
            <w:rFonts w:ascii="TimesNewRomanPSMT" w:hAnsi="TimesNewRomanPSMT"/>
            <w:sz w:val="22"/>
            <w:szCs w:val="22"/>
          </w:rPr>
          <w:t xml:space="preserve">enriched for members of the </w:t>
        </w:r>
        <w:proofErr w:type="spellStart"/>
        <w:r w:rsidRPr="00FF273C">
          <w:rPr>
            <w:rFonts w:ascii="TimesNewRomanPSMT" w:hAnsi="TimesNewRomanPSMT"/>
            <w:i/>
            <w:sz w:val="22"/>
            <w:szCs w:val="22"/>
          </w:rPr>
          <w:t>Desulfobulbaceae</w:t>
        </w:r>
        <w:proofErr w:type="spellEnd"/>
        <w:r w:rsidRPr="00FF273C">
          <w:rPr>
            <w:rFonts w:ascii="TimesNewRomanPSMT" w:hAnsi="TimesNewRomanPSMT"/>
            <w:sz w:val="22"/>
            <w:szCs w:val="22"/>
          </w:rPr>
          <w:t xml:space="preserve"> at DeMMO3 and DeMMO6 and </w:t>
        </w:r>
        <w:proofErr w:type="spellStart"/>
        <w:r w:rsidRPr="00FF273C">
          <w:rPr>
            <w:rFonts w:ascii="TimesNewRomanPSMT" w:hAnsi="TimesNewRomanPSMT"/>
            <w:i/>
            <w:sz w:val="22"/>
            <w:szCs w:val="22"/>
          </w:rPr>
          <w:t>Thermodesulfovibrionia</w:t>
        </w:r>
        <w:proofErr w:type="spellEnd"/>
        <w:r w:rsidRPr="00FF273C">
          <w:rPr>
            <w:rFonts w:ascii="TimesNewRomanPSMT" w:hAnsi="TimesNewRomanPSMT"/>
            <w:sz w:val="22"/>
            <w:szCs w:val="22"/>
          </w:rPr>
          <w:t xml:space="preserve"> at DeMMO1</w:t>
        </w:r>
        <w:r>
          <w:rPr>
            <w:rFonts w:ascii="TimesNewRomanPSMT" w:hAnsi="TimesNewRomanPSMT"/>
            <w:sz w:val="22"/>
            <w:szCs w:val="22"/>
          </w:rPr>
          <w:t xml:space="preserve">, </w:t>
        </w:r>
      </w:ins>
      <w:ins w:id="1561" w:author="Caitlin Page Casar" w:date="2019-06-04T21:09:00Z">
        <w:r w:rsidR="00E058AC">
          <w:rPr>
            <w:rFonts w:ascii="TimesNewRomanPSMT" w:hAnsi="TimesNewRomanPSMT"/>
            <w:sz w:val="22"/>
            <w:szCs w:val="22"/>
          </w:rPr>
          <w:lastRenderedPageBreak/>
          <w:t xml:space="preserve">suggesting </w:t>
        </w:r>
      </w:ins>
      <w:ins w:id="1562" w:author="Caitlin Page Casar" w:date="2019-06-04T21:10:00Z">
        <w:r w:rsidR="00E058AC">
          <w:rPr>
            <w:rFonts w:ascii="TimesNewRomanPSMT" w:hAnsi="TimesNewRomanPSMT"/>
            <w:sz w:val="22"/>
            <w:szCs w:val="22"/>
          </w:rPr>
          <w:t xml:space="preserve">mineral selectivity by </w:t>
        </w:r>
      </w:ins>
      <w:ins w:id="1563" w:author="Caitlin Page Casar" w:date="2019-06-04T21:18:00Z">
        <w:r w:rsidR="00E058AC">
          <w:rPr>
            <w:rFonts w:ascii="TimesNewRomanPSMT" w:hAnsi="TimesNewRomanPSMT"/>
            <w:sz w:val="22"/>
            <w:szCs w:val="22"/>
          </w:rPr>
          <w:t>these</w:t>
        </w:r>
      </w:ins>
      <w:ins w:id="1564" w:author="Caitlin Page Casar" w:date="2019-06-04T21:10:00Z">
        <w:r w:rsidR="00E058AC">
          <w:rPr>
            <w:rFonts w:ascii="TimesNewRomanPSMT" w:hAnsi="TimesNewRomanPSMT"/>
            <w:sz w:val="22"/>
            <w:szCs w:val="22"/>
          </w:rPr>
          <w:t xml:space="preserve"> taxa.</w:t>
        </w:r>
      </w:ins>
      <w:ins w:id="1565" w:author="Caitlin Page Casar" w:date="2019-06-05T10:52:00Z">
        <w:r w:rsidR="00753AFC">
          <w:rPr>
            <w:rFonts w:ascii="TimesNewRomanPSMT" w:hAnsi="TimesNewRomanPSMT"/>
            <w:sz w:val="22"/>
            <w:szCs w:val="22"/>
          </w:rPr>
          <w:t xml:space="preserve"> </w:t>
        </w:r>
      </w:ins>
      <w:ins w:id="1566" w:author="Caitlin Page Casar" w:date="2019-06-05T12:49:00Z">
        <w:r w:rsidR="00432EF6">
          <w:rPr>
            <w:rFonts w:ascii="TimesNewRomanPSMT" w:hAnsi="TimesNewRomanPSMT"/>
            <w:sz w:val="22"/>
            <w:szCs w:val="22"/>
          </w:rPr>
          <w:t xml:space="preserve">The closest relatives of the most dominant OTUs assigned to these taxa were not found to be </w:t>
        </w:r>
      </w:ins>
      <w:ins w:id="1567" w:author="Caitlin Page Casar" w:date="2019-06-05T12:50:00Z">
        <w:r w:rsidR="00432EF6">
          <w:rPr>
            <w:rFonts w:ascii="TimesNewRomanPSMT" w:hAnsi="TimesNewRomanPSMT"/>
            <w:sz w:val="22"/>
            <w:szCs w:val="22"/>
          </w:rPr>
          <w:t>capable of M</w:t>
        </w:r>
      </w:ins>
      <w:ins w:id="1568" w:author="Caitlin Page Casar" w:date="2019-08-02T14:59:00Z">
        <w:r w:rsidR="00030FCA">
          <w:rPr>
            <w:rFonts w:ascii="TimesNewRomanPSMT" w:hAnsi="TimesNewRomanPSMT"/>
            <w:sz w:val="22"/>
            <w:szCs w:val="22"/>
          </w:rPr>
          <w:t>nO2</w:t>
        </w:r>
      </w:ins>
      <w:ins w:id="1569" w:author="Caitlin Page Casar" w:date="2019-06-05T12:50:00Z">
        <w:r w:rsidR="00432EF6">
          <w:rPr>
            <w:rFonts w:ascii="TimesNewRomanPSMT" w:hAnsi="TimesNewRomanPSMT"/>
            <w:sz w:val="22"/>
            <w:szCs w:val="22"/>
          </w:rPr>
          <w:t xml:space="preserve"> reduction; however, </w:t>
        </w:r>
      </w:ins>
      <w:ins w:id="1570" w:author="Caitlin Page Casar" w:date="2019-06-05T12:51:00Z">
        <w:r w:rsidR="00432EF6">
          <w:rPr>
            <w:rFonts w:ascii="TimesNewRomanPSMT" w:hAnsi="TimesNewRomanPSMT"/>
            <w:sz w:val="22"/>
            <w:szCs w:val="22"/>
          </w:rPr>
          <w:t xml:space="preserve">ferric hydroxide was found to enhance the growth of </w:t>
        </w:r>
        <w:proofErr w:type="spellStart"/>
        <w:r w:rsidR="00432EF6" w:rsidRPr="00432EF6">
          <w:rPr>
            <w:rFonts w:ascii="TimesNewRomanPSMT" w:hAnsi="TimesNewRomanPSMT"/>
            <w:i/>
            <w:sz w:val="22"/>
            <w:szCs w:val="22"/>
            <w:rPrChange w:id="1571" w:author="Caitlin Page Casar" w:date="2019-06-05T12:56:00Z">
              <w:rPr>
                <w:rFonts w:ascii="TimesNewRomanPSMT" w:hAnsi="TimesNewRomanPSMT"/>
                <w:sz w:val="22"/>
                <w:szCs w:val="22"/>
              </w:rPr>
            </w:rPrChange>
          </w:rPr>
          <w:t>Desulfobulbus</w:t>
        </w:r>
        <w:proofErr w:type="spellEnd"/>
        <w:r w:rsidR="00432EF6" w:rsidRPr="00432EF6">
          <w:rPr>
            <w:rFonts w:ascii="TimesNewRomanPSMT" w:hAnsi="TimesNewRomanPSMT"/>
            <w:i/>
            <w:sz w:val="22"/>
            <w:szCs w:val="22"/>
            <w:rPrChange w:id="1572" w:author="Caitlin Page Casar" w:date="2019-06-05T12:56:00Z">
              <w:rPr>
                <w:rFonts w:ascii="TimesNewRomanPSMT" w:hAnsi="TimesNewRomanPSMT"/>
                <w:sz w:val="22"/>
                <w:szCs w:val="22"/>
              </w:rPr>
            </w:rPrChange>
          </w:rPr>
          <w:t xml:space="preserve"> elongatus </w:t>
        </w:r>
      </w:ins>
      <w:ins w:id="1573" w:author="Caitlin Page Casar" w:date="2019-06-05T13:01:00Z">
        <w:r w:rsidR="006756F1">
          <w:rPr>
            <w:rFonts w:ascii="TimesNewRomanPSMT" w:hAnsi="TimesNewRomanPSMT"/>
            <w:i/>
            <w:sz w:val="22"/>
            <w:szCs w:val="22"/>
          </w:rPr>
          <w:fldChar w:fldCharType="begin"/>
        </w:r>
        <w:r w:rsidR="006756F1">
          <w:rPr>
            <w:rFonts w:ascii="TimesNewRomanPSMT" w:hAnsi="TimesNewRomanPSMT"/>
            <w:i/>
            <w:sz w:val="22"/>
            <w:szCs w:val="22"/>
          </w:rPr>
          <w:instrText xml:space="preserve"> ADDIN ZOTERO_ITEM CSL_CITATION {"citationID":"bddzBjLz","properties":{"formattedCitation":"(Janssen {\\i{}et al.}, 1996)","plainCitation":"(Janssen et al., 1996)","noteIndex":0},"citationItems":[{"id":470,"uris":["http://zotero.org/users/local/dsI5V9tJ/items/2MVY77LP"],"uri":["http://zotero.org/users/local/dsI5V9tJ/items/2MVY77LP"],"itemData":{"id":470,"type":"article-journal","title":"Disproportionation of inorganic sulfur compounds by the sulfate-reducing bacterium Desulfocapsa thiozymogenes gen. nov., sp. nov.","container-title":"Archives of Microbiology","page":"184-192","volume":"166","issue":"3","source":"Crossref","abstract":"A new strictly anaerobic, gram-negative bacterium was isolated from the sediment of a freshwater lake after enrichment with thiosulfate as the energy source. The strain, named Bra2 (DSM 7269), is able to grow by disproportionation of thiosulfate or sulfite to sulfate plus sulfide. Elemental sulfur is also disproportionated to sulfate and sulfide, but this only supports growth if free sulfide is chemically removed from the culture, e.g., by precipitation with amorphous ferric hydroxide. Growth is also possible by coupling the reduction of sulfate to sulfide with the oxidation of ethanol, propanol, or butanol to the corresponding fatty acid. The cells are rod-shaped, motile, and have genomic DNA with a mol% G+C content of 50.7. Cytochromes are present, but desulfoviridin is not. The new strain was shown to be related to, but distinct from members of the genus Desulfobulbus on the basis of physiological characteristics and by comparative sequence analysis of its 16S rDNA. Strain Bra2 is described as the type strain of a new taxon, Desulfocapsa thiozymogenes gen. nov., sp. nov.","DOI":"10.1007/s002030050374","ISSN":"0302-8933, 1432-072X","language":"en","author":[{"family":"Janssen","given":"P. H."},{"family":"Schuhmann","given":"Alexandra"},{"family":"Bak","given":"F."},{"family":"Liesack","given":"Werner"}],"issued":{"date-parts":[["1996",9,13]]}}}],"schema":"https://github.com/citation-style-language/schema/raw/master/csl-citation.json"} </w:instrText>
        </w:r>
      </w:ins>
      <w:r w:rsidR="006756F1">
        <w:rPr>
          <w:rFonts w:ascii="TimesNewRomanPSMT" w:hAnsi="TimesNewRomanPSMT"/>
          <w:i/>
          <w:sz w:val="22"/>
          <w:szCs w:val="22"/>
        </w:rPr>
        <w:fldChar w:fldCharType="separate"/>
      </w:r>
      <w:ins w:id="1574" w:author="Caitlin Page Casar" w:date="2019-06-05T13:01:00Z">
        <w:r w:rsidR="006756F1" w:rsidRPr="006756F1">
          <w:rPr>
            <w:rFonts w:ascii="TimesNewRomanPSMT" w:hAnsi="TimesNewRomanPSMT" w:cs="TimesNewRomanPSMT"/>
            <w:sz w:val="22"/>
            <w:rPrChange w:id="1575" w:author="Caitlin Page Casar" w:date="2019-06-05T13:01:00Z">
              <w:rPr/>
            </w:rPrChange>
          </w:rPr>
          <w:t xml:space="preserve">(Janssen </w:t>
        </w:r>
        <w:r w:rsidR="006756F1" w:rsidRPr="006756F1">
          <w:rPr>
            <w:rFonts w:ascii="TimesNewRomanPSMT" w:hAnsi="TimesNewRomanPSMT" w:cs="TimesNewRomanPSMT"/>
            <w:i/>
            <w:iCs/>
            <w:sz w:val="22"/>
            <w:rPrChange w:id="1576" w:author="Caitlin Page Casar" w:date="2019-06-05T13:01:00Z">
              <w:rPr>
                <w:i/>
                <w:iCs/>
              </w:rPr>
            </w:rPrChange>
          </w:rPr>
          <w:t>et al.</w:t>
        </w:r>
        <w:r w:rsidR="006756F1" w:rsidRPr="006756F1">
          <w:rPr>
            <w:rFonts w:ascii="TimesNewRomanPSMT" w:hAnsi="TimesNewRomanPSMT" w:cs="TimesNewRomanPSMT"/>
            <w:sz w:val="22"/>
            <w:rPrChange w:id="1577" w:author="Caitlin Page Casar" w:date="2019-06-05T13:01:00Z">
              <w:rPr/>
            </w:rPrChange>
          </w:rPr>
          <w:t>, 1996)</w:t>
        </w:r>
        <w:r w:rsidR="006756F1">
          <w:rPr>
            <w:rFonts w:ascii="TimesNewRomanPSMT" w:hAnsi="TimesNewRomanPSMT"/>
            <w:i/>
            <w:sz w:val="22"/>
            <w:szCs w:val="22"/>
          </w:rPr>
          <w:fldChar w:fldCharType="end"/>
        </w:r>
        <w:r w:rsidR="006756F1">
          <w:rPr>
            <w:rFonts w:ascii="TimesNewRomanPSMT" w:hAnsi="TimesNewRomanPSMT"/>
            <w:sz w:val="22"/>
            <w:szCs w:val="22"/>
          </w:rPr>
          <w:t xml:space="preserve">. The presence of </w:t>
        </w:r>
        <w:r w:rsidR="003B0199">
          <w:rPr>
            <w:rFonts w:ascii="TimesNewRomanPSMT" w:hAnsi="TimesNewRomanPSMT"/>
            <w:sz w:val="22"/>
            <w:szCs w:val="22"/>
          </w:rPr>
          <w:t xml:space="preserve">iron </w:t>
        </w:r>
      </w:ins>
      <w:ins w:id="1578" w:author="Caitlin Page Casar" w:date="2019-06-05T13:08:00Z">
        <w:r w:rsidR="003B0199">
          <w:rPr>
            <w:rFonts w:ascii="TimesNewRomanPSMT" w:hAnsi="TimesNewRomanPSMT"/>
            <w:sz w:val="22"/>
            <w:szCs w:val="22"/>
          </w:rPr>
          <w:t>or</w:t>
        </w:r>
      </w:ins>
      <w:ins w:id="1579" w:author="Caitlin Page Casar" w:date="2019-06-05T13:01:00Z">
        <w:r w:rsidR="003B0199">
          <w:rPr>
            <w:rFonts w:ascii="TimesNewRomanPSMT" w:hAnsi="TimesNewRomanPSMT"/>
            <w:sz w:val="22"/>
            <w:szCs w:val="22"/>
          </w:rPr>
          <w:t xml:space="preserve"> manganese may indirectly stim</w:t>
        </w:r>
      </w:ins>
      <w:ins w:id="1580" w:author="Caitlin Page Casar" w:date="2019-06-05T13:02:00Z">
        <w:r w:rsidR="003B0199">
          <w:rPr>
            <w:rFonts w:ascii="TimesNewRomanPSMT" w:hAnsi="TimesNewRomanPSMT"/>
            <w:sz w:val="22"/>
            <w:szCs w:val="22"/>
          </w:rPr>
          <w:t>ulate growth</w:t>
        </w:r>
      </w:ins>
      <w:ins w:id="1581" w:author="Caitlin Page Casar" w:date="2019-06-05T13:09:00Z">
        <w:r w:rsidR="003B0199">
          <w:rPr>
            <w:rFonts w:ascii="TimesNewRomanPSMT" w:hAnsi="TimesNewRomanPSMT"/>
            <w:sz w:val="22"/>
            <w:szCs w:val="22"/>
          </w:rPr>
          <w:t xml:space="preserve"> of</w:t>
        </w:r>
      </w:ins>
      <w:ins w:id="1582" w:author="Caitlin Page Casar" w:date="2019-06-05T13:08:00Z">
        <w:r w:rsidR="003B0199">
          <w:rPr>
            <w:rFonts w:ascii="TimesNewRomanPSMT" w:hAnsi="TimesNewRomanPSMT"/>
            <w:sz w:val="22"/>
            <w:szCs w:val="22"/>
          </w:rPr>
          <w:t xml:space="preserve"> and promote mineral selec</w:t>
        </w:r>
      </w:ins>
      <w:ins w:id="1583" w:author="Caitlin Page Casar" w:date="2019-06-05T13:09:00Z">
        <w:r w:rsidR="003B0199">
          <w:rPr>
            <w:rFonts w:ascii="TimesNewRomanPSMT" w:hAnsi="TimesNewRomanPSMT"/>
            <w:sz w:val="22"/>
            <w:szCs w:val="22"/>
          </w:rPr>
          <w:t>tivity by</w:t>
        </w:r>
      </w:ins>
      <w:ins w:id="1584" w:author="Caitlin Page Casar" w:date="2019-06-05T13:02:00Z">
        <w:r w:rsidR="003B0199">
          <w:rPr>
            <w:rFonts w:ascii="TimesNewRomanPSMT" w:hAnsi="TimesNewRomanPSMT"/>
            <w:sz w:val="22"/>
            <w:szCs w:val="22"/>
          </w:rPr>
          <w:t xml:space="preserve"> sulfur reducing or </w:t>
        </w:r>
        <w:proofErr w:type="spellStart"/>
        <w:r w:rsidR="003B0199">
          <w:rPr>
            <w:rFonts w:ascii="TimesNewRomanPSMT" w:hAnsi="TimesNewRomanPSMT"/>
            <w:sz w:val="22"/>
            <w:szCs w:val="22"/>
          </w:rPr>
          <w:t>disproportionating</w:t>
        </w:r>
        <w:proofErr w:type="spellEnd"/>
        <w:r w:rsidR="003B0199">
          <w:rPr>
            <w:rFonts w:ascii="TimesNewRomanPSMT" w:hAnsi="TimesNewRomanPSMT"/>
            <w:sz w:val="22"/>
            <w:szCs w:val="22"/>
          </w:rPr>
          <w:t xml:space="preserve"> organisms by scavenging sulfide, a waste product of these metabolisms</w:t>
        </w:r>
      </w:ins>
      <w:ins w:id="1585" w:author="Caitlin Page Casar" w:date="2019-06-05T13:16:00Z">
        <w:r w:rsidR="0089439B">
          <w:rPr>
            <w:rFonts w:ascii="TimesNewRomanPSMT" w:hAnsi="TimesNewRomanPSMT"/>
            <w:sz w:val="22"/>
            <w:szCs w:val="22"/>
          </w:rPr>
          <w:t xml:space="preserve"> </w:t>
        </w:r>
        <w:r w:rsidR="0089439B">
          <w:rPr>
            <w:rFonts w:ascii="TimesNewRomanPSMT" w:hAnsi="TimesNewRomanPSMT"/>
            <w:sz w:val="22"/>
            <w:szCs w:val="22"/>
          </w:rPr>
          <w:fldChar w:fldCharType="begin"/>
        </w:r>
      </w:ins>
      <w:ins w:id="1586" w:author="Caitlin Page Casar" w:date="2019-06-05T13:17:00Z">
        <w:r w:rsidR="0089439B">
          <w:rPr>
            <w:rFonts w:ascii="TimesNewRomanPSMT" w:hAnsi="TimesNewRomanPSMT"/>
            <w:sz w:val="22"/>
            <w:szCs w:val="22"/>
          </w:rPr>
          <w:instrText xml:space="preserve"> ADDIN ZOTERO_ITEM CSL_CITATION {"citationID":"xs1gTPR1","properties":{"formattedCitation":"(Thamdrup, 1993)","plainCitation":"(Thamdrup, 1993)","noteIndex":0},"citationItems":[{"id":472,"uris":["http://zotero.org/users/local/dsI5V9tJ/items/RBQFY5X2"],"uri":["http://zotero.org/users/local/dsI5V9tJ/items/RBQFY5X2"],"itemData":{"id":472,"type":"article-journal","title":"Bacterial Disproportionation of Elemental Sulfur Coupled to Chemical Reduction of Iron or Manganese","page":"8","volume":"59","source":"Zotero","language":"en","author":[{"family":"Thamdrup","given":"Bo"}],"issued":{"date-parts":[["1993"]]}}}],"schema":"https://github.com/citation-style-language/schema/raw/master/csl-citation.json"} </w:instrText>
        </w:r>
      </w:ins>
      <w:r w:rsidR="0089439B">
        <w:rPr>
          <w:rFonts w:ascii="TimesNewRomanPSMT" w:hAnsi="TimesNewRomanPSMT"/>
          <w:sz w:val="22"/>
          <w:szCs w:val="22"/>
        </w:rPr>
        <w:fldChar w:fldCharType="separate"/>
      </w:r>
      <w:ins w:id="1587" w:author="Caitlin Page Casar" w:date="2019-06-05T13:17:00Z">
        <w:r w:rsidR="0089439B">
          <w:rPr>
            <w:rFonts w:ascii="TimesNewRomanPSMT" w:hAnsi="TimesNewRomanPSMT"/>
            <w:noProof/>
            <w:sz w:val="22"/>
            <w:szCs w:val="22"/>
          </w:rPr>
          <w:t>(Thamdrup, 1993)</w:t>
        </w:r>
      </w:ins>
      <w:ins w:id="1588" w:author="Caitlin Page Casar" w:date="2019-06-05T13:16:00Z">
        <w:r w:rsidR="0089439B">
          <w:rPr>
            <w:rFonts w:ascii="TimesNewRomanPSMT" w:hAnsi="TimesNewRomanPSMT"/>
            <w:sz w:val="22"/>
            <w:szCs w:val="22"/>
          </w:rPr>
          <w:fldChar w:fldCharType="end"/>
        </w:r>
      </w:ins>
      <w:ins w:id="1589" w:author="Caitlin Page Casar" w:date="2019-06-05T13:17:00Z">
        <w:r w:rsidR="0089439B">
          <w:rPr>
            <w:rFonts w:ascii="TimesNewRomanPSMT" w:hAnsi="TimesNewRomanPSMT"/>
            <w:sz w:val="22"/>
            <w:szCs w:val="22"/>
          </w:rPr>
          <w:t xml:space="preserve">. </w:t>
        </w:r>
      </w:ins>
      <w:ins w:id="1590" w:author="Caitlin Page Casar" w:date="2019-06-05T13:03:00Z">
        <w:r w:rsidR="003B0199">
          <w:rPr>
            <w:rFonts w:ascii="TimesNewRomanPSMT" w:hAnsi="TimesNewRomanPSMT"/>
            <w:sz w:val="22"/>
            <w:szCs w:val="22"/>
          </w:rPr>
          <w:t>Alternatively,</w:t>
        </w:r>
      </w:ins>
      <w:ins w:id="1591" w:author="Caitlin Page Casar" w:date="2019-06-05T13:05:00Z">
        <w:r w:rsidR="003B0199">
          <w:rPr>
            <w:rFonts w:ascii="TimesNewRomanPSMT" w:hAnsi="TimesNewRomanPSMT"/>
            <w:sz w:val="22"/>
            <w:szCs w:val="22"/>
          </w:rPr>
          <w:t xml:space="preserve"> pyrolusite </w:t>
        </w:r>
      </w:ins>
      <w:ins w:id="1592" w:author="Caitlin Page Casar" w:date="2019-06-05T13:25:00Z">
        <w:r w:rsidR="00C37F9F">
          <w:rPr>
            <w:rFonts w:ascii="TimesNewRomanPSMT" w:hAnsi="TimesNewRomanPSMT"/>
            <w:sz w:val="22"/>
            <w:szCs w:val="22"/>
          </w:rPr>
          <w:t xml:space="preserve">selectivity may indicate that pyrolusite </w:t>
        </w:r>
      </w:ins>
      <w:ins w:id="1593" w:author="Caitlin Page Casar" w:date="2019-06-05T13:26:00Z">
        <w:r w:rsidR="00C37F9F">
          <w:rPr>
            <w:rFonts w:ascii="TimesNewRomanPSMT" w:hAnsi="TimesNewRomanPSMT"/>
            <w:sz w:val="22"/>
            <w:szCs w:val="22"/>
          </w:rPr>
          <w:t>can be used as an</w:t>
        </w:r>
      </w:ins>
      <w:ins w:id="1594" w:author="Caitlin Page Casar" w:date="2019-06-05T13:05:00Z">
        <w:r w:rsidR="003B0199">
          <w:rPr>
            <w:rFonts w:ascii="TimesNewRomanPSMT" w:hAnsi="TimesNewRomanPSMT"/>
            <w:sz w:val="22"/>
            <w:szCs w:val="22"/>
          </w:rPr>
          <w:t xml:space="preserve"> energy source </w:t>
        </w:r>
      </w:ins>
      <w:ins w:id="1595" w:author="Caitlin Page Casar" w:date="2019-07-16T23:16:00Z">
        <w:r w:rsidR="00D42448">
          <w:rPr>
            <w:rFonts w:ascii="TimesNewRomanPSMT" w:hAnsi="TimesNewRomanPSMT"/>
            <w:sz w:val="22"/>
            <w:szCs w:val="22"/>
          </w:rPr>
          <w:t>by</w:t>
        </w:r>
      </w:ins>
      <w:ins w:id="1596" w:author="Caitlin Page Casar" w:date="2019-06-05T13:05:00Z">
        <w:r w:rsidR="003B0199">
          <w:rPr>
            <w:rFonts w:ascii="TimesNewRomanPSMT" w:hAnsi="TimesNewRomanPSMT"/>
            <w:sz w:val="22"/>
            <w:szCs w:val="22"/>
          </w:rPr>
          <w:t xml:space="preserve"> these t</w:t>
        </w:r>
      </w:ins>
      <w:ins w:id="1597" w:author="Caitlin Page Casar" w:date="2019-06-05T13:06:00Z">
        <w:r w:rsidR="003B0199">
          <w:rPr>
            <w:rFonts w:ascii="TimesNewRomanPSMT" w:hAnsi="TimesNewRomanPSMT"/>
            <w:sz w:val="22"/>
            <w:szCs w:val="22"/>
          </w:rPr>
          <w:t>axa. R</w:t>
        </w:r>
      </w:ins>
      <w:ins w:id="1598" w:author="Caitlin Page Casar" w:date="2019-06-05T13:04:00Z">
        <w:r w:rsidR="003B0199">
          <w:rPr>
            <w:rFonts w:ascii="TimesNewRomanPSMT" w:hAnsi="TimesNewRomanPSMT"/>
            <w:sz w:val="22"/>
            <w:szCs w:val="22"/>
          </w:rPr>
          <w:t>elatives within the</w:t>
        </w:r>
      </w:ins>
      <w:ins w:id="1599" w:author="Caitlin Page Casar" w:date="2019-06-05T10:52:00Z">
        <w:r w:rsidR="00753AFC">
          <w:rPr>
            <w:rFonts w:ascii="TimesNewRomanPSMT" w:hAnsi="TimesNewRomanPSMT"/>
            <w:sz w:val="22"/>
            <w:szCs w:val="22"/>
          </w:rPr>
          <w:t xml:space="preserve"> </w:t>
        </w:r>
        <w:proofErr w:type="spellStart"/>
        <w:r w:rsidR="00753AFC" w:rsidRPr="00753AFC">
          <w:rPr>
            <w:i/>
            <w:sz w:val="22"/>
            <w:szCs w:val="22"/>
            <w:rPrChange w:id="1600" w:author="Caitlin Page Casar" w:date="2019-06-05T10:53:00Z">
              <w:rPr>
                <w:sz w:val="22"/>
                <w:szCs w:val="22"/>
              </w:rPr>
            </w:rPrChange>
          </w:rPr>
          <w:t>Desulfobulbaceae</w:t>
        </w:r>
        <w:proofErr w:type="spellEnd"/>
        <w:r w:rsidR="00753AFC">
          <w:rPr>
            <w:sz w:val="22"/>
            <w:szCs w:val="22"/>
          </w:rPr>
          <w:t xml:space="preserve"> </w:t>
        </w:r>
      </w:ins>
      <w:ins w:id="1601" w:author="Caitlin Page Casar" w:date="2019-06-05T13:04:00Z">
        <w:r w:rsidR="003B0199">
          <w:rPr>
            <w:sz w:val="22"/>
            <w:szCs w:val="22"/>
          </w:rPr>
          <w:t>are capable of mineral reduction via</w:t>
        </w:r>
      </w:ins>
      <w:ins w:id="1602" w:author="Caitlin Page Casar" w:date="2019-06-05T10:52:00Z">
        <w:r w:rsidR="00753AFC">
          <w:rPr>
            <w:sz w:val="22"/>
            <w:szCs w:val="22"/>
          </w:rPr>
          <w:t xml:space="preserve"> </w:t>
        </w:r>
      </w:ins>
      <w:ins w:id="1603" w:author="Caitlin Page Casar" w:date="2019-06-05T10:54:00Z">
        <w:r w:rsidR="00753AFC">
          <w:rPr>
            <w:sz w:val="22"/>
            <w:szCs w:val="22"/>
          </w:rPr>
          <w:t>extracellular electron transport (EET)</w:t>
        </w:r>
      </w:ins>
      <w:ins w:id="1604" w:author="Caitlin Page Casar" w:date="2019-06-05T10:52:00Z">
        <w:r w:rsidR="00753AFC">
          <w:rPr>
            <w:sz w:val="22"/>
            <w:szCs w:val="22"/>
          </w:rPr>
          <w:t xml:space="preserve"> </w:t>
        </w:r>
      </w:ins>
      <w:ins w:id="1605" w:author="Caitlin Page Casar" w:date="2019-06-05T10:58:00Z">
        <w:r w:rsidR="00BE5D73">
          <w:rPr>
            <w:sz w:val="22"/>
            <w:szCs w:val="22"/>
          </w:rPr>
          <w:fldChar w:fldCharType="begin"/>
        </w:r>
      </w:ins>
      <w:ins w:id="1606" w:author="Caitlin Page Casar" w:date="2019-06-05T10:59:00Z">
        <w:r w:rsidR="00BE5D73">
          <w:rPr>
            <w:sz w:val="22"/>
            <w:szCs w:val="22"/>
          </w:rPr>
          <w:instrText xml:space="preserve"> ADDIN ZOTERO_ITEM CSL_CITATION {"citationID":"1Dje6fRq","properties":{"formattedCitation":"(Pfeffer {\\i{}et al.}, 2012)","plainCitation":"(Pfeffer et al., 2012)","noteIndex":0},"citationItems":[{"id":33,"uris":["http://zotero.org/users/local/dsI5V9tJ/items/HSUX5GQ3"],"uri":["http://zotero.org/users/local/dsI5V9tJ/items/HSUX5GQ3"],"itemData":{"id":33,"type":"article-journal","title":"Filamentous bacteria transport electrons over centimetre distances","container-title":"Nature","page":"218-221","volume":"491","issue":"7423","source":"CrossRef","DOI":"10.1038/nature11586","ISSN":"0028-0836, 1476-4687","language":"en","author":[{"family":"Pfeffer","given":"Christian"},{"family":"Larsen","given":"Steffen"},{"family":"Song","given":"Jie"},{"family":"Dong","given":"Mingdong"},{"family":"Besenbacher","given":"Flemming"},{"family":"Meyer","given":"Rikke Louise"},{"family":"Kjeldsen","given":"Kasper Urup"},{"family":"Schreiber","given":"Lars"},{"family":"Gorby","given":"Yuri A."},{"family":"El-Naggar","given":"Mohamed Y."},{"family":"Leung","given":"Kar Man"},{"family":"Schramm","given":"Andreas"},{"family":"Risgaard-Petersen","given":"Nils"},{"family":"Nielsen","given":"Lars Peter"}],"issued":{"date-parts":[["2012",11]]}}}],"schema":"https://github.com/citation-style-language/schema/raw/master/csl-citation.json"} </w:instrText>
        </w:r>
      </w:ins>
      <w:r w:rsidR="00BE5D73">
        <w:rPr>
          <w:sz w:val="22"/>
          <w:szCs w:val="22"/>
        </w:rPr>
        <w:fldChar w:fldCharType="separate"/>
      </w:r>
      <w:ins w:id="1607" w:author="Caitlin Page Casar" w:date="2019-06-05T10:59:00Z">
        <w:r w:rsidR="00BE5D73" w:rsidRPr="00BE5D73">
          <w:rPr>
            <w:sz w:val="22"/>
            <w:rPrChange w:id="1608" w:author="Caitlin Page Casar" w:date="2019-06-05T10:59:00Z">
              <w:rPr/>
            </w:rPrChange>
          </w:rPr>
          <w:t xml:space="preserve">(Pfeffer </w:t>
        </w:r>
        <w:r w:rsidR="00BE5D73" w:rsidRPr="00BE5D73">
          <w:rPr>
            <w:i/>
            <w:iCs/>
            <w:sz w:val="22"/>
            <w:rPrChange w:id="1609" w:author="Caitlin Page Casar" w:date="2019-06-05T10:59:00Z">
              <w:rPr>
                <w:i/>
                <w:iCs/>
              </w:rPr>
            </w:rPrChange>
          </w:rPr>
          <w:t>et al.</w:t>
        </w:r>
        <w:r w:rsidR="00BE5D73" w:rsidRPr="00BE5D73">
          <w:rPr>
            <w:sz w:val="22"/>
            <w:rPrChange w:id="1610" w:author="Caitlin Page Casar" w:date="2019-06-05T10:59:00Z">
              <w:rPr/>
            </w:rPrChange>
          </w:rPr>
          <w:t>, 2012)</w:t>
        </w:r>
      </w:ins>
      <w:ins w:id="1611" w:author="Caitlin Page Casar" w:date="2019-06-05T10:58:00Z">
        <w:r w:rsidR="00BE5D73">
          <w:rPr>
            <w:sz w:val="22"/>
            <w:szCs w:val="22"/>
          </w:rPr>
          <w:fldChar w:fldCharType="end"/>
        </w:r>
      </w:ins>
      <w:ins w:id="1612" w:author="Caitlin Page Casar" w:date="2019-06-05T13:06:00Z">
        <w:r w:rsidR="003B0199">
          <w:rPr>
            <w:sz w:val="22"/>
            <w:szCs w:val="22"/>
          </w:rPr>
          <w:t xml:space="preserve">, and we </w:t>
        </w:r>
      </w:ins>
      <w:ins w:id="1613" w:author="Caitlin Page Casar" w:date="2019-06-05T10:54:00Z">
        <w:r w:rsidR="00987828">
          <w:rPr>
            <w:sz w:val="22"/>
            <w:szCs w:val="22"/>
          </w:rPr>
          <w:t>observed d</w:t>
        </w:r>
      </w:ins>
      <w:ins w:id="1614" w:author="Caitlin Page Casar" w:date="2019-06-05T10:53:00Z">
        <w:r w:rsidR="00753AFC">
          <w:rPr>
            <w:sz w:val="22"/>
            <w:szCs w:val="22"/>
          </w:rPr>
          <w:t xml:space="preserve">istinct </w:t>
        </w:r>
      </w:ins>
      <w:ins w:id="1615" w:author="Caitlin Page Casar" w:date="2019-06-05T13:19:00Z">
        <w:r w:rsidR="0089439B">
          <w:rPr>
            <w:sz w:val="22"/>
            <w:szCs w:val="22"/>
          </w:rPr>
          <w:t>wire-like</w:t>
        </w:r>
      </w:ins>
      <w:ins w:id="1616" w:author="Caitlin Page Casar" w:date="2019-06-05T10:53:00Z">
        <w:r w:rsidR="00753AFC">
          <w:rPr>
            <w:sz w:val="22"/>
            <w:szCs w:val="22"/>
          </w:rPr>
          <w:t xml:space="preserve"> structures on pyrolusite at D3 </w:t>
        </w:r>
      </w:ins>
      <w:ins w:id="1617" w:author="Caitlin Page Casar" w:date="2019-06-05T13:07:00Z">
        <w:r w:rsidR="003B0199">
          <w:rPr>
            <w:sz w:val="22"/>
            <w:szCs w:val="22"/>
          </w:rPr>
          <w:t xml:space="preserve"> (</w:t>
        </w:r>
        <w:r w:rsidR="003B0199" w:rsidRPr="00830140">
          <w:rPr>
            <w:color w:val="FF0000"/>
            <w:sz w:val="22"/>
            <w:szCs w:val="22"/>
          </w:rPr>
          <w:t xml:space="preserve">Figure </w:t>
        </w:r>
      </w:ins>
      <w:commentRangeStart w:id="1618"/>
      <w:ins w:id="1619" w:author="Caitlin Page Casar" w:date="2019-06-05T13:23:00Z">
        <w:r w:rsidR="0043248C">
          <w:rPr>
            <w:color w:val="FF0000"/>
            <w:sz w:val="22"/>
            <w:szCs w:val="22"/>
          </w:rPr>
          <w:t>9</w:t>
        </w:r>
        <w:commentRangeEnd w:id="1618"/>
        <w:r w:rsidR="0043248C">
          <w:rPr>
            <w:rStyle w:val="CommentReference"/>
          </w:rPr>
          <w:commentReference w:id="1618"/>
        </w:r>
      </w:ins>
      <w:ins w:id="1620" w:author="Caitlin Page Casar" w:date="2019-06-05T13:07:00Z">
        <w:r w:rsidR="003B0199">
          <w:rPr>
            <w:sz w:val="22"/>
            <w:szCs w:val="22"/>
          </w:rPr>
          <w:t xml:space="preserve">) </w:t>
        </w:r>
      </w:ins>
      <w:ins w:id="1621" w:author="Caitlin Page Casar" w:date="2019-06-05T13:06:00Z">
        <w:r w:rsidR="003B0199">
          <w:rPr>
            <w:sz w:val="22"/>
            <w:szCs w:val="22"/>
          </w:rPr>
          <w:t xml:space="preserve">that are visually similar to </w:t>
        </w:r>
      </w:ins>
      <w:ins w:id="1622" w:author="Caitlin Page Casar" w:date="2019-06-05T13:09:00Z">
        <w:r w:rsidR="003B0199">
          <w:rPr>
            <w:sz w:val="22"/>
            <w:szCs w:val="22"/>
          </w:rPr>
          <w:t>those produced by</w:t>
        </w:r>
      </w:ins>
      <w:ins w:id="1623" w:author="Caitlin Page Casar" w:date="2019-06-05T13:06:00Z">
        <w:r w:rsidR="003B0199">
          <w:rPr>
            <w:sz w:val="22"/>
            <w:szCs w:val="22"/>
          </w:rPr>
          <w:t xml:space="preserve"> EET-ca</w:t>
        </w:r>
      </w:ins>
      <w:ins w:id="1624" w:author="Caitlin Page Casar" w:date="2019-06-05T13:07:00Z">
        <w:r w:rsidR="003B0199">
          <w:rPr>
            <w:sz w:val="22"/>
            <w:szCs w:val="22"/>
          </w:rPr>
          <w:t>pable organisms described elsewhere</w:t>
        </w:r>
      </w:ins>
      <w:ins w:id="1625" w:author="Caitlin Page Casar" w:date="2019-06-05T13:19:00Z">
        <w:r w:rsidR="0089439B">
          <w:rPr>
            <w:sz w:val="22"/>
            <w:szCs w:val="22"/>
          </w:rPr>
          <w:t xml:space="preserve"> </w:t>
        </w:r>
        <w:r w:rsidR="0089439B">
          <w:rPr>
            <w:sz w:val="22"/>
            <w:szCs w:val="22"/>
          </w:rPr>
          <w:fldChar w:fldCharType="begin"/>
        </w:r>
      </w:ins>
      <w:ins w:id="1626" w:author="Caitlin Page Casar" w:date="2019-06-05T13:20:00Z">
        <w:r w:rsidR="0089439B">
          <w:rPr>
            <w:sz w:val="22"/>
            <w:szCs w:val="22"/>
          </w:rPr>
          <w:instrText xml:space="preserve"> ADDIN ZOTERO_ITEM CSL_CITATION {"citationID":"Tl2Z1ZtZ","properties":{"formattedCitation":"(Reguera {\\i{}et al.}, 2005)","plainCitation":"(Reguera et al., 2005)","noteIndex":0},"citationItems":[{"id":334,"uris":["http://zotero.org/users/local/dsI5V9tJ/items/RTVMIWEE"],"uri":["http://zotero.org/users/local/dsI5V9tJ/items/RTVMIWEE"],"itemData":{"id":334,"type":"article-journal","title":"Extracellular electron transfer via microbial nanowires","container-title":"Nature","page":"1098-1101","volume":"435","issue":"7045","source":"Crossref","DOI":"10.1038/nature03661","ISSN":"0028-0836, 1476-4687","language":"en","author":[{"family":"Reguera","given":"Gemma"},{"family":"McCarthy","given":"Kevin D."},{"family":"Mehta","given":"Teena"},{"family":"Nicoll","given":"Julie S."},{"family":"Tuominen","given":"Mark T."},{"family":"Lovley","given":"Derek R."}],"issued":{"date-parts":[["2005",6]]}}}],"schema":"https://github.com/citation-style-language/schema/raw/master/csl-citation.json"} </w:instrText>
        </w:r>
      </w:ins>
      <w:r w:rsidR="0089439B">
        <w:rPr>
          <w:sz w:val="22"/>
          <w:szCs w:val="22"/>
        </w:rPr>
        <w:fldChar w:fldCharType="separate"/>
      </w:r>
      <w:ins w:id="1627" w:author="Caitlin Page Casar" w:date="2019-06-05T13:20:00Z">
        <w:r w:rsidR="0089439B" w:rsidRPr="0089439B">
          <w:rPr>
            <w:sz w:val="22"/>
            <w:rPrChange w:id="1628" w:author="Caitlin Page Casar" w:date="2019-06-05T13:20:00Z">
              <w:rPr/>
            </w:rPrChange>
          </w:rPr>
          <w:t xml:space="preserve">(Reguera </w:t>
        </w:r>
        <w:r w:rsidR="0089439B" w:rsidRPr="0089439B">
          <w:rPr>
            <w:i/>
            <w:iCs/>
            <w:sz w:val="22"/>
            <w:rPrChange w:id="1629" w:author="Caitlin Page Casar" w:date="2019-06-05T13:20:00Z">
              <w:rPr>
                <w:i/>
                <w:iCs/>
              </w:rPr>
            </w:rPrChange>
          </w:rPr>
          <w:t>et al.</w:t>
        </w:r>
        <w:r w:rsidR="0089439B" w:rsidRPr="0089439B">
          <w:rPr>
            <w:sz w:val="22"/>
            <w:rPrChange w:id="1630" w:author="Caitlin Page Casar" w:date="2019-06-05T13:20:00Z">
              <w:rPr/>
            </w:rPrChange>
          </w:rPr>
          <w:t>, 2005)</w:t>
        </w:r>
      </w:ins>
      <w:ins w:id="1631" w:author="Caitlin Page Casar" w:date="2019-06-05T13:19:00Z">
        <w:r w:rsidR="0089439B">
          <w:rPr>
            <w:sz w:val="22"/>
            <w:szCs w:val="22"/>
          </w:rPr>
          <w:fldChar w:fldCharType="end"/>
        </w:r>
      </w:ins>
      <w:ins w:id="1632" w:author="Caitlin Page Casar" w:date="2019-07-31T19:38:00Z">
        <w:r w:rsidR="00D968EC">
          <w:rPr>
            <w:sz w:val="22"/>
            <w:szCs w:val="22"/>
          </w:rPr>
          <w:t>.</w:t>
        </w:r>
      </w:ins>
      <w:ins w:id="1633" w:author="Caitlin Page Casar" w:date="2019-08-02T13:51:00Z">
        <w:r w:rsidR="0052456E" w:rsidRPr="0052456E">
          <w:rPr>
            <w:sz w:val="22"/>
            <w:szCs w:val="22"/>
          </w:rPr>
          <w:t xml:space="preserve"> </w:t>
        </w:r>
        <w:r w:rsidR="0052456E">
          <w:rPr>
            <w:sz w:val="22"/>
            <w:szCs w:val="22"/>
          </w:rPr>
          <w:t xml:space="preserve"> </w:t>
        </w:r>
      </w:ins>
      <w:ins w:id="1634" w:author="Caitlin Page Casar" w:date="2019-08-02T15:01:00Z">
        <w:r w:rsidR="00030FCA">
          <w:rPr>
            <w:sz w:val="22"/>
            <w:szCs w:val="22"/>
          </w:rPr>
          <w:t xml:space="preserve">These observations suggest the potential for </w:t>
        </w:r>
      </w:ins>
      <w:ins w:id="1635" w:author="Caitlin Page Casar" w:date="2019-08-02T15:03:00Z">
        <w:r w:rsidR="00030FCA">
          <w:rPr>
            <w:sz w:val="22"/>
            <w:szCs w:val="22"/>
          </w:rPr>
          <w:t>preferential colonization of energy-yielding minerals by EET-ca</w:t>
        </w:r>
      </w:ins>
      <w:ins w:id="1636" w:author="Caitlin Page Casar" w:date="2019-08-02T15:04:00Z">
        <w:r w:rsidR="00030FCA">
          <w:rPr>
            <w:sz w:val="22"/>
            <w:szCs w:val="22"/>
          </w:rPr>
          <w:t xml:space="preserve">pable taxa </w:t>
        </w:r>
      </w:ins>
      <w:ins w:id="1637" w:author="Caitlin Page Casar" w:date="2019-08-02T15:05:00Z">
        <w:r w:rsidR="00030FCA">
          <w:rPr>
            <w:sz w:val="22"/>
            <w:szCs w:val="22"/>
          </w:rPr>
          <w:t>in deep subsurface biofilms</w:t>
        </w:r>
      </w:ins>
      <w:ins w:id="1638" w:author="Caitlin Page Casar" w:date="2019-08-02T15:03:00Z">
        <w:r w:rsidR="00030FCA">
          <w:rPr>
            <w:sz w:val="22"/>
            <w:szCs w:val="22"/>
          </w:rPr>
          <w:t>.</w:t>
        </w:r>
      </w:ins>
    </w:p>
    <w:p w14:paraId="4EA704E8" w14:textId="77777777" w:rsidR="00702CBA" w:rsidRPr="00030FCA" w:rsidRDefault="00702CBA" w:rsidP="00702CBA">
      <w:pPr>
        <w:spacing w:before="120" w:line="276" w:lineRule="auto"/>
        <w:jc w:val="both"/>
        <w:rPr>
          <w:ins w:id="1639" w:author="Caitlin Page Casar" w:date="2019-08-02T16:04:00Z"/>
          <w:sz w:val="22"/>
          <w:szCs w:val="22"/>
        </w:rPr>
      </w:pPr>
    </w:p>
    <w:p w14:paraId="10608070" w14:textId="6C49800C" w:rsidR="00E23E77" w:rsidRPr="00FC73CE" w:rsidDel="00E058AC" w:rsidRDefault="00E23E77" w:rsidP="00030FCA">
      <w:pPr>
        <w:spacing w:before="120" w:line="276" w:lineRule="auto"/>
        <w:jc w:val="both"/>
        <w:rPr>
          <w:del w:id="1640" w:author="Caitlin Page Casar" w:date="2019-06-04T21:18:00Z"/>
          <w:b/>
          <w:sz w:val="20"/>
          <w:szCs w:val="20"/>
        </w:rPr>
        <w:pPrChange w:id="1641" w:author="Caitlin Page Casar" w:date="2019-08-02T15:03:00Z">
          <w:pPr>
            <w:pStyle w:val="ListParagraph"/>
            <w:numPr>
              <w:numId w:val="4"/>
            </w:numPr>
            <w:ind w:left="360" w:hanging="360"/>
          </w:pPr>
        </w:pPrChange>
      </w:pPr>
      <w:del w:id="1642" w:author="Caitlin Page Casar" w:date="2019-06-04T21:18:00Z">
        <w:r w:rsidRPr="00FC73CE" w:rsidDel="00E058AC">
          <w:rPr>
            <w:b/>
            <w:sz w:val="20"/>
            <w:szCs w:val="20"/>
          </w:rPr>
          <w:delText>Alpha Diversity</w:delText>
        </w:r>
      </w:del>
    </w:p>
    <w:p w14:paraId="710DD690" w14:textId="45DD43F0" w:rsidR="00E23E77" w:rsidDel="00E058AC" w:rsidRDefault="00E23E77" w:rsidP="00030FCA">
      <w:pPr>
        <w:spacing w:before="120" w:line="276" w:lineRule="auto"/>
        <w:jc w:val="both"/>
        <w:rPr>
          <w:del w:id="1643" w:author="Caitlin Page Casar" w:date="2019-06-04T21:18:00Z"/>
          <w:sz w:val="20"/>
          <w:szCs w:val="20"/>
        </w:rPr>
        <w:pPrChange w:id="1644" w:author="Caitlin Page Casar" w:date="2019-08-02T15:03:00Z">
          <w:pPr>
            <w:pStyle w:val="ListParagraph"/>
            <w:numPr>
              <w:ilvl w:val="1"/>
              <w:numId w:val="4"/>
            </w:numPr>
            <w:ind w:left="1080" w:hanging="360"/>
          </w:pPr>
        </w:pPrChange>
      </w:pPr>
      <w:del w:id="1645" w:author="Caitlin Page Casar" w:date="2019-06-04T21:18:00Z">
        <w:r w:rsidDel="00E058AC">
          <w:rPr>
            <w:sz w:val="20"/>
            <w:szCs w:val="20"/>
          </w:rPr>
          <w:delText xml:space="preserve">Higher diversity in fluids vs. biofilms may indicate: </w:delText>
        </w:r>
      </w:del>
    </w:p>
    <w:p w14:paraId="3AED4853" w14:textId="6FBDC6A8" w:rsidR="00E23E77" w:rsidDel="00E058AC" w:rsidRDefault="00E23E77" w:rsidP="00030FCA">
      <w:pPr>
        <w:spacing w:before="120" w:line="276" w:lineRule="auto"/>
        <w:jc w:val="both"/>
        <w:rPr>
          <w:del w:id="1646" w:author="Caitlin Page Casar" w:date="2019-06-04T21:18:00Z"/>
          <w:sz w:val="20"/>
          <w:szCs w:val="20"/>
        </w:rPr>
        <w:pPrChange w:id="1647" w:author="Caitlin Page Casar" w:date="2019-08-02T15:03:00Z">
          <w:pPr>
            <w:pStyle w:val="ListParagraph"/>
            <w:numPr>
              <w:ilvl w:val="2"/>
              <w:numId w:val="4"/>
            </w:numPr>
            <w:ind w:left="1800" w:hanging="360"/>
          </w:pPr>
        </w:pPrChange>
      </w:pPr>
      <w:del w:id="1648" w:author="Caitlin Page Casar" w:date="2019-06-04T21:18:00Z">
        <w:r w:rsidDel="00E058AC">
          <w:rPr>
            <w:sz w:val="20"/>
            <w:szCs w:val="20"/>
          </w:rPr>
          <w:delText xml:space="preserve">only a subpopulation of fluid community may be capable of biofilm formation </w:delText>
        </w:r>
      </w:del>
    </w:p>
    <w:p w14:paraId="3BFC754A" w14:textId="149A568D" w:rsidR="00E23E77" w:rsidDel="00E058AC" w:rsidRDefault="00E23E77" w:rsidP="00030FCA">
      <w:pPr>
        <w:spacing w:before="120" w:line="276" w:lineRule="auto"/>
        <w:jc w:val="both"/>
        <w:rPr>
          <w:del w:id="1649" w:author="Caitlin Page Casar" w:date="2019-06-04T21:18:00Z"/>
          <w:sz w:val="20"/>
          <w:szCs w:val="20"/>
        </w:rPr>
        <w:pPrChange w:id="1650" w:author="Caitlin Page Casar" w:date="2019-08-02T15:03:00Z">
          <w:pPr>
            <w:pStyle w:val="ListParagraph"/>
            <w:numPr>
              <w:ilvl w:val="2"/>
              <w:numId w:val="4"/>
            </w:numPr>
            <w:ind w:left="1800" w:hanging="360"/>
          </w:pPr>
        </w:pPrChange>
      </w:pPr>
      <w:del w:id="1651" w:author="Caitlin Page Casar" w:date="2019-06-04T21:18:00Z">
        <w:r w:rsidDel="00E058AC">
          <w:rPr>
            <w:sz w:val="20"/>
            <w:szCs w:val="20"/>
          </w:rPr>
          <w:delText>competition for resources in fluid communities may drive biofilm formation in organisms capable of utilizing solid substrates for metabolisms</w:delText>
        </w:r>
      </w:del>
    </w:p>
    <w:p w14:paraId="5F2C6941" w14:textId="4E9DC933" w:rsidR="00E23E77" w:rsidRPr="00FC73CE" w:rsidDel="006817CD" w:rsidRDefault="00E23E77" w:rsidP="00030FCA">
      <w:pPr>
        <w:spacing w:before="120" w:line="276" w:lineRule="auto"/>
        <w:jc w:val="both"/>
        <w:rPr>
          <w:del w:id="1652" w:author="Caitlin Page Casar" w:date="2019-06-04T21:23:00Z"/>
          <w:b/>
          <w:sz w:val="20"/>
          <w:szCs w:val="20"/>
        </w:rPr>
        <w:pPrChange w:id="1653" w:author="Caitlin Page Casar" w:date="2019-08-02T15:03:00Z">
          <w:pPr>
            <w:pStyle w:val="ListParagraph"/>
            <w:numPr>
              <w:numId w:val="4"/>
            </w:numPr>
            <w:ind w:left="360" w:hanging="360"/>
          </w:pPr>
        </w:pPrChange>
      </w:pPr>
      <w:del w:id="1654" w:author="Caitlin Page Casar" w:date="2019-06-04T21:23:00Z">
        <w:r w:rsidRPr="00FC73CE" w:rsidDel="006817CD">
          <w:rPr>
            <w:b/>
            <w:sz w:val="20"/>
            <w:szCs w:val="20"/>
          </w:rPr>
          <w:delText xml:space="preserve">Beta Diversity </w:delText>
        </w:r>
      </w:del>
    </w:p>
    <w:p w14:paraId="45CEC67E" w14:textId="43438F35" w:rsidR="00E23E77" w:rsidRPr="00F14C8C" w:rsidDel="00E058AC" w:rsidRDefault="00E23E77" w:rsidP="00030FCA">
      <w:pPr>
        <w:spacing w:before="120" w:line="276" w:lineRule="auto"/>
        <w:jc w:val="both"/>
        <w:rPr>
          <w:del w:id="1655" w:author="Caitlin Page Casar" w:date="2019-06-04T21:19:00Z"/>
          <w:rFonts w:ascii="Calibri" w:hAnsi="Calibri" w:cs="Calibri"/>
          <w:b/>
        </w:rPr>
        <w:pPrChange w:id="1656" w:author="Caitlin Page Casar" w:date="2019-08-02T15:03:00Z">
          <w:pPr>
            <w:pStyle w:val="ListParagraph"/>
            <w:numPr>
              <w:ilvl w:val="1"/>
              <w:numId w:val="4"/>
            </w:numPr>
            <w:ind w:left="1080" w:hanging="360"/>
          </w:pPr>
        </w:pPrChange>
      </w:pPr>
      <w:del w:id="1657" w:author="Caitlin Page Casar" w:date="2019-06-04T21:19:00Z">
        <w:r w:rsidDel="00E058AC">
          <w:rPr>
            <w:sz w:val="20"/>
            <w:szCs w:val="20"/>
          </w:rPr>
          <w:delText xml:space="preserve">D1, 3, and 6 communities more similar within a site than between sites, indicating fluid geochemistry ultimately </w:delText>
        </w:r>
      </w:del>
      <w:del w:id="1658" w:author="Caitlin Page Casar" w:date="2019-06-03T13:24:00Z">
        <w:r w:rsidDel="007E55AD">
          <w:rPr>
            <w:sz w:val="20"/>
            <w:szCs w:val="20"/>
          </w:rPr>
          <w:delText xml:space="preserve">controls </w:delText>
        </w:r>
      </w:del>
      <w:del w:id="1659" w:author="Caitlin Page Casar" w:date="2019-06-04T21:19:00Z">
        <w:r w:rsidDel="00E058AC">
          <w:rPr>
            <w:sz w:val="20"/>
            <w:szCs w:val="20"/>
          </w:rPr>
          <w:delText xml:space="preserve">community composition </w:delText>
        </w:r>
      </w:del>
    </w:p>
    <w:p w14:paraId="28A1AE7C" w14:textId="7F3738D7" w:rsidR="00E23E77" w:rsidRPr="001A3114" w:rsidDel="006817CD" w:rsidRDefault="00E23E77" w:rsidP="00030FCA">
      <w:pPr>
        <w:spacing w:before="120" w:line="276" w:lineRule="auto"/>
        <w:jc w:val="both"/>
        <w:rPr>
          <w:del w:id="1660" w:author="Caitlin Page Casar" w:date="2019-06-04T21:23:00Z"/>
          <w:rFonts w:ascii="Calibri" w:hAnsi="Calibri" w:cs="Calibri"/>
          <w:b/>
        </w:rPr>
        <w:pPrChange w:id="1661" w:author="Caitlin Page Casar" w:date="2019-08-02T15:03:00Z">
          <w:pPr>
            <w:pStyle w:val="ListParagraph"/>
            <w:numPr>
              <w:ilvl w:val="1"/>
              <w:numId w:val="4"/>
            </w:numPr>
            <w:ind w:left="1080" w:hanging="360"/>
          </w:pPr>
        </w:pPrChange>
      </w:pPr>
      <w:del w:id="1662" w:author="Caitlin Page Casar" w:date="2019-06-04T21:23:00Z">
        <w:r w:rsidDel="006817CD">
          <w:rPr>
            <w:sz w:val="20"/>
            <w:szCs w:val="20"/>
          </w:rPr>
          <w:delText>In experiments with pyrolusite, high enrichments of Desulfobulbaceae and Thermodesulfovibrionia were observed, suggesting these taxa may derive enegy from pyrolusite reduction.</w:delText>
        </w:r>
      </w:del>
    </w:p>
    <w:p w14:paraId="5DAF954D" w14:textId="4B8B0301" w:rsidR="00E23E77" w:rsidRPr="0030190C" w:rsidDel="006817CD" w:rsidRDefault="00E23E77" w:rsidP="00030FCA">
      <w:pPr>
        <w:spacing w:before="120" w:line="276" w:lineRule="auto"/>
        <w:jc w:val="both"/>
        <w:rPr>
          <w:del w:id="1663" w:author="Caitlin Page Casar" w:date="2019-06-04T21:23:00Z"/>
          <w:rFonts w:ascii="Calibri" w:hAnsi="Calibri" w:cs="Calibri"/>
          <w:b/>
        </w:rPr>
        <w:pPrChange w:id="1664" w:author="Caitlin Page Casar" w:date="2019-08-02T15:03:00Z">
          <w:pPr>
            <w:pStyle w:val="ListParagraph"/>
            <w:numPr>
              <w:ilvl w:val="1"/>
              <w:numId w:val="4"/>
            </w:numPr>
            <w:ind w:left="1080" w:hanging="360"/>
          </w:pPr>
        </w:pPrChange>
      </w:pPr>
      <w:del w:id="1665" w:author="Caitlin Page Casar" w:date="2019-06-04T21:23:00Z">
        <w:r w:rsidDel="006817CD">
          <w:rPr>
            <w:sz w:val="20"/>
            <w:szCs w:val="20"/>
          </w:rPr>
          <w:delText>NMDS separation of D1,3,6 communities from ambient background controls - therefore no indication of contamination</w:delText>
        </w:r>
      </w:del>
    </w:p>
    <w:p w14:paraId="2D96E1C8" w14:textId="118293CB" w:rsidR="00E23E77" w:rsidRPr="00A775D0" w:rsidDel="008C7181" w:rsidRDefault="00E23E77" w:rsidP="00030FCA">
      <w:pPr>
        <w:spacing w:before="120" w:line="276" w:lineRule="auto"/>
        <w:jc w:val="both"/>
        <w:rPr>
          <w:del w:id="1666" w:author="Caitlin Page Casar" w:date="2019-06-04T21:32:00Z"/>
          <w:rFonts w:ascii="Calibri" w:hAnsi="Calibri" w:cs="Calibri"/>
          <w:b/>
        </w:rPr>
        <w:pPrChange w:id="1667" w:author="Caitlin Page Casar" w:date="2019-08-02T15:03:00Z">
          <w:pPr/>
        </w:pPrChange>
      </w:pPr>
    </w:p>
    <w:p w14:paraId="472B9AF9" w14:textId="49635E12" w:rsidR="005A21B9" w:rsidDel="006817CD" w:rsidRDefault="005A21B9" w:rsidP="00030FCA">
      <w:pPr>
        <w:spacing w:before="120" w:line="276" w:lineRule="auto"/>
        <w:jc w:val="both"/>
        <w:rPr>
          <w:del w:id="1668" w:author="Caitlin Page Casar" w:date="2019-06-04T21:29:00Z"/>
          <w:rFonts w:ascii="TimesNewRomanPSMT" w:hAnsi="TimesNewRomanPSMT"/>
          <w:sz w:val="22"/>
          <w:szCs w:val="22"/>
        </w:rPr>
        <w:pPrChange w:id="1669" w:author="Caitlin Page Casar" w:date="2019-08-02T15:03:00Z">
          <w:pPr>
            <w:pStyle w:val="NormalWeb"/>
            <w:spacing w:before="120" w:beforeAutospacing="0" w:after="0" w:afterAutospacing="0" w:line="276" w:lineRule="auto"/>
            <w:jc w:val="both"/>
          </w:pPr>
        </w:pPrChange>
      </w:pPr>
      <w:del w:id="1670" w:author="Caitlin Page Casar" w:date="2019-06-04T21:29:00Z">
        <w:r w:rsidDel="006817CD">
          <w:rPr>
            <w:rFonts w:ascii="TimesNewRomanPSMT" w:hAnsi="TimesNewRomanPSMT"/>
            <w:sz w:val="22"/>
            <w:szCs w:val="22"/>
          </w:rPr>
          <w:delText>Hierarchical clustering dendrogram – distinct clades</w:delText>
        </w:r>
      </w:del>
    </w:p>
    <w:p w14:paraId="533EB8FA" w14:textId="27A99042" w:rsidR="005A21B9" w:rsidRDefault="005A21B9" w:rsidP="00030FCA">
      <w:pPr>
        <w:spacing w:before="120" w:line="276" w:lineRule="auto"/>
        <w:jc w:val="both"/>
        <w:rPr>
          <w:rFonts w:ascii="TimesNewRomanPSMT" w:hAnsi="TimesNewRomanPSMT"/>
          <w:sz w:val="22"/>
          <w:szCs w:val="22"/>
        </w:rPr>
        <w:pPrChange w:id="1671" w:author="Caitlin Page Casar" w:date="2019-08-02T15:03:00Z">
          <w:pPr>
            <w:pStyle w:val="NormalWeb"/>
            <w:spacing w:before="120" w:beforeAutospacing="0" w:after="0" w:afterAutospacing="0" w:line="276" w:lineRule="auto"/>
            <w:jc w:val="both"/>
          </w:pPr>
        </w:pPrChange>
      </w:pPr>
      <w:del w:id="1672" w:author="Caitlin Page Casar" w:date="2019-06-04T21:32:00Z">
        <w:r w:rsidDel="008C7181">
          <w:rPr>
            <w:rFonts w:ascii="TimesNewRomanPSMT" w:hAnsi="TimesNewRomanPSMT"/>
            <w:sz w:val="22"/>
            <w:szCs w:val="22"/>
          </w:rPr>
          <w:delText xml:space="preserve">NMDS </w:delText>
        </w:r>
        <w:r w:rsidRPr="00FF273C" w:rsidDel="008C7181">
          <w:rPr>
            <w:rFonts w:ascii="TimesNewRomanPSMT" w:hAnsi="TimesNewRomanPSMT"/>
            <w:sz w:val="22"/>
            <w:szCs w:val="22"/>
          </w:rPr>
          <w:delText>of all fluid and experimental biofilm communities reveals that these trends are consistent across replicate samples, and there is no indication of contamination from ambient background communities</w:delText>
        </w:r>
      </w:del>
    </w:p>
    <w:p w14:paraId="4DC47C86" w14:textId="6EFDB604" w:rsidR="000130C8" w:rsidRDefault="00702CBA" w:rsidP="000130C8">
      <w:pPr>
        <w:rPr>
          <w:ins w:id="1673" w:author="Caitlin Page Casar" w:date="2019-07-17T15:18:00Z"/>
          <w:rFonts w:ascii="Calibri" w:hAnsi="Calibri" w:cs="Calibri"/>
          <w:b/>
        </w:rPr>
      </w:pPr>
      <w:ins w:id="1674" w:author="Caitlin Page Casar" w:date="2019-08-02T16:03:00Z">
        <w:r>
          <w:rPr>
            <w:noProof/>
            <w:sz w:val="16"/>
            <w:szCs w:val="16"/>
          </w:rPr>
          <w:drawing>
            <wp:inline distT="0" distB="0" distL="0" distR="0" wp14:anchorId="163C99B0" wp14:editId="3B592AAB">
              <wp:extent cx="5943600" cy="3075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MDS_OTUlevel-0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inline>
          </w:drawing>
        </w:r>
      </w:ins>
    </w:p>
    <w:p w14:paraId="3C756641" w14:textId="3B388718" w:rsidR="00A775D0" w:rsidRPr="000130C8" w:rsidRDefault="000130C8" w:rsidP="000130C8">
      <w:pPr>
        <w:pStyle w:val="NormalWeb"/>
        <w:spacing w:before="120" w:beforeAutospacing="0" w:after="0" w:afterAutospacing="0"/>
        <w:jc w:val="both"/>
        <w:rPr>
          <w:ins w:id="1675" w:author="Caitlin Page Casar" w:date="2019-07-17T15:18:00Z"/>
          <w:rFonts w:ascii="TimesNewRomanPSMT" w:hAnsi="TimesNewRomanPSMT"/>
          <w:color w:val="7F7F7F" w:themeColor="text1" w:themeTint="80"/>
          <w:sz w:val="18"/>
          <w:szCs w:val="18"/>
          <w:rPrChange w:id="1676" w:author="Caitlin Page Casar" w:date="2019-07-17T15:18:00Z">
            <w:rPr>
              <w:ins w:id="1677" w:author="Caitlin Page Casar" w:date="2019-07-17T15:18:00Z"/>
              <w:rFonts w:ascii="TimesNewRomanPSMT" w:hAnsi="TimesNewRomanPSMT"/>
              <w:sz w:val="22"/>
              <w:szCs w:val="22"/>
            </w:rPr>
          </w:rPrChange>
        </w:rPr>
        <w:pPrChange w:id="1678" w:author="Caitlin Page Casar" w:date="2019-07-17T15:18:00Z">
          <w:pPr>
            <w:pStyle w:val="NormalWeb"/>
            <w:spacing w:before="120" w:beforeAutospacing="0" w:after="0" w:afterAutospacing="0" w:line="276" w:lineRule="auto"/>
            <w:jc w:val="both"/>
          </w:pPr>
        </w:pPrChange>
      </w:pPr>
      <w:ins w:id="1679" w:author="Caitlin Page Casar" w:date="2019-07-17T15:18:00Z">
        <w:r>
          <w:rPr>
            <w:rFonts w:ascii="TimesNewRomanPSMT" w:hAnsi="TimesNewRomanPSMT"/>
            <w:b/>
            <w:noProof/>
            <w:color w:val="7F7F7F" w:themeColor="text1" w:themeTint="80"/>
            <w:sz w:val="18"/>
            <w:szCs w:val="18"/>
          </w:rPr>
          <w:t xml:space="preserve">Figure </w:t>
        </w:r>
      </w:ins>
      <w:ins w:id="1680" w:author="Caitlin Page Casar" w:date="2019-07-17T15:32:00Z">
        <w:r w:rsidR="005941F1">
          <w:rPr>
            <w:rFonts w:ascii="TimesNewRomanPSMT" w:hAnsi="TimesNewRomanPSMT"/>
            <w:b/>
            <w:noProof/>
            <w:color w:val="7F7F7F" w:themeColor="text1" w:themeTint="80"/>
            <w:sz w:val="18"/>
            <w:szCs w:val="18"/>
          </w:rPr>
          <w:t>8</w:t>
        </w:r>
      </w:ins>
      <w:ins w:id="1681" w:author="Caitlin Page Casar" w:date="2019-07-17T15:18:00Z">
        <w:r>
          <w:rPr>
            <w:rFonts w:ascii="TimesNewRomanPSMT" w:hAnsi="TimesNewRomanPSMT"/>
            <w:b/>
            <w:noProof/>
            <w:color w:val="7F7F7F" w:themeColor="text1" w:themeTint="80"/>
            <w:sz w:val="18"/>
            <w:szCs w:val="18"/>
          </w:rPr>
          <w:t xml:space="preserve">. </w:t>
        </w:r>
        <w:r w:rsidRPr="008B298C">
          <w:rPr>
            <w:rFonts w:ascii="TimesNewRomanPSMT" w:hAnsi="TimesNewRomanPSMT"/>
            <w:noProof/>
            <w:color w:val="7F7F7F" w:themeColor="text1" w:themeTint="80"/>
            <w:sz w:val="18"/>
            <w:szCs w:val="18"/>
          </w:rPr>
          <w:t xml:space="preserve">NMDS plot of DeMMO fluid and biofilm communities represented as hollow and filled points, respectively. 95% confidence ellipses encompass </w:t>
        </w:r>
      </w:ins>
      <w:ins w:id="1682" w:author="Caitlin Page Casar" w:date="2019-08-02T16:42:00Z">
        <w:r w:rsidR="001E2E68">
          <w:rPr>
            <w:rFonts w:ascii="TimesNewRomanPSMT" w:hAnsi="TimesNewRomanPSMT"/>
            <w:noProof/>
            <w:color w:val="7F7F7F" w:themeColor="text1" w:themeTint="80"/>
            <w:sz w:val="18"/>
            <w:szCs w:val="18"/>
          </w:rPr>
          <w:t xml:space="preserve">communities in each site (dotted), or </w:t>
        </w:r>
      </w:ins>
      <w:ins w:id="1683" w:author="Caitlin Page Casar" w:date="2019-07-17T15:18:00Z">
        <w:r w:rsidRPr="008B298C">
          <w:rPr>
            <w:rFonts w:ascii="TimesNewRomanPSMT" w:hAnsi="TimesNewRomanPSMT"/>
            <w:noProof/>
            <w:color w:val="7F7F7F" w:themeColor="text1" w:themeTint="80"/>
            <w:sz w:val="18"/>
            <w:szCs w:val="18"/>
          </w:rPr>
          <w:t>fluid</w:t>
        </w:r>
        <w:r>
          <w:rPr>
            <w:rFonts w:ascii="TimesNewRomanPSMT" w:hAnsi="TimesNewRomanPSMT"/>
            <w:noProof/>
            <w:color w:val="7F7F7F" w:themeColor="text1" w:themeTint="80"/>
            <w:sz w:val="18"/>
            <w:szCs w:val="18"/>
          </w:rPr>
          <w:t xml:space="preserve"> (green)</w:t>
        </w:r>
        <w:r w:rsidRPr="008B298C">
          <w:rPr>
            <w:rFonts w:ascii="TimesNewRomanPSMT" w:hAnsi="TimesNewRomanPSMT"/>
            <w:noProof/>
            <w:color w:val="7F7F7F" w:themeColor="text1" w:themeTint="80"/>
            <w:sz w:val="18"/>
            <w:szCs w:val="18"/>
          </w:rPr>
          <w:t>, mineral biofilm</w:t>
        </w:r>
        <w:r>
          <w:rPr>
            <w:rFonts w:ascii="TimesNewRomanPSMT" w:hAnsi="TimesNewRomanPSMT"/>
            <w:noProof/>
            <w:color w:val="7F7F7F" w:themeColor="text1" w:themeTint="80"/>
            <w:sz w:val="18"/>
            <w:szCs w:val="18"/>
          </w:rPr>
          <w:t xml:space="preserve"> (purple)</w:t>
        </w:r>
        <w:r w:rsidRPr="008B298C">
          <w:rPr>
            <w:rFonts w:ascii="TimesNewRomanPSMT" w:hAnsi="TimesNewRomanPSMT"/>
            <w:noProof/>
            <w:color w:val="7F7F7F" w:themeColor="text1" w:themeTint="80"/>
            <w:sz w:val="18"/>
            <w:szCs w:val="18"/>
          </w:rPr>
          <w:t xml:space="preserve"> or control biofilm </w:t>
        </w:r>
        <w:r>
          <w:rPr>
            <w:rFonts w:ascii="TimesNewRomanPSMT" w:hAnsi="TimesNewRomanPSMT"/>
            <w:noProof/>
            <w:color w:val="7F7F7F" w:themeColor="text1" w:themeTint="80"/>
            <w:sz w:val="18"/>
            <w:szCs w:val="18"/>
          </w:rPr>
          <w:t xml:space="preserve">(blue) </w:t>
        </w:r>
        <w:r w:rsidRPr="008B298C">
          <w:rPr>
            <w:rFonts w:ascii="TimesNewRomanPSMT" w:hAnsi="TimesNewRomanPSMT"/>
            <w:noProof/>
            <w:color w:val="7F7F7F" w:themeColor="text1" w:themeTint="80"/>
            <w:sz w:val="18"/>
            <w:szCs w:val="18"/>
          </w:rPr>
          <w:t xml:space="preserve">communities from each site. </w:t>
        </w:r>
      </w:ins>
    </w:p>
    <w:p w14:paraId="558D5ADA" w14:textId="77777777" w:rsidR="000130C8" w:rsidRDefault="000130C8" w:rsidP="00D20053">
      <w:pPr>
        <w:pStyle w:val="NormalWeb"/>
        <w:spacing w:before="120" w:beforeAutospacing="0" w:after="0" w:afterAutospacing="0" w:line="276" w:lineRule="auto"/>
        <w:jc w:val="both"/>
        <w:rPr>
          <w:rFonts w:ascii="TimesNewRomanPSMT" w:hAnsi="TimesNewRomanPSMT"/>
          <w:sz w:val="22"/>
          <w:szCs w:val="22"/>
        </w:rPr>
      </w:pPr>
    </w:p>
    <w:p w14:paraId="0974C6D7" w14:textId="04539A3E" w:rsidR="00A775D0" w:rsidRPr="00A775D0" w:rsidRDefault="00A775D0" w:rsidP="00A775D0">
      <w:pPr>
        <w:rPr>
          <w:rFonts w:ascii="Calibri" w:hAnsi="Calibri" w:cs="Calibri"/>
          <w:b/>
        </w:rPr>
      </w:pPr>
      <w:r>
        <w:rPr>
          <w:rFonts w:ascii="Calibri" w:hAnsi="Calibri" w:cs="Calibri"/>
          <w:b/>
        </w:rPr>
        <w:t>4.3</w:t>
      </w:r>
      <w:r w:rsidRPr="006B4718">
        <w:rPr>
          <w:rFonts w:ascii="Calibri" w:hAnsi="Calibri" w:cs="Calibri"/>
          <w:b/>
        </w:rPr>
        <w:t xml:space="preserve"> | </w:t>
      </w:r>
      <w:r>
        <w:rPr>
          <w:rFonts w:ascii="Calibri" w:hAnsi="Calibri" w:cs="Calibri"/>
          <w:b/>
        </w:rPr>
        <w:t xml:space="preserve">Mineral-hosted </w:t>
      </w:r>
      <w:commentRangeStart w:id="1684"/>
      <w:r>
        <w:rPr>
          <w:rFonts w:ascii="Calibri" w:hAnsi="Calibri" w:cs="Calibri"/>
          <w:b/>
        </w:rPr>
        <w:t>biomass</w:t>
      </w:r>
      <w:commentRangeEnd w:id="1684"/>
      <w:r w:rsidR="006269DC">
        <w:rPr>
          <w:rStyle w:val="CommentReference"/>
        </w:rPr>
        <w:commentReference w:id="1684"/>
      </w:r>
      <w:r>
        <w:rPr>
          <w:rFonts w:ascii="Calibri" w:hAnsi="Calibri" w:cs="Calibri"/>
          <w:b/>
        </w:rPr>
        <w:t xml:space="preserve"> </w:t>
      </w:r>
    </w:p>
    <w:p w14:paraId="0D77952A" w14:textId="2B05C5D2" w:rsidR="00D968EC" w:rsidRDefault="009323C2" w:rsidP="00792520">
      <w:pPr>
        <w:spacing w:before="120" w:line="276" w:lineRule="auto"/>
        <w:jc w:val="both"/>
        <w:rPr>
          <w:ins w:id="1685" w:author="Caitlin Page Casar" w:date="2019-07-31T19:44:00Z"/>
          <w:rFonts w:ascii="TimesNewRomanPSMT" w:hAnsi="TimesNewRomanPSMT"/>
          <w:sz w:val="22"/>
          <w:szCs w:val="22"/>
        </w:rPr>
      </w:pPr>
      <w:ins w:id="1686" w:author="Caitlin Page Casar" w:date="2019-06-04T21:55:00Z">
        <w:r>
          <w:rPr>
            <w:sz w:val="22"/>
            <w:szCs w:val="22"/>
          </w:rPr>
          <w:t xml:space="preserve">Our estimates for fluid cell densities </w:t>
        </w:r>
      </w:ins>
      <w:ins w:id="1687" w:author="Caitlin Page Casar" w:date="2019-06-05T13:21:00Z">
        <w:r w:rsidR="00C13555">
          <w:rPr>
            <w:sz w:val="22"/>
            <w:szCs w:val="22"/>
          </w:rPr>
          <w:t xml:space="preserve">per square centimeter </w:t>
        </w:r>
      </w:ins>
      <w:ins w:id="1688" w:author="Caitlin Page Casar" w:date="2019-06-04T21:55:00Z">
        <w:r>
          <w:rPr>
            <w:sz w:val="22"/>
            <w:szCs w:val="22"/>
          </w:rPr>
          <w:t>are conservative</w:t>
        </w:r>
      </w:ins>
      <w:ins w:id="1689" w:author="Caitlin Page Casar" w:date="2019-06-05T13:21:00Z">
        <w:r w:rsidR="00C13555">
          <w:rPr>
            <w:sz w:val="22"/>
            <w:szCs w:val="22"/>
          </w:rPr>
          <w:t>ly high</w:t>
        </w:r>
      </w:ins>
      <w:ins w:id="1690" w:author="Caitlin Page Casar" w:date="2019-06-04T21:55:00Z">
        <w:r>
          <w:rPr>
            <w:sz w:val="22"/>
            <w:szCs w:val="22"/>
          </w:rPr>
          <w:t xml:space="preserve"> given our assumptions of a 100</w:t>
        </w:r>
      </w:ins>
      <w:ins w:id="1691" w:author="Caitlin Page Casar" w:date="2019-06-04T21:57:00Z">
        <w:r>
          <w:rPr>
            <w:sz w:val="22"/>
            <w:szCs w:val="22"/>
          </w:rPr>
          <w:t>μm</w:t>
        </w:r>
      </w:ins>
      <w:ins w:id="1692" w:author="Caitlin Page Casar" w:date="2019-06-04T21:55:00Z">
        <w:r>
          <w:rPr>
            <w:sz w:val="22"/>
            <w:szCs w:val="22"/>
          </w:rPr>
          <w:t xml:space="preserve"> fracture width</w:t>
        </w:r>
      </w:ins>
      <w:ins w:id="1693" w:author="Caitlin Page Casar" w:date="2019-06-04T21:56:00Z">
        <w:r>
          <w:rPr>
            <w:sz w:val="22"/>
            <w:szCs w:val="22"/>
          </w:rPr>
          <w:t xml:space="preserve">, where </w:t>
        </w:r>
      </w:ins>
      <w:ins w:id="1694" w:author="Caitlin Page Casar" w:date="2019-06-05T13:22:00Z">
        <w:r w:rsidR="00C13555">
          <w:rPr>
            <w:sz w:val="22"/>
            <w:szCs w:val="22"/>
          </w:rPr>
          <w:t>a</w:t>
        </w:r>
      </w:ins>
      <w:ins w:id="1695" w:author="Caitlin Page Casar" w:date="2019-06-04T21:56:00Z">
        <w:r>
          <w:rPr>
            <w:sz w:val="22"/>
            <w:szCs w:val="22"/>
          </w:rPr>
          <w:t xml:space="preserve"> width of 4-30</w:t>
        </w:r>
      </w:ins>
      <w:ins w:id="1696" w:author="Caitlin Page Casar" w:date="2019-06-04T21:58:00Z">
        <w:r>
          <w:rPr>
            <w:sz w:val="22"/>
            <w:szCs w:val="22"/>
          </w:rPr>
          <w:t>μm</w:t>
        </w:r>
      </w:ins>
      <w:ins w:id="1697" w:author="Caitlin Page Casar" w:date="2019-06-04T21:56:00Z">
        <w:r>
          <w:rPr>
            <w:sz w:val="22"/>
            <w:szCs w:val="22"/>
          </w:rPr>
          <w:t xml:space="preserve"> may be more realistic </w:t>
        </w:r>
        <w:r>
          <w:rPr>
            <w:sz w:val="22"/>
            <w:szCs w:val="22"/>
          </w:rPr>
          <w:fldChar w:fldCharType="begin"/>
        </w:r>
        <w:r>
          <w:rPr>
            <w:sz w:val="22"/>
            <w:szCs w:val="22"/>
          </w:rPr>
          <w:instrText xml:space="preserve"> ADDIN ZOTERO_ITEM CSL_CITATION {"citationID":"47F6I6QX","properties":{"formattedCitation":"(Murdoch {\\i{}et al.}, 2012)","plainCitation":"(Murdoch et al., 2012)","noteIndex":0},"citationItems":[{"id":250,"uris":["http://zotero.org/users/local/dsI5V9tJ/items/DXF34Q46"],"uri":["http://zotero.org/users/local/dsI5V9tJ/items/DXF34Q46"],"itemData":{"id":250,"type":"article-journal","title":"Hydrogeology of the vicinity of Homestake mine, South Dakota, USA","container-title":"Hydrogeology Journal","page":"27-43","volume":"20","issue":"1","source":"CrossRef","DOI":"10.1007/s10040-011-0773-7","ISSN":"1431-2174, 1435-0157","language":"en","author":[{"family":"Murdoch","given":"Larry C."},{"family":"Germanovich","given":"Leonid N."},{"family":"Wang","given":"Herb"},{"family":"Onstott","given":"T. C."},{"family":"Elsworth","given":"Derek"},{"family":"Stetler","given":"Larry"},{"family":"Boutt","given":"David"}],"issued":{"date-parts":[["2012",2]]}}}],"schema":"https://github.com/citation-style-language/schema/raw/master/csl-citation.json"} </w:instrText>
        </w:r>
      </w:ins>
      <w:r>
        <w:rPr>
          <w:sz w:val="22"/>
          <w:szCs w:val="22"/>
        </w:rPr>
        <w:fldChar w:fldCharType="separate"/>
      </w:r>
      <w:ins w:id="1698" w:author="Caitlin Page Casar" w:date="2019-06-04T21:56:00Z">
        <w:r w:rsidRPr="009323C2">
          <w:rPr>
            <w:sz w:val="22"/>
            <w:rPrChange w:id="1699" w:author="Caitlin Page Casar" w:date="2019-06-04T21:56:00Z">
              <w:rPr/>
            </w:rPrChange>
          </w:rPr>
          <w:t xml:space="preserve">(Murdoch </w:t>
        </w:r>
        <w:r w:rsidRPr="009323C2">
          <w:rPr>
            <w:i/>
            <w:iCs/>
            <w:sz w:val="22"/>
            <w:rPrChange w:id="1700" w:author="Caitlin Page Casar" w:date="2019-06-04T21:56:00Z">
              <w:rPr>
                <w:i/>
                <w:iCs/>
              </w:rPr>
            </w:rPrChange>
          </w:rPr>
          <w:t>et al.</w:t>
        </w:r>
        <w:r w:rsidRPr="009323C2">
          <w:rPr>
            <w:sz w:val="22"/>
            <w:rPrChange w:id="1701" w:author="Caitlin Page Casar" w:date="2019-06-04T21:56:00Z">
              <w:rPr/>
            </w:rPrChange>
          </w:rPr>
          <w:t>, 2012)</w:t>
        </w:r>
        <w:r>
          <w:rPr>
            <w:sz w:val="22"/>
            <w:szCs w:val="22"/>
          </w:rPr>
          <w:fldChar w:fldCharType="end"/>
        </w:r>
        <w:r>
          <w:rPr>
            <w:sz w:val="22"/>
            <w:szCs w:val="22"/>
          </w:rPr>
          <w:t xml:space="preserve">. </w:t>
        </w:r>
      </w:ins>
      <w:ins w:id="1702" w:author="Caitlin Page Casar" w:date="2019-07-17T15:42:00Z">
        <w:r w:rsidR="00205862">
          <w:rPr>
            <w:sz w:val="22"/>
            <w:szCs w:val="22"/>
          </w:rPr>
          <w:t>Even with</w:t>
        </w:r>
      </w:ins>
      <w:ins w:id="1703" w:author="Caitlin Page Casar" w:date="2019-07-17T15:43:00Z">
        <w:r w:rsidR="00205862">
          <w:rPr>
            <w:sz w:val="22"/>
            <w:szCs w:val="22"/>
          </w:rPr>
          <w:t xml:space="preserve"> high</w:t>
        </w:r>
      </w:ins>
      <w:ins w:id="1704" w:author="Caitlin Page Casar" w:date="2019-07-17T15:42:00Z">
        <w:r w:rsidR="00205862">
          <w:rPr>
            <w:sz w:val="22"/>
            <w:szCs w:val="22"/>
          </w:rPr>
          <w:t xml:space="preserve"> fluid</w:t>
        </w:r>
      </w:ins>
      <w:ins w:id="1705" w:author="Caitlin Page Casar" w:date="2019-07-17T15:43:00Z">
        <w:r w:rsidR="00205862">
          <w:rPr>
            <w:sz w:val="22"/>
            <w:szCs w:val="22"/>
          </w:rPr>
          <w:t xml:space="preserve"> </w:t>
        </w:r>
      </w:ins>
      <w:ins w:id="1706" w:author="Caitlin Page Casar" w:date="2019-07-17T15:42:00Z">
        <w:r w:rsidR="00205862">
          <w:rPr>
            <w:sz w:val="22"/>
            <w:szCs w:val="22"/>
          </w:rPr>
          <w:t>cell density estimates</w:t>
        </w:r>
      </w:ins>
      <w:ins w:id="1707" w:author="Caitlin Page Casar" w:date="2019-07-17T15:43:00Z">
        <w:r w:rsidR="00205862">
          <w:rPr>
            <w:sz w:val="22"/>
            <w:szCs w:val="22"/>
          </w:rPr>
          <w:t>, we found that</w:t>
        </w:r>
      </w:ins>
      <w:ins w:id="1708" w:author="Caitlin Page Casar" w:date="2019-07-17T15:42:00Z">
        <w:r w:rsidR="00205862">
          <w:rPr>
            <w:sz w:val="22"/>
            <w:szCs w:val="22"/>
          </w:rPr>
          <w:t xml:space="preserve"> </w:t>
        </w:r>
      </w:ins>
      <w:ins w:id="1709" w:author="Caitlin Page Casar" w:date="2019-07-17T15:43:00Z">
        <w:r w:rsidR="00205862">
          <w:rPr>
            <w:sz w:val="22"/>
            <w:szCs w:val="22"/>
          </w:rPr>
          <w:t>c</w:t>
        </w:r>
      </w:ins>
      <w:commentRangeStart w:id="1710"/>
      <w:commentRangeStart w:id="1711"/>
      <w:ins w:id="1712" w:author="Caitlin Page Casar" w:date="2019-07-17T15:42:00Z">
        <w:r w:rsidR="00205862">
          <w:rPr>
            <w:sz w:val="22"/>
            <w:szCs w:val="22"/>
          </w:rPr>
          <w:t>ell</w:t>
        </w:r>
        <w:commentRangeEnd w:id="1710"/>
        <w:r w:rsidR="00205862">
          <w:rPr>
            <w:rStyle w:val="CommentReference"/>
          </w:rPr>
          <w:commentReference w:id="1710"/>
        </w:r>
        <w:commentRangeEnd w:id="1711"/>
        <w:r w:rsidR="00205862">
          <w:rPr>
            <w:rStyle w:val="CommentReference"/>
          </w:rPr>
          <w:commentReference w:id="1711"/>
        </w:r>
        <w:r w:rsidR="00205862">
          <w:rPr>
            <w:sz w:val="22"/>
            <w:szCs w:val="22"/>
          </w:rPr>
          <w:t xml:space="preserve"> densities in biofilm communities are 3-4 orders of magnitude greater than in respective fluid communities</w:t>
        </w:r>
      </w:ins>
      <w:ins w:id="1713" w:author="Caitlin Page Casar" w:date="2019-07-17T15:43:00Z">
        <w:r w:rsidR="00205862">
          <w:rPr>
            <w:sz w:val="22"/>
            <w:szCs w:val="22"/>
          </w:rPr>
          <w:t xml:space="preserve">. </w:t>
        </w:r>
      </w:ins>
      <w:ins w:id="1714" w:author="Caitlin Page Casar" w:date="2019-07-17T15:50:00Z">
        <w:r w:rsidR="001A3928">
          <w:rPr>
            <w:sz w:val="22"/>
            <w:szCs w:val="22"/>
          </w:rPr>
          <w:t>A poten</w:t>
        </w:r>
      </w:ins>
      <w:ins w:id="1715" w:author="Caitlin Page Casar" w:date="2019-07-17T15:51:00Z">
        <w:r w:rsidR="001A3928">
          <w:rPr>
            <w:sz w:val="22"/>
            <w:szCs w:val="22"/>
          </w:rPr>
          <w:t xml:space="preserve">tial driver of these differences in biomass observed between fluid and biofilm communities in the subsurface is host rock mineralogy. </w:t>
        </w:r>
      </w:ins>
      <w:ins w:id="1716" w:author="Caitlin Page Casar" w:date="2019-07-17T15:59:00Z">
        <w:r w:rsidR="00264574">
          <w:rPr>
            <w:sz w:val="22"/>
            <w:szCs w:val="22"/>
          </w:rPr>
          <w:t>M</w:t>
        </w:r>
        <w:r w:rsidR="00264574">
          <w:rPr>
            <w:sz w:val="22"/>
            <w:szCs w:val="22"/>
          </w:rPr>
          <w:t>ineral surfaces can promote biofilm colonization due to</w:t>
        </w:r>
      </w:ins>
      <w:ins w:id="1717" w:author="Caitlin Page Casar" w:date="2019-07-17T16:00:00Z">
        <w:r w:rsidR="00264574">
          <w:rPr>
            <w:sz w:val="22"/>
            <w:szCs w:val="22"/>
          </w:rPr>
          <w:t xml:space="preserve"> a variety of properties, including</w:t>
        </w:r>
      </w:ins>
      <w:ins w:id="1718" w:author="Caitlin Page Casar" w:date="2019-07-17T15:59:00Z">
        <w:r w:rsidR="00264574">
          <w:rPr>
            <w:sz w:val="22"/>
            <w:szCs w:val="22"/>
          </w:rPr>
          <w:t xml:space="preserve"> surface charge, conditioning films enhanced by mineral defects</w:t>
        </w:r>
      </w:ins>
      <w:ins w:id="1719" w:author="Caitlin Page Casar" w:date="2019-07-17T16:00:00Z">
        <w:r w:rsidR="00264574">
          <w:rPr>
            <w:sz w:val="22"/>
            <w:szCs w:val="22"/>
          </w:rPr>
          <w:t>, enhanced nutrient concentration</w:t>
        </w:r>
      </w:ins>
      <w:ins w:id="1720" w:author="Caitlin Page Casar" w:date="2019-08-02T10:18:00Z">
        <w:r w:rsidR="0052456E">
          <w:rPr>
            <w:sz w:val="22"/>
            <w:szCs w:val="22"/>
          </w:rPr>
          <w:t xml:space="preserve"> </w:t>
        </w:r>
        <w:r w:rsidR="0052456E">
          <w:rPr>
            <w:sz w:val="22"/>
            <w:szCs w:val="22"/>
          </w:rPr>
          <w:fldChar w:fldCharType="begin"/>
        </w:r>
        <w:r w:rsidR="0052456E">
          <w:rPr>
            <w:sz w:val="22"/>
            <w:szCs w:val="22"/>
          </w:rPr>
          <w:instrText xml:space="preserve"> ADDIN ZOTERO_ITEM CSL_CITATION {"citationID":"iOigfyT0","properties":{"formattedCitation":"(Donlan, 2002; Flemming {\\i{}et al.}, 2016)","plainCitation":"(Donlan, 2002; Flemming et al., 2016)","noteIndex":0},"citationItems":[{"id":73,"uris":["http://zotero.org/users/local/dsI5V9tJ/items/7VZAXSNK"],"uri":["http://zotero.org/users/local/dsI5V9tJ/items/7VZAXSNK"],"itemData":{"id":73,"type":"article-journal","title":"Biofilms: Microbial Life on Surfaces","container-title":"Emerging Infectious Diseases","page":"881-890","volume":"8","issue":"9","source":"CrossRef","DOI":"10.3201/eid0809.020063","ISSN":"1080-6040, 1080-6059","title-short":"Biofilms","author":[{"family":"Donlan","given":"Rodney M."}],"issued":{"date-parts":[["2002",9]]}}},{"id":509,"uris":["http://zotero.org/users/local/dsI5V9tJ/items/L334UAVG"],"uri":["http://zotero.org/users/local/dsI5V9tJ/items/L334UAVG"],"itemData":{"id":509,"type":"article-journal","title":"Biofilms: an emergent form of bacterial life","container-title":"Nature Reviews Microbiology","page":"563-575","volume":"14","issue":"9","source":"Crossref","abstract":"Bacterial biofilms are formed by communities that are embedded in a self-produced matrix of extracellular polymeric substances (EPS). Importantly, bacteria in biofilms exhibit a set of ‘emergent properties’ that differ substantially from free-living bacterial cells. In this Review, we consider the fundamental role of the biofilm matrix in establishing the emergent properties of biofilms, describing how the characteristic features of biofilms — such as social cooperation, resource capture and enhanced survival of exposure to antimicrobials — all rely on the structural and functional properties of the matrix. Finally, we highlight the value of an ecological perspective in the study of the emergent properties of biofilms, which enables an appreciation of the ecological success of biofilms as habitat formers and, more generally, as a bacterial lifestyle.","DOI":"10.1038/nrmicro.2016.94","ISSN":"1740-1526, 1740-1534","title-short":"Biofilms","language":"en","author":[{"family":"Flemming","given":"Hans-Curt"},{"family":"Wingender","given":"Jost"},{"family":"Szewzyk","given":"Ulrich"},{"family":"Steinberg","given":"Peter"},{"family":"Rice","given":"Scott A."},{"family":"Kjelleberg","given":"Staffan"}],"issued":{"date-parts":[["2016",9]]}}}],"schema":"https://github.com/citation-style-language/schema/raw/master/csl-citation.json"} </w:instrText>
        </w:r>
      </w:ins>
      <w:r w:rsidR="0052456E">
        <w:rPr>
          <w:sz w:val="22"/>
          <w:szCs w:val="22"/>
        </w:rPr>
        <w:fldChar w:fldCharType="separate"/>
      </w:r>
      <w:ins w:id="1721" w:author="Caitlin Page Casar" w:date="2019-08-02T10:18:00Z">
        <w:r w:rsidR="0052456E" w:rsidRPr="0052456E">
          <w:rPr>
            <w:sz w:val="22"/>
            <w:rPrChange w:id="1722" w:author="Caitlin Page Casar" w:date="2019-08-02T10:18:00Z">
              <w:rPr/>
            </w:rPrChange>
          </w:rPr>
          <w:t>(</w:t>
        </w:r>
        <w:proofErr w:type="spellStart"/>
        <w:r w:rsidR="0052456E" w:rsidRPr="0052456E">
          <w:rPr>
            <w:sz w:val="22"/>
            <w:rPrChange w:id="1723" w:author="Caitlin Page Casar" w:date="2019-08-02T10:18:00Z">
              <w:rPr/>
            </w:rPrChange>
          </w:rPr>
          <w:t>Donlan</w:t>
        </w:r>
        <w:proofErr w:type="spellEnd"/>
        <w:r w:rsidR="0052456E" w:rsidRPr="0052456E">
          <w:rPr>
            <w:sz w:val="22"/>
            <w:rPrChange w:id="1724" w:author="Caitlin Page Casar" w:date="2019-08-02T10:18:00Z">
              <w:rPr/>
            </w:rPrChange>
          </w:rPr>
          <w:t xml:space="preserve">, 2002; </w:t>
        </w:r>
        <w:proofErr w:type="spellStart"/>
        <w:r w:rsidR="0052456E" w:rsidRPr="0052456E">
          <w:rPr>
            <w:sz w:val="22"/>
            <w:rPrChange w:id="1725" w:author="Caitlin Page Casar" w:date="2019-08-02T10:18:00Z">
              <w:rPr/>
            </w:rPrChange>
          </w:rPr>
          <w:t>Flemming</w:t>
        </w:r>
        <w:proofErr w:type="spellEnd"/>
        <w:r w:rsidR="0052456E" w:rsidRPr="0052456E">
          <w:rPr>
            <w:sz w:val="22"/>
            <w:rPrChange w:id="1726" w:author="Caitlin Page Casar" w:date="2019-08-02T10:18:00Z">
              <w:rPr/>
            </w:rPrChange>
          </w:rPr>
          <w:t xml:space="preserve"> </w:t>
        </w:r>
        <w:r w:rsidR="0052456E" w:rsidRPr="0052456E">
          <w:rPr>
            <w:i/>
            <w:iCs/>
            <w:sz w:val="22"/>
            <w:rPrChange w:id="1727" w:author="Caitlin Page Casar" w:date="2019-08-02T10:18:00Z">
              <w:rPr>
                <w:i/>
                <w:iCs/>
              </w:rPr>
            </w:rPrChange>
          </w:rPr>
          <w:t>et al.</w:t>
        </w:r>
        <w:r w:rsidR="0052456E" w:rsidRPr="0052456E">
          <w:rPr>
            <w:sz w:val="22"/>
            <w:rPrChange w:id="1728" w:author="Caitlin Page Casar" w:date="2019-08-02T10:18:00Z">
              <w:rPr/>
            </w:rPrChange>
          </w:rPr>
          <w:t>, 2016)</w:t>
        </w:r>
        <w:r w:rsidR="0052456E">
          <w:rPr>
            <w:sz w:val="22"/>
            <w:szCs w:val="22"/>
          </w:rPr>
          <w:fldChar w:fldCharType="end"/>
        </w:r>
      </w:ins>
      <w:ins w:id="1729" w:author="Caitlin Page Casar" w:date="2019-08-02T15:08:00Z">
        <w:r w:rsidR="00030FCA">
          <w:rPr>
            <w:sz w:val="22"/>
            <w:szCs w:val="22"/>
          </w:rPr>
          <w:t xml:space="preserve">, or energy availability as our </w:t>
        </w:r>
      </w:ins>
      <w:ins w:id="1730" w:author="Caitlin Page Casar" w:date="2019-08-02T15:10:00Z">
        <w:r w:rsidR="00030FCA">
          <w:rPr>
            <w:sz w:val="22"/>
            <w:szCs w:val="22"/>
          </w:rPr>
          <w:t xml:space="preserve">coupled </w:t>
        </w:r>
      </w:ins>
      <w:ins w:id="1731" w:author="Caitlin Page Casar" w:date="2019-08-02T15:08:00Z">
        <w:r w:rsidR="00030FCA">
          <w:rPr>
            <w:sz w:val="22"/>
            <w:szCs w:val="22"/>
          </w:rPr>
          <w:t>e</w:t>
        </w:r>
      </w:ins>
      <w:ins w:id="1732" w:author="Caitlin Page Casar" w:date="2019-08-02T15:09:00Z">
        <w:r w:rsidR="00030FCA">
          <w:rPr>
            <w:sz w:val="22"/>
            <w:szCs w:val="22"/>
          </w:rPr>
          <w:t xml:space="preserve">xperimental and theoretical data </w:t>
        </w:r>
      </w:ins>
      <w:ins w:id="1733" w:author="Caitlin Page Casar" w:date="2019-08-02T15:08:00Z">
        <w:r w:rsidR="00030FCA">
          <w:rPr>
            <w:sz w:val="22"/>
            <w:szCs w:val="22"/>
          </w:rPr>
          <w:t xml:space="preserve">suggest. </w:t>
        </w:r>
      </w:ins>
      <w:ins w:id="1734" w:author="Caitlin Page Casar" w:date="2019-07-17T16:02:00Z">
        <w:r w:rsidR="00264574">
          <w:rPr>
            <w:sz w:val="22"/>
            <w:szCs w:val="22"/>
          </w:rPr>
          <w:t>Here, w</w:t>
        </w:r>
      </w:ins>
      <w:ins w:id="1735" w:author="Caitlin Page Casar" w:date="2019-07-17T15:51:00Z">
        <w:r w:rsidR="001A3928">
          <w:rPr>
            <w:sz w:val="22"/>
            <w:szCs w:val="22"/>
          </w:rPr>
          <w:t>e</w:t>
        </w:r>
      </w:ins>
      <w:ins w:id="1736" w:author="Caitlin Page Casar" w:date="2019-07-17T15:44:00Z">
        <w:r w:rsidR="00205862">
          <w:rPr>
            <w:sz w:val="22"/>
            <w:szCs w:val="22"/>
          </w:rPr>
          <w:t xml:space="preserve"> found that cell densities were generally higher on mineral surfaces relative to inert controls</w:t>
        </w:r>
      </w:ins>
      <w:ins w:id="1737" w:author="Caitlin Page Casar" w:date="2019-07-17T15:45:00Z">
        <w:r w:rsidR="00205862">
          <w:rPr>
            <w:sz w:val="22"/>
            <w:szCs w:val="22"/>
          </w:rPr>
          <w:t xml:space="preserve"> at D3 and D6</w:t>
        </w:r>
      </w:ins>
      <w:ins w:id="1738" w:author="Caitlin Page Casar" w:date="2019-08-02T13:54:00Z">
        <w:r w:rsidR="0052456E">
          <w:rPr>
            <w:sz w:val="22"/>
            <w:szCs w:val="22"/>
          </w:rPr>
          <w:t xml:space="preserve"> by as much as </w:t>
        </w:r>
      </w:ins>
      <w:ins w:id="1739" w:author="Caitlin Page Casar" w:date="2019-08-02T13:53:00Z">
        <w:r w:rsidR="0052456E">
          <w:rPr>
            <w:sz w:val="22"/>
            <w:szCs w:val="22"/>
          </w:rPr>
          <w:t>1-1.5 orders of magnitude</w:t>
        </w:r>
      </w:ins>
      <w:ins w:id="1740" w:author="Caitlin Page Casar" w:date="2019-08-02T13:54:00Z">
        <w:r w:rsidR="0052456E">
          <w:rPr>
            <w:sz w:val="22"/>
            <w:szCs w:val="22"/>
          </w:rPr>
          <w:t xml:space="preserve">, </w:t>
        </w:r>
      </w:ins>
      <w:ins w:id="1741" w:author="Caitlin Page Casar" w:date="2019-07-17T15:45:00Z">
        <w:r w:rsidR="00205862">
          <w:rPr>
            <w:sz w:val="22"/>
            <w:szCs w:val="22"/>
          </w:rPr>
          <w:t xml:space="preserve">indicating that minerals </w:t>
        </w:r>
      </w:ins>
      <w:ins w:id="1742" w:author="Caitlin Page Casar" w:date="2019-07-31T19:41:00Z">
        <w:r w:rsidR="00D968EC">
          <w:rPr>
            <w:sz w:val="22"/>
            <w:szCs w:val="22"/>
          </w:rPr>
          <w:t>can</w:t>
        </w:r>
      </w:ins>
      <w:ins w:id="1743" w:author="Caitlin Page Casar" w:date="2019-08-02T13:54:00Z">
        <w:r w:rsidR="0052456E">
          <w:rPr>
            <w:sz w:val="22"/>
            <w:szCs w:val="22"/>
          </w:rPr>
          <w:t xml:space="preserve"> significantly</w:t>
        </w:r>
      </w:ins>
      <w:ins w:id="1744" w:author="Caitlin Page Casar" w:date="2019-07-31T19:41:00Z">
        <w:r w:rsidR="00D968EC">
          <w:rPr>
            <w:sz w:val="22"/>
            <w:szCs w:val="22"/>
          </w:rPr>
          <w:t xml:space="preserve"> </w:t>
        </w:r>
      </w:ins>
      <w:ins w:id="1745" w:author="Caitlin Page Casar" w:date="2019-07-17T15:45:00Z">
        <w:r w:rsidR="00205862">
          <w:rPr>
            <w:sz w:val="22"/>
            <w:szCs w:val="22"/>
          </w:rPr>
          <w:t>enhance biomass</w:t>
        </w:r>
      </w:ins>
      <w:ins w:id="1746" w:author="Caitlin Page Casar" w:date="2019-08-02T14:10:00Z">
        <w:r w:rsidR="0052456E">
          <w:rPr>
            <w:sz w:val="22"/>
            <w:szCs w:val="22"/>
          </w:rPr>
          <w:t xml:space="preserve"> in deep continental settings</w:t>
        </w:r>
      </w:ins>
      <w:ins w:id="1747" w:author="Caitlin Page Casar" w:date="2019-07-17T15:45:00Z">
        <w:r w:rsidR="00205862">
          <w:rPr>
            <w:sz w:val="22"/>
            <w:szCs w:val="22"/>
          </w:rPr>
          <w:t xml:space="preserve">. </w:t>
        </w:r>
      </w:ins>
    </w:p>
    <w:p w14:paraId="14B985D1" w14:textId="7D7F644F" w:rsidR="00EF7120" w:rsidDel="00EF7120" w:rsidRDefault="00EF7120" w:rsidP="00EF7120">
      <w:pPr>
        <w:spacing w:before="120" w:line="276" w:lineRule="auto"/>
        <w:jc w:val="both"/>
        <w:rPr>
          <w:del w:id="1748" w:author="Caitlin Page Casar" w:date="2019-06-04T21:59:00Z"/>
          <w:moveTo w:id="1749" w:author="Caitlin Page Casar" w:date="2019-06-04T21:59:00Z"/>
          <w:rFonts w:ascii="TimesNewRomanPSMT" w:hAnsi="TimesNewRomanPSMT"/>
          <w:sz w:val="22"/>
          <w:szCs w:val="22"/>
        </w:rPr>
      </w:pPr>
      <w:moveToRangeStart w:id="1750" w:author="Caitlin Page Casar" w:date="2019-06-04T22:00:00Z" w:name="move10578023"/>
      <w:moveTo w:id="1751" w:author="Caitlin Page Casar" w:date="2019-06-04T22:00:00Z">
        <w:del w:id="1752" w:author="Caitlin Page Casar" w:date="2019-07-17T15:52:00Z">
          <w:r w:rsidRPr="00FF273C" w:rsidDel="001A3928">
            <w:rPr>
              <w:rFonts w:ascii="TimesNewRomanPSMT" w:hAnsi="TimesNewRomanPSMT"/>
              <w:sz w:val="22"/>
              <w:szCs w:val="22"/>
            </w:rPr>
            <w:lastRenderedPageBreak/>
            <w:delText xml:space="preserve">Cell densities estimated from internal and parallel control glass slides were highest in DeMMO1 experiments, and these biofilms shared the same cell morphologies, suggesting that glass promoted the colonization of a common taxa across these experiments. </w:delText>
          </w:r>
        </w:del>
      </w:moveTo>
      <w:moveToRangeStart w:id="1753" w:author="Caitlin Page Casar" w:date="2019-06-04T21:59:00Z" w:name="move10577961"/>
      <w:moveToRangeEnd w:id="1750"/>
      <w:moveTo w:id="1754" w:author="Caitlin Page Casar" w:date="2019-06-04T21:59:00Z">
        <w:del w:id="1755" w:author="Caitlin Page Casar" w:date="2019-06-04T21:59:00Z">
          <w:r w:rsidRPr="00FF273C" w:rsidDel="00EF7120">
            <w:rPr>
              <w:rFonts w:ascii="TimesNewRomanPSMT" w:hAnsi="TimesNewRomanPSMT"/>
              <w:sz w:val="22"/>
              <w:szCs w:val="22"/>
            </w:rPr>
            <w:delText>However, cell</w:delText>
          </w:r>
        </w:del>
        <w:del w:id="1756" w:author="Caitlin Page Casar" w:date="2019-07-17T15:52:00Z">
          <w:r w:rsidRPr="00FF273C" w:rsidDel="001A3928">
            <w:rPr>
              <w:rFonts w:ascii="TimesNewRomanPSMT" w:hAnsi="TimesNewRomanPSMT"/>
              <w:sz w:val="22"/>
              <w:szCs w:val="22"/>
            </w:rPr>
            <w:delText xml:space="preserve"> morphologies were distinct between most controls and minerals (i.e. in all pyrolusite experiments at all sites), suggesting taxonomic selection for mineral surface colonization</w:delText>
          </w:r>
        </w:del>
        <w:del w:id="1757" w:author="Caitlin Page Casar" w:date="2019-06-04T21:59:00Z">
          <w:r w:rsidRPr="00FF273C" w:rsidDel="00EF7120">
            <w:rPr>
              <w:rFonts w:ascii="TimesNewRomanPSMT" w:hAnsi="TimesNewRomanPSMT"/>
              <w:sz w:val="22"/>
              <w:szCs w:val="22"/>
            </w:rPr>
            <w:delText xml:space="preserve"> (Figure x). </w:delText>
          </w:r>
        </w:del>
      </w:moveTo>
    </w:p>
    <w:moveToRangeEnd w:id="1753"/>
    <w:p w14:paraId="19966C46" w14:textId="70A65355" w:rsidR="00E23E77" w:rsidRPr="005654B9" w:rsidDel="006269DC" w:rsidRDefault="00E23E77" w:rsidP="00E23E77">
      <w:pPr>
        <w:pStyle w:val="ListParagraph"/>
        <w:numPr>
          <w:ilvl w:val="0"/>
          <w:numId w:val="4"/>
        </w:numPr>
        <w:rPr>
          <w:del w:id="1758" w:author="Caitlin Page Casar" w:date="2019-06-04T22:05:00Z"/>
          <w:rFonts w:ascii="Calibri" w:hAnsi="Calibri" w:cs="Calibri"/>
          <w:b/>
        </w:rPr>
      </w:pPr>
      <w:del w:id="1759" w:author="Caitlin Page Casar" w:date="2019-06-04T22:05:00Z">
        <w:r w:rsidRPr="00FC73CE" w:rsidDel="006269DC">
          <w:rPr>
            <w:b/>
            <w:sz w:val="20"/>
            <w:szCs w:val="20"/>
          </w:rPr>
          <w:delText xml:space="preserve">Biofilm cell density estimates </w:delText>
        </w:r>
      </w:del>
    </w:p>
    <w:p w14:paraId="3AC47F7D" w14:textId="43C6A5D1" w:rsidR="00E23E77" w:rsidRPr="003B0322" w:rsidDel="005B7C5B" w:rsidRDefault="00E23E77" w:rsidP="00E23E77">
      <w:pPr>
        <w:pStyle w:val="ListParagraph"/>
        <w:numPr>
          <w:ilvl w:val="1"/>
          <w:numId w:val="4"/>
        </w:numPr>
        <w:rPr>
          <w:del w:id="1760" w:author="Caitlin Page Casar" w:date="2019-06-04T21:49:00Z"/>
          <w:b/>
          <w:sz w:val="20"/>
          <w:szCs w:val="20"/>
        </w:rPr>
      </w:pPr>
      <w:del w:id="1761" w:author="Caitlin Page Casar" w:date="2019-06-04T21:49:00Z">
        <w:r w:rsidDel="005B7C5B">
          <w:rPr>
            <w:sz w:val="20"/>
            <w:szCs w:val="20"/>
          </w:rPr>
          <w:delText xml:space="preserve">Higher cell densities on parallel controls vs. minerals suggests that in most cases, minerals promote biofilm formation, which may indicate that the minerals provide a source of energy for members of the biofilms. Minerals rich in iron and manganese promoted higher densities than calcite and muscovite, suggesting potential iron and manganese metabolisms. </w:delText>
        </w:r>
      </w:del>
    </w:p>
    <w:p w14:paraId="1F5BB1E2" w14:textId="7B8CB930" w:rsidR="00E23E77" w:rsidRPr="00EE79B7" w:rsidDel="005B7C5B" w:rsidRDefault="00E23E77" w:rsidP="00E23E77">
      <w:pPr>
        <w:pStyle w:val="ListParagraph"/>
        <w:numPr>
          <w:ilvl w:val="1"/>
          <w:numId w:val="4"/>
        </w:numPr>
        <w:rPr>
          <w:del w:id="1762" w:author="Caitlin Page Casar" w:date="2019-06-04T21:50:00Z"/>
          <w:b/>
          <w:sz w:val="20"/>
          <w:szCs w:val="20"/>
        </w:rPr>
      </w:pPr>
      <w:del w:id="1763" w:author="Caitlin Page Casar" w:date="2019-06-04T21:50:00Z">
        <w:r w:rsidDel="005B7C5B">
          <w:rPr>
            <w:sz w:val="20"/>
            <w:szCs w:val="20"/>
          </w:rPr>
          <w:delText>Communities colonizing DeMMO1 pyrite and magnetite internal controls (glass) were more dense than their mineral counterparts. Mineral dissolution may provide aqueous Fe2+, a phase that may be preferred by these communities. Alternatively, a temporal shift in fluid conditions may explain this observation, given that on average cell densities were higher in DeMMO1 experiments during August 2017 than November 2017.</w:delText>
        </w:r>
      </w:del>
    </w:p>
    <w:p w14:paraId="1BC3EBEB" w14:textId="2394586D" w:rsidR="00E23E77" w:rsidRPr="0044211A" w:rsidDel="00792520" w:rsidRDefault="00E23E77" w:rsidP="00E23E77">
      <w:pPr>
        <w:pStyle w:val="ListParagraph"/>
        <w:numPr>
          <w:ilvl w:val="1"/>
          <w:numId w:val="4"/>
        </w:numPr>
        <w:rPr>
          <w:del w:id="1764" w:author="Caitlin Page Casar" w:date="2019-06-04T21:39:00Z"/>
          <w:b/>
          <w:sz w:val="20"/>
          <w:szCs w:val="20"/>
        </w:rPr>
      </w:pPr>
      <w:del w:id="1765" w:author="Caitlin Page Casar" w:date="2019-06-04T21:39:00Z">
        <w:r w:rsidDel="00792520">
          <w:rPr>
            <w:sz w:val="20"/>
            <w:szCs w:val="20"/>
          </w:rPr>
          <w:delText>Consistent cell morphologies across glass-colonizing biofilms vs. heterogenous morphologies across minerals suggests minerals promotes colonization of distinct subpopulations</w:delText>
        </w:r>
      </w:del>
    </w:p>
    <w:p w14:paraId="463E4E6B" w14:textId="049FEC53" w:rsidR="00E23E77" w:rsidRPr="00AB6B5C" w:rsidDel="006269DC" w:rsidRDefault="00E23E77" w:rsidP="00E23E77">
      <w:pPr>
        <w:pStyle w:val="ListParagraph"/>
        <w:numPr>
          <w:ilvl w:val="1"/>
          <w:numId w:val="4"/>
        </w:numPr>
        <w:rPr>
          <w:del w:id="1766" w:author="Caitlin Page Casar" w:date="2019-06-04T22:05:00Z"/>
          <w:b/>
          <w:sz w:val="20"/>
          <w:szCs w:val="20"/>
        </w:rPr>
      </w:pPr>
      <w:del w:id="1767" w:author="Caitlin Page Casar" w:date="2019-06-04T22:05:00Z">
        <w:r w:rsidRPr="004E76A5" w:rsidDel="006269DC">
          <w:rPr>
            <w:sz w:val="20"/>
            <w:szCs w:val="20"/>
          </w:rPr>
          <w:delText xml:space="preserve">Wanger </w:delText>
        </w:r>
        <w:r w:rsidDel="006269DC">
          <w:rPr>
            <w:sz w:val="20"/>
            <w:szCs w:val="20"/>
          </w:rPr>
          <w:delText>et al. 2006 suggested potentially long timescales for biofilm development/cell doubling time in SA gold mine, our data show that biofilms and dense EPS can form rapidly where energy-rich substrates are available</w:delText>
        </w:r>
      </w:del>
    </w:p>
    <w:p w14:paraId="5F53339D" w14:textId="4E935A88" w:rsidR="00E23E77" w:rsidRPr="00E451E7" w:rsidDel="00792520" w:rsidRDefault="00E23E77" w:rsidP="00E23E77">
      <w:pPr>
        <w:pStyle w:val="ListParagraph"/>
        <w:numPr>
          <w:ilvl w:val="1"/>
          <w:numId w:val="4"/>
        </w:numPr>
        <w:rPr>
          <w:del w:id="1768" w:author="Caitlin Page Casar" w:date="2019-06-04T21:39:00Z"/>
          <w:b/>
          <w:sz w:val="20"/>
          <w:szCs w:val="20"/>
        </w:rPr>
      </w:pPr>
      <w:del w:id="1769" w:author="Caitlin Page Casar" w:date="2019-06-04T21:39:00Z">
        <w:r w:rsidDel="00792520">
          <w:rPr>
            <w:sz w:val="20"/>
            <w:szCs w:val="20"/>
          </w:rPr>
          <w:delText xml:space="preserve">Possible extrapolation of densities based on percent mineral composition from Caddey 1991, could compare to densities estimated from native rock experiments </w:delText>
        </w:r>
      </w:del>
    </w:p>
    <w:p w14:paraId="58B98D38" w14:textId="523B0D0B" w:rsidR="00816D53" w:rsidRPr="00AB6B5C" w:rsidDel="006269DC" w:rsidRDefault="00E23E77" w:rsidP="00E23E77">
      <w:pPr>
        <w:pStyle w:val="ListParagraph"/>
        <w:numPr>
          <w:ilvl w:val="1"/>
          <w:numId w:val="4"/>
        </w:numPr>
        <w:rPr>
          <w:del w:id="1770" w:author="Caitlin Page Casar" w:date="2019-06-04T22:05:00Z"/>
          <w:b/>
          <w:sz w:val="20"/>
          <w:szCs w:val="20"/>
        </w:rPr>
      </w:pPr>
      <w:del w:id="1771" w:author="Caitlin Page Casar" w:date="2019-06-04T21:55:00Z">
        <w:r w:rsidDel="009323C2">
          <w:rPr>
            <w:sz w:val="20"/>
            <w:szCs w:val="20"/>
          </w:rPr>
          <w:delText xml:space="preserve">Biogenic structures observed in SEM images may play a role in EET </w:delText>
        </w:r>
      </w:del>
    </w:p>
    <w:p w14:paraId="433D1689" w14:textId="77777777" w:rsidR="00E23E77" w:rsidDel="00EF7120" w:rsidRDefault="00E23E77" w:rsidP="00A775D0">
      <w:pPr>
        <w:spacing w:before="120" w:line="276" w:lineRule="auto"/>
        <w:jc w:val="both"/>
        <w:rPr>
          <w:del w:id="1772" w:author="Caitlin Page Casar" w:date="2019-06-04T22:01:00Z"/>
          <w:rFonts w:ascii="TimesNewRomanPSMT" w:hAnsi="TimesNewRomanPSMT"/>
          <w:sz w:val="22"/>
          <w:szCs w:val="22"/>
        </w:rPr>
      </w:pPr>
    </w:p>
    <w:p w14:paraId="1CC60B60" w14:textId="14404D0B" w:rsidR="00A775D0" w:rsidDel="00EF7120" w:rsidRDefault="00A775D0" w:rsidP="00A775D0">
      <w:pPr>
        <w:spacing w:before="120" w:line="276" w:lineRule="auto"/>
        <w:jc w:val="both"/>
        <w:rPr>
          <w:del w:id="1773" w:author="Caitlin Page Casar" w:date="2019-06-04T22:01:00Z"/>
          <w:rFonts w:ascii="TimesNewRomanPSMT" w:hAnsi="TimesNewRomanPSMT"/>
          <w:sz w:val="22"/>
          <w:szCs w:val="22"/>
        </w:rPr>
      </w:pPr>
      <w:del w:id="1774" w:author="Caitlin Page Casar" w:date="2019-06-04T22:01:00Z">
        <w:r w:rsidRPr="00FF273C" w:rsidDel="00EF7120">
          <w:rPr>
            <w:rFonts w:ascii="TimesNewRomanPSMT" w:hAnsi="TimesNewRomanPSMT"/>
            <w:sz w:val="22"/>
            <w:szCs w:val="22"/>
          </w:rPr>
          <w:delText xml:space="preserve">Cell density estimates from SEM images indicate that pyrolusite was most well colonized out of all mineral types, whereas calcite, a mineral with no iron or manganese, was least colonized. </w:delText>
        </w:r>
      </w:del>
      <w:moveFromRangeStart w:id="1775" w:author="Caitlin Page Casar" w:date="2019-06-04T22:00:00Z" w:name="move10578023"/>
      <w:moveFrom w:id="1776" w:author="Caitlin Page Casar" w:date="2019-06-04T22:00:00Z">
        <w:del w:id="1777" w:author="Caitlin Page Casar" w:date="2019-06-04T22:01:00Z">
          <w:r w:rsidRPr="00FF273C" w:rsidDel="00EF7120">
            <w:rPr>
              <w:rFonts w:ascii="TimesNewRomanPSMT" w:hAnsi="TimesNewRomanPSMT"/>
              <w:sz w:val="22"/>
              <w:szCs w:val="22"/>
            </w:rPr>
            <w:delText xml:space="preserve">Cell densities estimated from internal and parallel control glass slides were highest in DeMMO1 experiments, and these biofilms shared the same cell morphologies, suggesting that glass promoted the colonization of a common taxa across these experiments. </w:delText>
          </w:r>
        </w:del>
      </w:moveFrom>
      <w:moveFromRangeStart w:id="1778" w:author="Caitlin Page Casar" w:date="2019-06-04T21:59:00Z" w:name="move10577961"/>
      <w:moveFromRangeEnd w:id="1775"/>
      <w:moveFrom w:id="1779" w:author="Caitlin Page Casar" w:date="2019-06-04T21:59:00Z">
        <w:del w:id="1780" w:author="Caitlin Page Casar" w:date="2019-06-04T22:01:00Z">
          <w:r w:rsidRPr="00FF273C" w:rsidDel="00EF7120">
            <w:rPr>
              <w:rFonts w:ascii="TimesNewRomanPSMT" w:hAnsi="TimesNewRomanPSMT"/>
              <w:sz w:val="22"/>
              <w:szCs w:val="22"/>
            </w:rPr>
            <w:delText xml:space="preserve">However, cell morphologies were distinct between most controls and minerals (i.e. in all pyrolusite experiments at all sites), suggesting taxonomic selection for mineral surface colonization (Figure x). </w:delText>
          </w:r>
        </w:del>
      </w:moveFrom>
      <w:moveFromRangeEnd w:id="1778"/>
    </w:p>
    <w:p w14:paraId="5FC3CEBC" w14:textId="1D6CC77B" w:rsidR="009F4BA0" w:rsidDel="006B5131" w:rsidRDefault="009F4BA0" w:rsidP="009F4BA0">
      <w:pPr>
        <w:pStyle w:val="NormalWeb"/>
        <w:spacing w:before="120" w:beforeAutospacing="0" w:after="0" w:afterAutospacing="0"/>
        <w:jc w:val="both"/>
        <w:rPr>
          <w:moveFrom w:id="1781" w:author="Caitlin Page Casar" w:date="2019-06-03T15:31:00Z"/>
          <w:rFonts w:ascii="TimesNewRomanPSMT" w:hAnsi="TimesNewRomanPSMT"/>
          <w:color w:val="7F7F7F" w:themeColor="text1" w:themeTint="80"/>
          <w:sz w:val="18"/>
          <w:szCs w:val="18"/>
        </w:rPr>
      </w:pPr>
      <w:moveFromRangeStart w:id="1782" w:author="Caitlin Page Casar" w:date="2019-06-03T15:31:00Z" w:name="move9435466"/>
      <w:moveFrom w:id="1783" w:author="Caitlin Page Casar" w:date="2019-06-03T15:31:00Z">
        <w:r w:rsidDel="006B5131">
          <w:rPr>
            <w:rFonts w:ascii="TimesNewRomanPSMT" w:hAnsi="TimesNewRomanPSMT"/>
            <w:noProof/>
            <w:color w:val="7F7F7F" w:themeColor="text1" w:themeTint="80"/>
            <w:sz w:val="18"/>
            <w:szCs w:val="18"/>
          </w:rPr>
          <w:drawing>
            <wp:inline distT="0" distB="0" distL="0" distR="0" wp14:anchorId="04E057A9" wp14:editId="2D8FB474">
              <wp:extent cx="3123903" cy="24140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s.vs.date.boxplot.pdf"/>
                      <pic:cNvPicPr/>
                    </pic:nvPicPr>
                    <pic:blipFill>
                      <a:blip r:embed="rId25">
                        <a:extLst>
                          <a:ext uri="{28A0092B-C50C-407E-A947-70E740481C1C}">
                            <a14:useLocalDpi xmlns:a14="http://schemas.microsoft.com/office/drawing/2010/main" val="0"/>
                          </a:ext>
                        </a:extLst>
                      </a:blip>
                      <a:stretch>
                        <a:fillRect/>
                      </a:stretch>
                    </pic:blipFill>
                    <pic:spPr>
                      <a:xfrm>
                        <a:off x="0" y="0"/>
                        <a:ext cx="3139872" cy="2426356"/>
                      </a:xfrm>
                      <a:prstGeom prst="rect">
                        <a:avLst/>
                      </a:prstGeom>
                    </pic:spPr>
                  </pic:pic>
                </a:graphicData>
              </a:graphic>
            </wp:inline>
          </w:drawing>
        </w:r>
        <w:r w:rsidDel="006B5131">
          <w:rPr>
            <w:rFonts w:ascii="TimesNewRomanPSMT" w:hAnsi="TimesNewRomanPSMT"/>
            <w:noProof/>
            <w:color w:val="7F7F7F" w:themeColor="text1" w:themeTint="80"/>
            <w:sz w:val="18"/>
            <w:szCs w:val="18"/>
          </w:rPr>
          <w:drawing>
            <wp:inline distT="0" distB="0" distL="0" distR="0" wp14:anchorId="7D0A999B" wp14:editId="1AB3DCDA">
              <wp:extent cx="2509838" cy="23424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s.vs.site.boxplot.pdf"/>
                      <pic:cNvPicPr/>
                    </pic:nvPicPr>
                    <pic:blipFill rotWithShape="1">
                      <a:blip r:embed="rId26">
                        <a:extLst>
                          <a:ext uri="{28A0092B-C50C-407E-A947-70E740481C1C}">
                            <a14:useLocalDpi xmlns:a14="http://schemas.microsoft.com/office/drawing/2010/main" val="0"/>
                          </a:ext>
                        </a:extLst>
                      </a:blip>
                      <a:srcRect r="17202"/>
                      <a:stretch/>
                    </pic:blipFill>
                    <pic:spPr bwMode="auto">
                      <a:xfrm>
                        <a:off x="0" y="0"/>
                        <a:ext cx="2547575" cy="2377678"/>
                      </a:xfrm>
                      <a:prstGeom prst="rect">
                        <a:avLst/>
                      </a:prstGeom>
                      <a:ln>
                        <a:noFill/>
                      </a:ln>
                      <a:extLst>
                        <a:ext uri="{53640926-AAD7-44D8-BBD7-CCE9431645EC}">
                          <a14:shadowObscured xmlns:a14="http://schemas.microsoft.com/office/drawing/2010/main"/>
                        </a:ext>
                      </a:extLst>
                    </pic:spPr>
                  </pic:pic>
                </a:graphicData>
              </a:graphic>
            </wp:inline>
          </w:drawing>
        </w:r>
      </w:moveFrom>
    </w:p>
    <w:p w14:paraId="2C29EF08" w14:textId="38087242" w:rsidR="009F4BA0" w:rsidRPr="009F4BA0" w:rsidDel="006B5131" w:rsidRDefault="009F4BA0" w:rsidP="009F4BA0">
      <w:pPr>
        <w:pStyle w:val="NormalWeb"/>
        <w:spacing w:before="120" w:beforeAutospacing="0" w:after="0" w:afterAutospacing="0"/>
        <w:jc w:val="both"/>
        <w:rPr>
          <w:moveFrom w:id="1784" w:author="Caitlin Page Casar" w:date="2019-06-03T15:31:00Z"/>
          <w:rFonts w:ascii="TimesNewRomanPSMT" w:hAnsi="TimesNewRomanPSMT"/>
          <w:color w:val="7F7F7F" w:themeColor="text1" w:themeTint="80"/>
          <w:sz w:val="18"/>
          <w:szCs w:val="18"/>
        </w:rPr>
      </w:pPr>
      <w:moveFrom w:id="1785" w:author="Caitlin Page Casar" w:date="2019-06-03T15:31:00Z">
        <w:r w:rsidRPr="008B298C" w:rsidDel="006B5131">
          <w:rPr>
            <w:rFonts w:ascii="TimesNewRomanPSMT" w:hAnsi="TimesNewRomanPSMT"/>
            <w:b/>
            <w:color w:val="7F7F7F" w:themeColor="text1" w:themeTint="80"/>
            <w:sz w:val="18"/>
            <w:szCs w:val="18"/>
          </w:rPr>
          <w:t xml:space="preserve">Figure </w:t>
        </w:r>
        <w:r w:rsidDel="006B5131">
          <w:rPr>
            <w:rFonts w:ascii="TimesNewRomanPSMT" w:hAnsi="TimesNewRomanPSMT"/>
            <w:b/>
            <w:color w:val="7F7F7F" w:themeColor="text1" w:themeTint="80"/>
            <w:sz w:val="18"/>
            <w:szCs w:val="18"/>
          </w:rPr>
          <w:t>x</w:t>
        </w:r>
        <w:r w:rsidRPr="008B298C" w:rsidDel="006B5131">
          <w:rPr>
            <w:rFonts w:ascii="TimesNewRomanPSMT" w:hAnsi="TimesNewRomanPSMT"/>
            <w:b/>
            <w:color w:val="7F7F7F" w:themeColor="text1" w:themeTint="80"/>
            <w:sz w:val="18"/>
            <w:szCs w:val="18"/>
          </w:rPr>
          <w:t>.</w:t>
        </w:r>
        <w:r w:rsidRPr="008B298C" w:rsidDel="006B5131">
          <w:rPr>
            <w:rFonts w:ascii="TimesNewRomanPSMT" w:hAnsi="TimesNewRomanPSMT"/>
            <w:color w:val="7F7F7F" w:themeColor="text1" w:themeTint="80"/>
            <w:sz w:val="18"/>
            <w:szCs w:val="18"/>
          </w:rPr>
          <w:t xml:space="preserve"> </w:t>
        </w:r>
        <w:r w:rsidDel="006B5131">
          <w:rPr>
            <w:rFonts w:ascii="TimesNewRomanPSMT" w:hAnsi="TimesNewRomanPSMT"/>
            <w:color w:val="7F7F7F" w:themeColor="text1" w:themeTint="80"/>
            <w:sz w:val="18"/>
            <w:szCs w:val="18"/>
          </w:rPr>
          <w:t xml:space="preserve">Left: </w:t>
        </w:r>
        <w:r w:rsidRPr="008B298C" w:rsidDel="006B5131">
          <w:rPr>
            <w:rFonts w:ascii="TimesNewRomanPSMT" w:hAnsi="TimesNewRomanPSMT"/>
            <w:color w:val="7F7F7F" w:themeColor="text1" w:themeTint="80"/>
            <w:sz w:val="18"/>
            <w:szCs w:val="18"/>
          </w:rPr>
          <w:t xml:space="preserve">Cell densities </w:t>
        </w:r>
        <w:r w:rsidDel="006B5131">
          <w:rPr>
            <w:rFonts w:ascii="TimesNewRomanPSMT" w:hAnsi="TimesNewRomanPSMT"/>
            <w:color w:val="7F7F7F" w:themeColor="text1" w:themeTint="80"/>
            <w:sz w:val="18"/>
            <w:szCs w:val="18"/>
          </w:rPr>
          <w:t>vs. sampling date for each site. Right: Cell densities vs. site over all sampling dates.</w:t>
        </w:r>
      </w:moveFrom>
    </w:p>
    <w:moveFromRangeEnd w:id="1782"/>
    <w:p w14:paraId="5833D79B" w14:textId="77777777" w:rsidR="00D20053" w:rsidRDefault="00D20053" w:rsidP="00067A57">
      <w:pPr>
        <w:rPr>
          <w:rFonts w:ascii="Calibri" w:hAnsi="Calibri" w:cs="Calibri"/>
          <w:b/>
        </w:rPr>
      </w:pPr>
    </w:p>
    <w:p w14:paraId="4A5937D8" w14:textId="519D7497" w:rsidR="00067A57" w:rsidDel="005B1577" w:rsidRDefault="00773B25" w:rsidP="00067A57">
      <w:pPr>
        <w:rPr>
          <w:del w:id="1786" w:author="Caitlin Page Casar" w:date="2019-06-04T22:01:00Z"/>
          <w:rFonts w:ascii="Calibri" w:hAnsi="Calibri" w:cs="Calibri"/>
          <w:b/>
        </w:rPr>
      </w:pPr>
      <w:r w:rsidRPr="006B4718">
        <w:rPr>
          <w:rFonts w:ascii="Calibri" w:hAnsi="Calibri" w:cs="Calibri"/>
          <w:b/>
        </w:rPr>
        <w:t>4 | CONCLUSIONS</w:t>
      </w:r>
      <w:ins w:id="1787" w:author="Caitlin Page Casar" w:date="2019-08-02T13:56:00Z">
        <w:r w:rsidR="0052456E">
          <w:rPr>
            <w:rFonts w:ascii="Calibri" w:hAnsi="Calibri" w:cs="Calibri"/>
            <w:b/>
          </w:rPr>
          <w:t xml:space="preserve"> - </w:t>
        </w:r>
        <w:r w:rsidR="0052456E">
          <w:rPr>
            <w:rFonts w:ascii="Calibri" w:hAnsi="Calibri" w:cs="Calibri"/>
            <w:b/>
          </w:rPr>
          <w:t xml:space="preserve">Potential for a massive and diverse mineral-hosted deep biosphere   </w:t>
        </w:r>
      </w:ins>
    </w:p>
    <w:p w14:paraId="3B1C1FB5" w14:textId="6CA7E526" w:rsidR="00E23E77" w:rsidRPr="00F025D6" w:rsidDel="005B1577" w:rsidRDefault="00E23E77" w:rsidP="00E23E77">
      <w:pPr>
        <w:pStyle w:val="ListParagraph"/>
        <w:numPr>
          <w:ilvl w:val="0"/>
          <w:numId w:val="4"/>
        </w:numPr>
        <w:rPr>
          <w:del w:id="1788" w:author="Caitlin Page Casar" w:date="2019-06-04T22:01:00Z"/>
          <w:b/>
          <w:sz w:val="20"/>
          <w:szCs w:val="20"/>
        </w:rPr>
      </w:pPr>
      <w:del w:id="1789" w:author="Caitlin Page Casar" w:date="2019-06-04T22:01:00Z">
        <w:r w:rsidDel="005B1577">
          <w:rPr>
            <w:sz w:val="20"/>
            <w:szCs w:val="20"/>
          </w:rPr>
          <w:delText xml:space="preserve">All data taken together suggest pyrolusite is very favorable electron acceptor at DeMMO, especially when coupled to organic carbon, elemental sulfur, or methane, which promotes the growth of Thermodesulfovibrionia and Desulfobulbaceae in dense biofilm communities. </w:delText>
        </w:r>
      </w:del>
    </w:p>
    <w:p w14:paraId="360363E5" w14:textId="77777777" w:rsidR="00E23E77" w:rsidRDefault="00E23E77" w:rsidP="00067A57">
      <w:pPr>
        <w:rPr>
          <w:rFonts w:ascii="Calibri" w:hAnsi="Calibri" w:cs="Calibri"/>
          <w:b/>
        </w:rPr>
      </w:pPr>
    </w:p>
    <w:p w14:paraId="2868B69F" w14:textId="2C7952E9" w:rsidR="001904D5" w:rsidRPr="0052456E" w:rsidDel="005B1577" w:rsidRDefault="00147DB2" w:rsidP="00F770A6">
      <w:pPr>
        <w:spacing w:before="120" w:line="276" w:lineRule="auto"/>
        <w:jc w:val="both"/>
        <w:rPr>
          <w:del w:id="1790" w:author="Caitlin Page Casar" w:date="2019-06-04T22:01:00Z"/>
          <w:sz w:val="22"/>
          <w:szCs w:val="22"/>
          <w:rPrChange w:id="1791" w:author="Caitlin Page Casar" w:date="2019-08-02T13:58:00Z">
            <w:rPr>
              <w:del w:id="1792" w:author="Caitlin Page Casar" w:date="2019-06-04T22:01:00Z"/>
              <w:rFonts w:ascii="TimesNewRomanPSMT" w:hAnsi="TimesNewRomanPSMT"/>
              <w:sz w:val="22"/>
              <w:szCs w:val="22"/>
            </w:rPr>
          </w:rPrChange>
        </w:rPr>
      </w:pPr>
      <w:ins w:id="1793" w:author="Caitlin Page Casar" w:date="2019-06-05T10:44:00Z">
        <w:r>
          <w:rPr>
            <w:rFonts w:ascii="TimesNewRomanPSMT" w:hAnsi="TimesNewRomanPSMT"/>
            <w:sz w:val="22"/>
            <w:szCs w:val="22"/>
          </w:rPr>
          <w:t xml:space="preserve">We successfully utilized </w:t>
        </w:r>
        <w:r w:rsidRPr="00147DB2">
          <w:rPr>
            <w:rFonts w:ascii="TimesNewRomanPSMT" w:hAnsi="TimesNewRomanPSMT"/>
            <w:i/>
            <w:sz w:val="22"/>
            <w:szCs w:val="22"/>
            <w:rPrChange w:id="1794" w:author="Caitlin Page Casar" w:date="2019-06-05T10:46:00Z">
              <w:rPr>
                <w:rFonts w:ascii="TimesNewRomanPSMT" w:hAnsi="TimesNewRomanPSMT"/>
                <w:sz w:val="22"/>
                <w:szCs w:val="22"/>
              </w:rPr>
            </w:rPrChange>
          </w:rPr>
          <w:t>in situ</w:t>
        </w:r>
        <w:r>
          <w:rPr>
            <w:rFonts w:ascii="TimesNewRomanPSMT" w:hAnsi="TimesNewRomanPSMT"/>
            <w:sz w:val="22"/>
            <w:szCs w:val="22"/>
          </w:rPr>
          <w:t xml:space="preserve"> cultivation experiments to explore the role of minerals in driving di</w:t>
        </w:r>
      </w:ins>
      <w:ins w:id="1795" w:author="Caitlin Page Casar" w:date="2019-06-05T10:45:00Z">
        <w:r>
          <w:rPr>
            <w:rFonts w:ascii="TimesNewRomanPSMT" w:hAnsi="TimesNewRomanPSMT"/>
            <w:sz w:val="22"/>
            <w:szCs w:val="22"/>
          </w:rPr>
          <w:t xml:space="preserve">fferences in diversity and biomass between fluid and mineral-hosted microbial communities in a continental deep subsurface system. </w:t>
        </w:r>
      </w:ins>
      <w:ins w:id="1796" w:author="Caitlin Page Casar" w:date="2019-06-05T10:46:00Z">
        <w:r>
          <w:rPr>
            <w:rFonts w:ascii="TimesNewRomanPSMT" w:hAnsi="TimesNewRomanPSMT"/>
            <w:sz w:val="22"/>
            <w:szCs w:val="22"/>
          </w:rPr>
          <w:t>Here,</w:t>
        </w:r>
      </w:ins>
      <w:ins w:id="1797" w:author="Caitlin Page Casar" w:date="2019-06-05T10:42:00Z">
        <w:r>
          <w:rPr>
            <w:rFonts w:ascii="TimesNewRomanPSMT" w:hAnsi="TimesNewRomanPSMT"/>
            <w:sz w:val="22"/>
            <w:szCs w:val="22"/>
          </w:rPr>
          <w:t xml:space="preserve"> variety of minerals are available as energy sources </w:t>
        </w:r>
      </w:ins>
      <w:ins w:id="1798" w:author="Caitlin Page Casar" w:date="2019-06-05T10:43:00Z">
        <w:r>
          <w:rPr>
            <w:rFonts w:ascii="TimesNewRomanPSMT" w:hAnsi="TimesNewRomanPSMT"/>
            <w:sz w:val="22"/>
            <w:szCs w:val="22"/>
          </w:rPr>
          <w:t>for microbial metabolisms</w:t>
        </w:r>
      </w:ins>
      <w:ins w:id="1799" w:author="Caitlin Page Casar" w:date="2019-06-05T10:47:00Z">
        <w:r>
          <w:rPr>
            <w:rFonts w:ascii="TimesNewRomanPSMT" w:hAnsi="TimesNewRomanPSMT"/>
            <w:sz w:val="22"/>
            <w:szCs w:val="22"/>
          </w:rPr>
          <w:t>; however, minerals may only be accessible to specialist taxa</w:t>
        </w:r>
      </w:ins>
      <w:ins w:id="1800" w:author="Caitlin Page Casar" w:date="2019-06-05T10:42:00Z">
        <w:r>
          <w:rPr>
            <w:rFonts w:ascii="TimesNewRomanPSMT" w:hAnsi="TimesNewRomanPSMT"/>
            <w:sz w:val="22"/>
            <w:szCs w:val="22"/>
          </w:rPr>
          <w:t xml:space="preserve">. </w:t>
        </w:r>
      </w:ins>
      <w:ins w:id="1801" w:author="Caitlin Page Casar" w:date="2019-08-02T13:55:00Z">
        <w:r w:rsidR="0052456E">
          <w:rPr>
            <w:sz w:val="22"/>
            <w:szCs w:val="22"/>
          </w:rPr>
          <w:t>We observed trends in community structure, cell densities, and biofilm morphologies that suggest mineral selectivity and potential for EET</w:t>
        </w:r>
      </w:ins>
      <w:ins w:id="1802" w:author="Caitlin Page Casar" w:date="2019-08-02T15:10:00Z">
        <w:r w:rsidR="00030FCA">
          <w:rPr>
            <w:sz w:val="22"/>
            <w:szCs w:val="22"/>
          </w:rPr>
          <w:t>. W</w:t>
        </w:r>
      </w:ins>
      <w:ins w:id="1803" w:author="Caitlin Page Casar" w:date="2019-08-02T13:55:00Z">
        <w:r w:rsidR="0052456E">
          <w:rPr>
            <w:sz w:val="22"/>
            <w:szCs w:val="22"/>
          </w:rPr>
          <w:t xml:space="preserve">e suggest our observations of biomass enhancement on </w:t>
        </w:r>
      </w:ins>
      <w:ins w:id="1804" w:author="Caitlin Page Casar" w:date="2019-08-02T15:11:00Z">
        <w:r w:rsidR="00030FCA">
          <w:rPr>
            <w:sz w:val="22"/>
            <w:szCs w:val="22"/>
          </w:rPr>
          <w:t>energy-yielding minerals</w:t>
        </w:r>
      </w:ins>
      <w:ins w:id="1805" w:author="Caitlin Page Casar" w:date="2019-08-02T13:55:00Z">
        <w:r w:rsidR="0052456E">
          <w:rPr>
            <w:sz w:val="22"/>
            <w:szCs w:val="22"/>
          </w:rPr>
          <w:t xml:space="preserve"> may be a result of mineral-stimulated metabolic activity. </w:t>
        </w:r>
      </w:ins>
      <w:ins w:id="1806" w:author="Caitlin Page Casar" w:date="2019-08-02T14:03:00Z">
        <w:r w:rsidR="0052456E">
          <w:rPr>
            <w:rFonts w:ascii="TimesNewRomanPSMT" w:hAnsi="TimesNewRomanPSMT"/>
            <w:sz w:val="22"/>
            <w:szCs w:val="22"/>
          </w:rPr>
          <w:t>B</w:t>
        </w:r>
        <w:r w:rsidR="0052456E">
          <w:rPr>
            <w:rFonts w:ascii="TimesNewRomanPSMT" w:hAnsi="TimesNewRomanPSMT"/>
            <w:sz w:val="22"/>
            <w:szCs w:val="22"/>
          </w:rPr>
          <w:t xml:space="preserve">iofilm formation on mineral surfaces may </w:t>
        </w:r>
      </w:ins>
      <w:ins w:id="1807" w:author="Caitlin Page Casar" w:date="2019-08-02T14:04:00Z">
        <w:r w:rsidR="0052456E">
          <w:rPr>
            <w:rFonts w:ascii="TimesNewRomanPSMT" w:hAnsi="TimesNewRomanPSMT"/>
            <w:sz w:val="22"/>
            <w:szCs w:val="22"/>
          </w:rPr>
          <w:t xml:space="preserve">therefore </w:t>
        </w:r>
      </w:ins>
      <w:ins w:id="1808" w:author="Caitlin Page Casar" w:date="2019-08-02T14:03:00Z">
        <w:r w:rsidR="0052456E">
          <w:rPr>
            <w:rFonts w:ascii="TimesNewRomanPSMT" w:hAnsi="TimesNewRomanPSMT"/>
            <w:sz w:val="22"/>
            <w:szCs w:val="22"/>
          </w:rPr>
          <w:t>offer</w:t>
        </w:r>
        <w:r w:rsidR="0052456E">
          <w:rPr>
            <w:rFonts w:ascii="TimesNewRomanPSMT" w:hAnsi="TimesNewRomanPSMT"/>
            <w:sz w:val="22"/>
            <w:szCs w:val="22"/>
          </w:rPr>
          <w:t xml:space="preserve"> a competitive advantage in this syste</w:t>
        </w:r>
        <w:r w:rsidR="0052456E">
          <w:rPr>
            <w:rFonts w:ascii="TimesNewRomanPSMT" w:hAnsi="TimesNewRomanPSMT"/>
            <w:sz w:val="22"/>
            <w:szCs w:val="22"/>
          </w:rPr>
          <w:t>m</w:t>
        </w:r>
      </w:ins>
      <w:ins w:id="1809" w:author="Caitlin Page Casar" w:date="2019-08-02T14:04:00Z">
        <w:r w:rsidR="0052456E">
          <w:rPr>
            <w:rFonts w:ascii="TimesNewRomanPSMT" w:hAnsi="TimesNewRomanPSMT"/>
            <w:sz w:val="22"/>
            <w:szCs w:val="22"/>
          </w:rPr>
          <w:t>, where</w:t>
        </w:r>
      </w:ins>
      <w:ins w:id="1810" w:author="Caitlin Page Casar" w:date="2019-08-02T13:55:00Z">
        <w:r w:rsidR="0052456E">
          <w:rPr>
            <w:sz w:val="22"/>
            <w:szCs w:val="22"/>
          </w:rPr>
          <w:t xml:space="preserve"> continental rock rich in metal oxides under thermodynamically favorable conditions </w:t>
        </w:r>
      </w:ins>
      <w:ins w:id="1811" w:author="Caitlin Page Casar" w:date="2019-08-02T14:05:00Z">
        <w:r w:rsidR="0052456E">
          <w:rPr>
            <w:sz w:val="22"/>
            <w:szCs w:val="22"/>
          </w:rPr>
          <w:t>provide</w:t>
        </w:r>
      </w:ins>
      <w:ins w:id="1812" w:author="Caitlin Page Casar" w:date="2019-08-02T14:09:00Z">
        <w:r w:rsidR="0052456E">
          <w:rPr>
            <w:sz w:val="22"/>
            <w:szCs w:val="22"/>
          </w:rPr>
          <w:t xml:space="preserve">s </w:t>
        </w:r>
      </w:ins>
      <w:ins w:id="1813" w:author="Caitlin Page Casar" w:date="2019-08-02T14:05:00Z">
        <w:r w:rsidR="0052456E">
          <w:rPr>
            <w:sz w:val="22"/>
            <w:szCs w:val="22"/>
          </w:rPr>
          <w:t>energy</w:t>
        </w:r>
      </w:ins>
      <w:ins w:id="1814" w:author="Caitlin Page Casar" w:date="2019-08-02T14:06:00Z">
        <w:r w:rsidR="0052456E">
          <w:rPr>
            <w:sz w:val="22"/>
            <w:szCs w:val="22"/>
          </w:rPr>
          <w:t xml:space="preserve"> under otherwise energy-limited conditions. </w:t>
        </w:r>
      </w:ins>
      <w:ins w:id="1815" w:author="Caitlin Page Casar" w:date="2019-08-02T15:12:00Z">
        <w:r w:rsidR="00030FCA">
          <w:rPr>
            <w:sz w:val="22"/>
            <w:szCs w:val="22"/>
          </w:rPr>
          <w:t>Thus, l</w:t>
        </w:r>
      </w:ins>
      <w:ins w:id="1816" w:author="Caitlin Page Casar" w:date="2019-08-02T14:07:00Z">
        <w:r w:rsidR="0052456E">
          <w:rPr>
            <w:sz w:val="22"/>
            <w:szCs w:val="22"/>
          </w:rPr>
          <w:t>ocal h</w:t>
        </w:r>
      </w:ins>
      <w:ins w:id="1817" w:author="Caitlin Page Casar" w:date="2019-08-02T14:06:00Z">
        <w:r w:rsidR="0052456E">
          <w:rPr>
            <w:sz w:val="22"/>
            <w:szCs w:val="22"/>
          </w:rPr>
          <w:t>ost r</w:t>
        </w:r>
      </w:ins>
      <w:ins w:id="1818" w:author="Caitlin Page Casar" w:date="2019-08-02T14:07:00Z">
        <w:r w:rsidR="0052456E">
          <w:rPr>
            <w:sz w:val="22"/>
            <w:szCs w:val="22"/>
          </w:rPr>
          <w:t xml:space="preserve">ock mineralogy </w:t>
        </w:r>
      </w:ins>
      <w:ins w:id="1819" w:author="Caitlin Page Casar" w:date="2019-08-02T14:08:00Z">
        <w:r w:rsidR="0052456E">
          <w:rPr>
            <w:sz w:val="22"/>
            <w:szCs w:val="22"/>
          </w:rPr>
          <w:t>has the potential</w:t>
        </w:r>
      </w:ins>
      <w:ins w:id="1820" w:author="Caitlin Page Casar" w:date="2019-08-02T14:07:00Z">
        <w:r w:rsidR="0052456E">
          <w:rPr>
            <w:sz w:val="22"/>
            <w:szCs w:val="22"/>
          </w:rPr>
          <w:t xml:space="preserve"> </w:t>
        </w:r>
      </w:ins>
      <w:ins w:id="1821" w:author="Caitlin Page Casar" w:date="2019-08-02T13:55:00Z">
        <w:r w:rsidR="0052456E">
          <w:rPr>
            <w:sz w:val="22"/>
            <w:szCs w:val="22"/>
          </w:rPr>
          <w:t>greatly enhance biofilm biomass</w:t>
        </w:r>
      </w:ins>
      <w:ins w:id="1822" w:author="Caitlin Page Casar" w:date="2019-08-02T14:03:00Z">
        <w:r w:rsidR="0052456E">
          <w:rPr>
            <w:sz w:val="22"/>
            <w:szCs w:val="22"/>
          </w:rPr>
          <w:t xml:space="preserve"> </w:t>
        </w:r>
      </w:ins>
      <w:ins w:id="1823" w:author="Caitlin Page Casar" w:date="2019-08-02T13:55:00Z">
        <w:r w:rsidR="0052456E">
          <w:rPr>
            <w:sz w:val="22"/>
            <w:szCs w:val="22"/>
          </w:rPr>
          <w:t>and drive significant differences in diversity between fluid and biofilm communities</w:t>
        </w:r>
      </w:ins>
      <w:ins w:id="1824" w:author="Caitlin Page Casar" w:date="2019-08-02T14:07:00Z">
        <w:r w:rsidR="0052456E">
          <w:rPr>
            <w:sz w:val="22"/>
            <w:szCs w:val="22"/>
          </w:rPr>
          <w:t xml:space="preserve"> at </w:t>
        </w:r>
        <w:proofErr w:type="spellStart"/>
        <w:r w:rsidR="0052456E">
          <w:rPr>
            <w:sz w:val="22"/>
            <w:szCs w:val="22"/>
          </w:rPr>
          <w:t>DeMMO</w:t>
        </w:r>
      </w:ins>
      <w:proofErr w:type="spellEnd"/>
      <w:ins w:id="1825" w:author="Caitlin Page Casar" w:date="2019-08-02T13:55:00Z">
        <w:r w:rsidR="0052456E">
          <w:rPr>
            <w:sz w:val="22"/>
            <w:szCs w:val="22"/>
          </w:rPr>
          <w:t>.</w:t>
        </w:r>
      </w:ins>
      <w:ins w:id="1826" w:author="Caitlin Page Casar" w:date="2019-08-02T14:04:00Z">
        <w:r w:rsidR="0052456E">
          <w:rPr>
            <w:sz w:val="22"/>
            <w:szCs w:val="22"/>
          </w:rPr>
          <w:t xml:space="preserve"> </w:t>
        </w:r>
      </w:ins>
      <w:ins w:id="1827" w:author="Maggie Osburn" w:date="2019-07-17T11:02:00Z">
        <w:del w:id="1828" w:author="Caitlin Page Casar" w:date="2019-08-02T14:01:00Z">
          <w:r w:rsidR="009C7667" w:rsidDel="0052456E">
            <w:rPr>
              <w:rFonts w:ascii="TimesNewRomanPSMT" w:hAnsi="TimesNewRomanPSMT"/>
              <w:sz w:val="22"/>
              <w:szCs w:val="22"/>
            </w:rPr>
            <w:delText xml:space="preserve">and that biofilms </w:delText>
          </w:r>
        </w:del>
      </w:ins>
      <w:del w:id="1829" w:author="Caitlin Page Casar" w:date="2019-06-04T22:04:00Z">
        <w:r w:rsidR="001904D5" w:rsidRPr="00FF273C" w:rsidDel="0016674F">
          <w:rPr>
            <w:rFonts w:ascii="TimesNewRomanPSMT" w:hAnsi="TimesNewRomanPSMT"/>
            <w:sz w:val="22"/>
            <w:szCs w:val="22"/>
          </w:rPr>
          <w:delText xml:space="preserve">Together, </w:delText>
        </w:r>
      </w:del>
      <w:del w:id="1830" w:author="Caitlin Page Casar" w:date="2019-06-04T22:03:00Z">
        <w:r w:rsidR="001904D5" w:rsidRPr="00FF273C" w:rsidDel="0016674F">
          <w:rPr>
            <w:rFonts w:ascii="TimesNewRomanPSMT" w:hAnsi="TimesNewRomanPSMT"/>
            <w:sz w:val="22"/>
            <w:szCs w:val="22"/>
          </w:rPr>
          <w:delText>taxonomic and cell density/morphology data</w:delText>
        </w:r>
      </w:del>
      <w:del w:id="1831" w:author="Caitlin Page Casar" w:date="2019-06-04T22:02:00Z">
        <w:r w:rsidR="001904D5" w:rsidRPr="00FF273C" w:rsidDel="0016674F">
          <w:rPr>
            <w:rFonts w:ascii="TimesNewRomanPSMT" w:hAnsi="TimesNewRomanPSMT"/>
            <w:sz w:val="22"/>
            <w:szCs w:val="22"/>
          </w:rPr>
          <w:delText>, along with the observation of biofilms on experiments with native rock,</w:delText>
        </w:r>
      </w:del>
      <w:del w:id="1832" w:author="Caitlin Page Casar" w:date="2019-06-04T22:03:00Z">
        <w:r w:rsidR="001904D5" w:rsidRPr="00FF273C" w:rsidDel="0016674F">
          <w:rPr>
            <w:rFonts w:ascii="TimesNewRomanPSMT" w:hAnsi="TimesNewRomanPSMT"/>
            <w:sz w:val="22"/>
            <w:szCs w:val="22"/>
          </w:rPr>
          <w:delText xml:space="preserve"> </w:delText>
        </w:r>
      </w:del>
      <w:ins w:id="1833" w:author="Caitlin Page Casar" w:date="2019-06-04T22:04:00Z">
        <w:r w:rsidR="0016674F">
          <w:rPr>
            <w:rFonts w:ascii="TimesNewRomanPSMT" w:hAnsi="TimesNewRomanPSMT"/>
            <w:sz w:val="22"/>
            <w:szCs w:val="22"/>
          </w:rPr>
          <w:t xml:space="preserve">Taken together, our findings </w:t>
        </w:r>
      </w:ins>
      <w:r w:rsidR="001904D5" w:rsidRPr="00FF273C">
        <w:rPr>
          <w:rFonts w:ascii="TimesNewRomanPSMT" w:hAnsi="TimesNewRomanPSMT"/>
          <w:sz w:val="22"/>
          <w:szCs w:val="22"/>
        </w:rPr>
        <w:t xml:space="preserve">suggest the capacity for a </w:t>
      </w:r>
      <w:ins w:id="1834" w:author="Caitlin Page Casar" w:date="2019-06-04T22:02:00Z">
        <w:r w:rsidR="0016674F">
          <w:rPr>
            <w:rFonts w:ascii="TimesNewRomanPSMT" w:hAnsi="TimesNewRomanPSMT"/>
            <w:sz w:val="22"/>
            <w:szCs w:val="22"/>
          </w:rPr>
          <w:t xml:space="preserve">taxonomically distinct </w:t>
        </w:r>
      </w:ins>
      <w:r w:rsidR="001904D5" w:rsidRPr="00FF273C">
        <w:rPr>
          <w:rFonts w:ascii="TimesNewRomanPSMT" w:hAnsi="TimesNewRomanPSMT"/>
          <w:sz w:val="22"/>
          <w:szCs w:val="22"/>
        </w:rPr>
        <w:t xml:space="preserve">mineral-hosted deep subsurface biosphere of significant biomass at </w:t>
      </w:r>
      <w:commentRangeStart w:id="1835"/>
      <w:proofErr w:type="spellStart"/>
      <w:r w:rsidR="001904D5" w:rsidRPr="00FF273C">
        <w:rPr>
          <w:rFonts w:ascii="TimesNewRomanPSMT" w:hAnsi="TimesNewRomanPSMT"/>
          <w:sz w:val="22"/>
          <w:szCs w:val="22"/>
        </w:rPr>
        <w:t>DeMMO</w:t>
      </w:r>
      <w:commentRangeEnd w:id="1835"/>
      <w:proofErr w:type="spellEnd"/>
      <w:r w:rsidR="00753AFC">
        <w:rPr>
          <w:rStyle w:val="CommentReference"/>
        </w:rPr>
        <w:commentReference w:id="1835"/>
      </w:r>
      <w:ins w:id="1836" w:author="Caitlin Page Casar" w:date="2019-07-17T16:09:00Z">
        <w:r w:rsidR="00264574">
          <w:rPr>
            <w:rFonts w:ascii="TimesNewRomanPSMT" w:hAnsi="TimesNewRomanPSMT"/>
            <w:sz w:val="22"/>
            <w:szCs w:val="22"/>
          </w:rPr>
          <w:t>, and by extension,</w:t>
        </w:r>
      </w:ins>
      <w:ins w:id="1837" w:author="Caitlin Page Casar" w:date="2019-07-17T16:07:00Z">
        <w:r w:rsidR="00264574">
          <w:rPr>
            <w:rFonts w:ascii="TimesNewRomanPSMT" w:hAnsi="TimesNewRomanPSMT"/>
            <w:sz w:val="22"/>
            <w:szCs w:val="22"/>
          </w:rPr>
          <w:t xml:space="preserve"> host rock mineralogy is an important ecological driver in deep continental biospheres. </w:t>
        </w:r>
      </w:ins>
      <w:del w:id="1838" w:author="Caitlin Page Casar" w:date="2019-06-05T10:50:00Z">
        <w:r w:rsidR="001904D5" w:rsidRPr="00FF273C" w:rsidDel="00753AFC">
          <w:rPr>
            <w:rFonts w:ascii="TimesNewRomanPSMT" w:hAnsi="TimesNewRomanPSMT"/>
            <w:sz w:val="22"/>
            <w:szCs w:val="22"/>
          </w:rPr>
          <w:delText>, especially where iron and manganese-bearing minerals are present.</w:delText>
        </w:r>
      </w:del>
    </w:p>
    <w:p w14:paraId="66126784" w14:textId="77777777" w:rsidR="00E23E77" w:rsidRPr="00FF273C" w:rsidRDefault="00E23E77" w:rsidP="00F770A6">
      <w:pPr>
        <w:spacing w:before="120" w:line="276" w:lineRule="auto"/>
        <w:jc w:val="both"/>
        <w:rPr>
          <w:rFonts w:ascii="TimesNewRomanPSMT" w:hAnsi="TimesNewRomanPSMT"/>
          <w:sz w:val="22"/>
          <w:szCs w:val="22"/>
        </w:rPr>
      </w:pPr>
    </w:p>
    <w:p w14:paraId="2143624B" w14:textId="77777777" w:rsidR="00CB3AED" w:rsidRPr="006B4718" w:rsidRDefault="00CB3AED" w:rsidP="0099771D">
      <w:pPr>
        <w:jc w:val="both"/>
        <w:rPr>
          <w:rFonts w:ascii="Calibri" w:hAnsi="Calibri" w:cs="Calibri"/>
          <w:b/>
        </w:rPr>
      </w:pPr>
    </w:p>
    <w:p w14:paraId="6A9BD085" w14:textId="115EC80F" w:rsidR="00532490" w:rsidDel="00D74FA9" w:rsidRDefault="00532490" w:rsidP="00D74FA9">
      <w:pPr>
        <w:rPr>
          <w:del w:id="1839" w:author="Caitlin Page Casar" w:date="2019-08-02T16:44:00Z"/>
          <w:rFonts w:ascii="Calibri" w:hAnsi="Calibri" w:cs="Calibri"/>
          <w:b/>
        </w:rPr>
      </w:pPr>
      <w:r>
        <w:rPr>
          <w:rFonts w:ascii="Calibri" w:hAnsi="Calibri" w:cs="Calibri"/>
          <w:b/>
        </w:rPr>
        <w:t>ACKNOWLEDGEMENTS</w:t>
      </w:r>
    </w:p>
    <w:p w14:paraId="7C2DA197" w14:textId="77777777" w:rsidR="00D74FA9" w:rsidRDefault="00D74FA9" w:rsidP="00532490">
      <w:pPr>
        <w:rPr>
          <w:ins w:id="1840" w:author="Caitlin Page Casar" w:date="2019-08-02T16:44:00Z"/>
          <w:rFonts w:ascii="Calibri" w:hAnsi="Calibri" w:cs="Calibri"/>
          <w:b/>
        </w:rPr>
      </w:pPr>
    </w:p>
    <w:p w14:paraId="769B7EAA" w14:textId="18E6690A" w:rsidR="00532490" w:rsidRPr="00F03C69" w:rsidDel="00D74FA9" w:rsidRDefault="00532490" w:rsidP="00D74FA9">
      <w:pPr>
        <w:jc w:val="both"/>
        <w:rPr>
          <w:del w:id="1841" w:author="Caitlin Page Casar" w:date="2019-08-02T16:44:00Z"/>
        </w:rPr>
        <w:pPrChange w:id="1842" w:author="Caitlin Page Casar" w:date="2019-08-02T16:45:00Z">
          <w:pPr>
            <w:pStyle w:val="ListParagraph"/>
            <w:numPr>
              <w:numId w:val="4"/>
            </w:numPr>
            <w:ind w:left="360" w:hanging="360"/>
          </w:pPr>
        </w:pPrChange>
      </w:pPr>
      <w:r w:rsidRPr="00F03C69">
        <w:t xml:space="preserve">This work was supported by NASA Headquarters under the NASA Earth and Space Science Fellowship Program – </w:t>
      </w:r>
      <w:r>
        <w:t>“</w:t>
      </w:r>
      <w:r w:rsidRPr="00F03C69">
        <w:t xml:space="preserve">Grant </w:t>
      </w:r>
      <w:r w:rsidRPr="00F03C69">
        <w:rPr>
          <w:color w:val="222222"/>
          <w:shd w:val="clear" w:color="auto" w:fill="FFFFFF"/>
        </w:rPr>
        <w:t>80NSSC18K1267”</w:t>
      </w:r>
      <w:r>
        <w:rPr>
          <w:color w:val="222222"/>
          <w:shd w:val="clear" w:color="auto" w:fill="FFFFFF"/>
        </w:rPr>
        <w:t xml:space="preserve"> and </w:t>
      </w:r>
      <w:commentRangeStart w:id="1843"/>
      <w:r>
        <w:rPr>
          <w:color w:val="222222"/>
          <w:shd w:val="clear" w:color="auto" w:fill="FFFFFF"/>
        </w:rPr>
        <w:t xml:space="preserve">Exobiology Grant “…” </w:t>
      </w:r>
      <w:commentRangeEnd w:id="1843"/>
      <w:r>
        <w:rPr>
          <w:rStyle w:val="CommentReference"/>
        </w:rPr>
        <w:commentReference w:id="1843"/>
      </w:r>
      <w:r>
        <w:rPr>
          <w:color w:val="222222"/>
          <w:shd w:val="clear" w:color="auto" w:fill="FFFFFF"/>
        </w:rPr>
        <w:t xml:space="preserve">and Northwestern University. </w:t>
      </w:r>
      <w:ins w:id="1844" w:author="Caitlin Page Casar" w:date="2019-08-02T16:44:00Z">
        <w:r w:rsidR="00D74FA9">
          <w:rPr>
            <w:color w:val="222222"/>
            <w:shd w:val="clear" w:color="auto" w:fill="FFFFFF"/>
          </w:rPr>
          <w:t xml:space="preserve">We thank undergraduates </w:t>
        </w:r>
      </w:ins>
    </w:p>
    <w:p w14:paraId="465745BB" w14:textId="114AD087" w:rsidR="00532490" w:rsidRPr="00D74FA9" w:rsidDel="00D74FA9" w:rsidRDefault="00532490" w:rsidP="00D74FA9">
      <w:pPr>
        <w:jc w:val="both"/>
        <w:rPr>
          <w:del w:id="1845" w:author="Caitlin Page Casar" w:date="2019-08-02T16:45:00Z"/>
          <w:rPrChange w:id="1846" w:author="Caitlin Page Casar" w:date="2019-08-02T16:46:00Z">
            <w:rPr>
              <w:del w:id="1847" w:author="Caitlin Page Casar" w:date="2019-08-02T16:45:00Z"/>
              <w:rFonts w:ascii="Calibri" w:hAnsi="Calibri" w:cs="Calibri"/>
            </w:rPr>
          </w:rPrChange>
        </w:rPr>
        <w:pPrChange w:id="1848" w:author="Caitlin Page Casar" w:date="2019-08-02T16:45:00Z">
          <w:pPr>
            <w:pStyle w:val="ListParagraph"/>
            <w:numPr>
              <w:numId w:val="4"/>
            </w:numPr>
            <w:ind w:left="360" w:hanging="360"/>
          </w:pPr>
        </w:pPrChange>
      </w:pPr>
      <w:del w:id="1849" w:author="Caitlin Page Casar" w:date="2019-08-02T16:44:00Z">
        <w:r w:rsidRPr="00F03C69" w:rsidDel="00D74FA9">
          <w:delText xml:space="preserve">Undergrads: </w:delText>
        </w:r>
      </w:del>
      <w:r w:rsidRPr="00F03C69">
        <w:t>Bethany</w:t>
      </w:r>
      <w:r>
        <w:t xml:space="preserve"> </w:t>
      </w:r>
      <w:proofErr w:type="spellStart"/>
      <w:r>
        <w:t>Ketchem</w:t>
      </w:r>
      <w:proofErr w:type="spellEnd"/>
      <w:ins w:id="1850" w:author="Caitlin Page Casar" w:date="2019-08-02T16:44:00Z">
        <w:r w:rsidR="00D74FA9">
          <w:t xml:space="preserve"> and </w:t>
        </w:r>
      </w:ins>
      <w:del w:id="1851" w:author="Caitlin Page Casar" w:date="2019-08-02T16:44:00Z">
        <w:r w:rsidDel="00D74FA9">
          <w:delText xml:space="preserve">, </w:delText>
        </w:r>
      </w:del>
      <w:r>
        <w:t xml:space="preserve">Annamarie </w:t>
      </w:r>
      <w:proofErr w:type="spellStart"/>
      <w:r>
        <w:t>Jedziniak</w:t>
      </w:r>
      <w:proofErr w:type="spellEnd"/>
      <w:ins w:id="1852" w:author="Caitlin Page Casar" w:date="2019-08-02T16:44:00Z">
        <w:r w:rsidR="00D74FA9">
          <w:t xml:space="preserve"> at Northwestern University for providing assistance with field work preparation and cell counts. </w:t>
        </w:r>
      </w:ins>
      <w:ins w:id="1853" w:author="Caitlin Page Casar" w:date="2019-08-02T16:45:00Z">
        <w:r w:rsidR="00D74FA9" w:rsidRPr="00D74FA9">
          <w:t xml:space="preserve">We also thank </w:t>
        </w:r>
      </w:ins>
      <w:ins w:id="1854" w:author="Caitlin Page Casar" w:date="2019-08-02T16:46:00Z">
        <w:r w:rsidR="00D74FA9">
          <w:t xml:space="preserve">Dr. </w:t>
        </w:r>
        <w:r w:rsidR="00D74FA9" w:rsidRPr="00D74FA9">
          <w:rPr>
            <w:color w:val="000000"/>
            <w:shd w:val="clear" w:color="auto" w:fill="FFFFFF"/>
            <w:rPrChange w:id="1855" w:author="Caitlin Page Casar" w:date="2019-08-02T16:46:00Z">
              <w:rPr>
                <w:color w:val="000000"/>
                <w:sz w:val="20"/>
                <w:szCs w:val="20"/>
                <w:shd w:val="clear" w:color="auto" w:fill="FFFFFF"/>
              </w:rPr>
            </w:rPrChange>
          </w:rPr>
          <w:t xml:space="preserve">Annette Rowe, Karla </w:t>
        </w:r>
        <w:proofErr w:type="spellStart"/>
        <w:r w:rsidR="00D74FA9" w:rsidRPr="00D74FA9">
          <w:rPr>
            <w:color w:val="000000"/>
            <w:shd w:val="clear" w:color="auto" w:fill="FFFFFF"/>
            <w:rPrChange w:id="1856" w:author="Caitlin Page Casar" w:date="2019-08-02T16:46:00Z">
              <w:rPr>
                <w:color w:val="000000"/>
                <w:sz w:val="20"/>
                <w:szCs w:val="20"/>
                <w:shd w:val="clear" w:color="auto" w:fill="FFFFFF"/>
              </w:rPr>
            </w:rPrChange>
          </w:rPr>
          <w:t>Abuyen</w:t>
        </w:r>
        <w:proofErr w:type="spellEnd"/>
        <w:r w:rsidR="00D74FA9" w:rsidRPr="00D74FA9">
          <w:rPr>
            <w:color w:val="000000"/>
            <w:shd w:val="clear" w:color="auto" w:fill="FFFFFF"/>
            <w:rPrChange w:id="1857" w:author="Caitlin Page Casar" w:date="2019-08-02T16:46:00Z">
              <w:rPr>
                <w:color w:val="000000"/>
                <w:sz w:val="20"/>
                <w:szCs w:val="20"/>
                <w:shd w:val="clear" w:color="auto" w:fill="FFFFFF"/>
              </w:rPr>
            </w:rPrChange>
          </w:rPr>
          <w:t xml:space="preserve">, </w:t>
        </w:r>
        <w:r w:rsidR="00D74FA9">
          <w:rPr>
            <w:color w:val="000000"/>
            <w:shd w:val="clear" w:color="auto" w:fill="FFFFFF"/>
          </w:rPr>
          <w:t xml:space="preserve">Dr. </w:t>
        </w:r>
        <w:r w:rsidR="00D74FA9" w:rsidRPr="00D74FA9">
          <w:rPr>
            <w:color w:val="000000"/>
            <w:shd w:val="clear" w:color="auto" w:fill="FFFFFF"/>
            <w:rPrChange w:id="1858" w:author="Caitlin Page Casar" w:date="2019-08-02T16:46:00Z">
              <w:rPr>
                <w:color w:val="000000"/>
                <w:sz w:val="20"/>
                <w:szCs w:val="20"/>
                <w:shd w:val="clear" w:color="auto" w:fill="FFFFFF"/>
              </w:rPr>
            </w:rPrChange>
          </w:rPr>
          <w:t xml:space="preserve">Haley </w:t>
        </w:r>
        <w:proofErr w:type="spellStart"/>
        <w:r w:rsidR="00D74FA9" w:rsidRPr="00D74FA9">
          <w:rPr>
            <w:color w:val="000000"/>
            <w:shd w:val="clear" w:color="auto" w:fill="FFFFFF"/>
            <w:rPrChange w:id="1859" w:author="Caitlin Page Casar" w:date="2019-08-02T16:46:00Z">
              <w:rPr>
                <w:color w:val="000000"/>
                <w:sz w:val="20"/>
                <w:szCs w:val="20"/>
                <w:shd w:val="clear" w:color="auto" w:fill="FFFFFF"/>
              </w:rPr>
            </w:rPrChange>
          </w:rPr>
          <w:t>Sapers</w:t>
        </w:r>
        <w:commentRangeStart w:id="1860"/>
        <w:commentRangeEnd w:id="1860"/>
        <w:proofErr w:type="spellEnd"/>
        <w:r w:rsidR="00D74FA9" w:rsidRPr="00D74FA9">
          <w:rPr>
            <w:color w:val="000000"/>
            <w:shd w:val="clear" w:color="auto" w:fill="FFFFFF"/>
            <w:rPrChange w:id="1861" w:author="Caitlin Page Casar" w:date="2019-08-02T16:46:00Z">
              <w:rPr>
                <w:color w:val="000000"/>
                <w:sz w:val="20"/>
                <w:szCs w:val="20"/>
                <w:shd w:val="clear" w:color="auto" w:fill="FFFFFF"/>
              </w:rPr>
            </w:rPrChange>
          </w:rPr>
          <w:t xml:space="preserve">, </w:t>
        </w:r>
        <w:r w:rsidR="00D74FA9" w:rsidRPr="00D74FA9">
          <w:rPr>
            <w:color w:val="000000"/>
            <w:shd w:val="clear" w:color="auto" w:fill="FFFFFF"/>
            <w:rPrChange w:id="1862" w:author="Caitlin Page Casar" w:date="2019-08-02T16:46:00Z">
              <w:rPr>
                <w:color w:val="000000"/>
                <w:sz w:val="20"/>
                <w:szCs w:val="20"/>
                <w:shd w:val="clear" w:color="auto" w:fill="FFFFFF"/>
              </w:rPr>
            </w:rPrChange>
          </w:rPr>
          <w:t xml:space="preserve">and </w:t>
        </w:r>
      </w:ins>
      <w:ins w:id="1863" w:author="Caitlin Page Casar" w:date="2019-08-02T16:45:00Z">
        <w:r w:rsidR="00D74FA9" w:rsidRPr="00D74FA9">
          <w:t xml:space="preserve">the </w:t>
        </w:r>
      </w:ins>
    </w:p>
    <w:p w14:paraId="1D1AE815" w14:textId="5839F8E9" w:rsidR="00532490" w:rsidRPr="00F03C69" w:rsidDel="00D74FA9" w:rsidRDefault="00532490" w:rsidP="00D74FA9">
      <w:pPr>
        <w:jc w:val="both"/>
        <w:rPr>
          <w:del w:id="1864" w:author="Caitlin Page Casar" w:date="2019-08-02T16:45:00Z"/>
          <w:rFonts w:ascii="Calibri" w:hAnsi="Calibri" w:cs="Calibri"/>
        </w:rPr>
        <w:pPrChange w:id="1865" w:author="Caitlin Page Casar" w:date="2019-08-02T16:45:00Z">
          <w:pPr>
            <w:pStyle w:val="ListParagraph"/>
            <w:numPr>
              <w:numId w:val="4"/>
            </w:numPr>
            <w:ind w:left="360" w:hanging="360"/>
          </w:pPr>
        </w:pPrChange>
      </w:pPr>
      <w:del w:id="1866" w:author="Caitlin Page Casar" w:date="2019-08-02T16:45:00Z">
        <w:r w:rsidRPr="00D74FA9" w:rsidDel="00D74FA9">
          <w:delText>SURF sta</w:delText>
        </w:r>
      </w:del>
      <w:ins w:id="1867" w:author="Caitlin Page Casar" w:date="2019-08-02T16:45:00Z">
        <w:r w:rsidR="00D74FA9" w:rsidRPr="00D74FA9">
          <w:rPr>
            <w:rPrChange w:id="1868" w:author="Caitlin Page Casar" w:date="2019-08-02T16:46:00Z">
              <w:rPr>
                <w:rFonts w:ascii="Calibri" w:hAnsi="Calibri" w:cs="Calibri"/>
              </w:rPr>
            </w:rPrChange>
          </w:rPr>
          <w:t>Sanford Underground Research F</w:t>
        </w:r>
        <w:r w:rsidR="00D74FA9" w:rsidRPr="00D74FA9">
          <w:rPr>
            <w:rPrChange w:id="1869" w:author="Caitlin Page Casar" w:date="2019-08-02T16:45:00Z">
              <w:rPr>
                <w:rFonts w:ascii="Calibri" w:hAnsi="Calibri" w:cs="Calibri"/>
              </w:rPr>
            </w:rPrChange>
          </w:rPr>
          <w:t>acility staff</w:t>
        </w:r>
        <w:r w:rsidR="00D74FA9">
          <w:t xml:space="preserve"> for assistance in the field.</w:t>
        </w:r>
      </w:ins>
      <w:ins w:id="1870" w:author="Caitlin Page Casar" w:date="2019-08-02T16:46:00Z">
        <w:r w:rsidR="00D74FA9">
          <w:t xml:space="preserve"> </w:t>
        </w:r>
      </w:ins>
      <w:del w:id="1871" w:author="Caitlin Page Casar" w:date="2019-08-02T16:45:00Z">
        <w:r w:rsidDel="00D74FA9">
          <w:delText>ff: Tom Regan</w:delText>
        </w:r>
      </w:del>
    </w:p>
    <w:p w14:paraId="3255B062" w14:textId="18693401" w:rsidR="007020A1" w:rsidRPr="00D74FA9" w:rsidRDefault="00532490" w:rsidP="00D74FA9">
      <w:pPr>
        <w:jc w:val="both"/>
        <w:rPr>
          <w:rPrChange w:id="1872" w:author="Caitlin Page Casar" w:date="2019-08-02T16:46:00Z">
            <w:rPr>
              <w:sz w:val="20"/>
              <w:szCs w:val="20"/>
            </w:rPr>
          </w:rPrChange>
        </w:rPr>
        <w:pPrChange w:id="1873" w:author="Caitlin Page Casar" w:date="2019-08-02T16:46:00Z">
          <w:pPr>
            <w:pStyle w:val="ListParagraph"/>
            <w:numPr>
              <w:numId w:val="4"/>
            </w:numPr>
            <w:ind w:left="360" w:hanging="360"/>
          </w:pPr>
        </w:pPrChange>
      </w:pPr>
      <w:r w:rsidRPr="00F03C69">
        <w:rPr>
          <w:shd w:val="clear" w:color="auto" w:fill="FFFFFF"/>
        </w:rPr>
        <w:t>This work made use of the EPIC facility of Northwestern University’s NU</w:t>
      </w:r>
      <w:r w:rsidRPr="00F03C69">
        <w:rPr>
          <w:rStyle w:val="Emphasis"/>
          <w:color w:val="000000"/>
          <w:sz w:val="20"/>
          <w:szCs w:val="20"/>
          <w:bdr w:val="none" w:sz="0" w:space="0" w:color="auto" w:frame="1"/>
          <w:shd w:val="clear" w:color="auto" w:fill="FFFFFF"/>
        </w:rPr>
        <w:t>ANCE</w:t>
      </w:r>
      <w:r w:rsidRPr="00F03C69">
        <w:rPr>
          <w:shd w:val="clear" w:color="auto" w:fill="FFFFFF"/>
        </w:rPr>
        <w:t> Center, which has received support from the Soft and Hybrid Nanotechnology Experimental (</w:t>
      </w:r>
      <w:proofErr w:type="spellStart"/>
      <w:r w:rsidRPr="00F03C69">
        <w:rPr>
          <w:shd w:val="clear" w:color="auto" w:fill="FFFFFF"/>
        </w:rPr>
        <w:t>SHyNE</w:t>
      </w:r>
      <w:proofErr w:type="spellEnd"/>
      <w:r w:rsidRPr="00F03C69">
        <w:rPr>
          <w:shd w:val="clear" w:color="auto" w:fill="FFFFFF"/>
        </w:rPr>
        <w:t>) Resource (NSF ECCS-1542205); the MRSEC program (NSF DMR-1720139) at the Materials Research Center; the International Institute for Nanotechnology (IIN); the Keck Foundation; and the State of Illinois, through the IIN.</w:t>
      </w:r>
      <w:commentRangeStart w:id="1874"/>
      <w:commentRangeEnd w:id="1874"/>
    </w:p>
    <w:p w14:paraId="5AC5A019" w14:textId="77777777" w:rsidR="00532490" w:rsidRDefault="00532490" w:rsidP="00067A57">
      <w:pPr>
        <w:rPr>
          <w:rFonts w:ascii="Calibri" w:hAnsi="Calibri" w:cs="Calibri"/>
          <w:b/>
        </w:rPr>
      </w:pPr>
    </w:p>
    <w:p w14:paraId="0D79AC94" w14:textId="6275C2F8" w:rsidR="00773B25" w:rsidRDefault="00773B25" w:rsidP="00067A57">
      <w:pPr>
        <w:rPr>
          <w:rFonts w:ascii="Calibri" w:hAnsi="Calibri" w:cs="Calibri"/>
          <w:b/>
        </w:rPr>
      </w:pPr>
      <w:commentRangeStart w:id="1875"/>
      <w:r w:rsidRPr="006B4718">
        <w:rPr>
          <w:rFonts w:ascii="Calibri" w:hAnsi="Calibri" w:cs="Calibri"/>
          <w:b/>
        </w:rPr>
        <w:t>References</w:t>
      </w:r>
      <w:commentRangeEnd w:id="1875"/>
      <w:r w:rsidR="00ED3E2D">
        <w:rPr>
          <w:rStyle w:val="CommentReference"/>
        </w:rPr>
        <w:commentReference w:id="1875"/>
      </w:r>
    </w:p>
    <w:p w14:paraId="7E910C49" w14:textId="77777777" w:rsidR="00CB3AED" w:rsidRDefault="00CB3AED" w:rsidP="00067A57">
      <w:pPr>
        <w:rPr>
          <w:rFonts w:ascii="Calibri" w:hAnsi="Calibri" w:cs="Calibri"/>
          <w:b/>
        </w:rPr>
      </w:pPr>
    </w:p>
    <w:p w14:paraId="586CF4A7" w14:textId="65343DC9" w:rsidR="0028384A" w:rsidRPr="00B50F16" w:rsidRDefault="00261B10" w:rsidP="0028384A">
      <w:pPr>
        <w:rPr>
          <w:sz w:val="20"/>
          <w:szCs w:val="20"/>
        </w:rPr>
      </w:pPr>
      <w:proofErr w:type="spellStart"/>
      <w:r w:rsidRPr="00261B10">
        <w:rPr>
          <w:color w:val="222222"/>
          <w:sz w:val="20"/>
          <w:szCs w:val="20"/>
          <w:shd w:val="clear" w:color="auto" w:fill="FFFFFF"/>
        </w:rPr>
        <w:t>Bethke</w:t>
      </w:r>
      <w:proofErr w:type="spellEnd"/>
      <w:r w:rsidRPr="00261B10">
        <w:rPr>
          <w:color w:val="222222"/>
          <w:sz w:val="20"/>
          <w:szCs w:val="20"/>
          <w:shd w:val="clear" w:color="auto" w:fill="FFFFFF"/>
        </w:rPr>
        <w:t>, C., &amp; Yeakel, S. (2009). </w:t>
      </w:r>
      <w:r w:rsidRPr="00261B10">
        <w:rPr>
          <w:i/>
          <w:iCs/>
          <w:color w:val="222222"/>
          <w:sz w:val="20"/>
          <w:szCs w:val="20"/>
          <w:shd w:val="clear" w:color="auto" w:fill="FFFFFF"/>
        </w:rPr>
        <w:t>Geochemist's Workbench: Release 8.0 Reaction Modeling Guide</w:t>
      </w:r>
      <w:r w:rsidRPr="00261B10">
        <w:rPr>
          <w:color w:val="222222"/>
          <w:sz w:val="20"/>
          <w:szCs w:val="20"/>
          <w:shd w:val="clear" w:color="auto" w:fill="FFFFFF"/>
        </w:rPr>
        <w:t xml:space="preserve">. </w:t>
      </w:r>
      <w:proofErr w:type="spellStart"/>
      <w:r w:rsidRPr="00261B10">
        <w:rPr>
          <w:color w:val="222222"/>
          <w:sz w:val="20"/>
          <w:szCs w:val="20"/>
          <w:shd w:val="clear" w:color="auto" w:fill="FFFFFF"/>
        </w:rPr>
        <w:t>RockWare</w:t>
      </w:r>
      <w:proofErr w:type="spellEnd"/>
      <w:r w:rsidRPr="00261B10">
        <w:rPr>
          <w:color w:val="222222"/>
          <w:sz w:val="20"/>
          <w:szCs w:val="20"/>
          <w:shd w:val="clear" w:color="auto" w:fill="FFFFFF"/>
        </w:rPr>
        <w:t xml:space="preserve"> Incorporated.</w:t>
      </w:r>
    </w:p>
    <w:p w14:paraId="48FA3D62" w14:textId="2C63B3DC" w:rsidR="004E2355" w:rsidRPr="007F0B55" w:rsidDel="00081EE2" w:rsidRDefault="004E2355" w:rsidP="00B52196">
      <w:pPr>
        <w:rPr>
          <w:del w:id="1876" w:author="Caitlin Page Casar" w:date="2019-07-31T12:52:00Z"/>
          <w:sz w:val="20"/>
          <w:szCs w:val="20"/>
        </w:rPr>
      </w:pPr>
      <w:del w:id="1877" w:author="Caitlin Page Casar" w:date="2019-07-31T12:52:00Z">
        <w:r w:rsidRPr="007F0B55" w:rsidDel="00081EE2">
          <w:rPr>
            <w:bCs/>
            <w:sz w:val="20"/>
            <w:szCs w:val="20"/>
          </w:rPr>
          <w:delText xml:space="preserve">Flemming, H. C. and Wuertz, S. (2019) </w:delText>
        </w:r>
        <w:r w:rsidRPr="007F0B55" w:rsidDel="00081EE2">
          <w:rPr>
            <w:bCs/>
            <w:i/>
            <w:sz w:val="20"/>
            <w:szCs w:val="20"/>
          </w:rPr>
          <w:delText>Nat. Rev. Microbio.</w:delText>
        </w:r>
        <w:r w:rsidRPr="007F0B55" w:rsidDel="00081EE2">
          <w:rPr>
            <w:bCs/>
            <w:sz w:val="20"/>
            <w:szCs w:val="20"/>
          </w:rPr>
          <w:delText>, 1.</w:delText>
        </w:r>
      </w:del>
    </w:p>
    <w:p w14:paraId="402A3974" w14:textId="77777777" w:rsidR="00AE5B90" w:rsidRDefault="00C46231" w:rsidP="00AE5B90">
      <w:pPr>
        <w:jc w:val="both"/>
        <w:rPr>
          <w:ins w:id="1878" w:author="Caitlin Page Casar" w:date="2019-07-31T15:51:00Z"/>
          <w:rStyle w:val="Hyperlink"/>
          <w:sz w:val="20"/>
          <w:szCs w:val="20"/>
        </w:rPr>
      </w:pPr>
      <w:proofErr w:type="spellStart"/>
      <w:r w:rsidRPr="00C46231">
        <w:rPr>
          <w:sz w:val="20"/>
          <w:szCs w:val="20"/>
        </w:rPr>
        <w:t>Jari</w:t>
      </w:r>
      <w:proofErr w:type="spellEnd"/>
      <w:r w:rsidRPr="00C46231">
        <w:rPr>
          <w:sz w:val="20"/>
          <w:szCs w:val="20"/>
        </w:rPr>
        <w:t xml:space="preserve"> </w:t>
      </w:r>
      <w:proofErr w:type="spellStart"/>
      <w:r w:rsidRPr="00C46231">
        <w:rPr>
          <w:sz w:val="20"/>
          <w:szCs w:val="20"/>
        </w:rPr>
        <w:t>Oksanen</w:t>
      </w:r>
      <w:proofErr w:type="spellEnd"/>
      <w:r w:rsidRPr="00C46231">
        <w:rPr>
          <w:sz w:val="20"/>
          <w:szCs w:val="20"/>
        </w:rPr>
        <w:t xml:space="preserve">, F. Guillaume Blanchet, Michael Friendly, Roeland </w:t>
      </w:r>
      <w:proofErr w:type="spellStart"/>
      <w:r w:rsidRPr="00C46231">
        <w:rPr>
          <w:sz w:val="20"/>
          <w:szCs w:val="20"/>
        </w:rPr>
        <w:t>Kindt</w:t>
      </w:r>
      <w:proofErr w:type="spellEnd"/>
      <w:r w:rsidRPr="00C46231">
        <w:rPr>
          <w:sz w:val="20"/>
          <w:szCs w:val="20"/>
        </w:rPr>
        <w:t>, Pierre</w:t>
      </w:r>
      <w:r>
        <w:rPr>
          <w:sz w:val="20"/>
          <w:szCs w:val="20"/>
        </w:rPr>
        <w:t xml:space="preserve"> </w:t>
      </w:r>
      <w:r w:rsidRPr="00C46231">
        <w:rPr>
          <w:sz w:val="20"/>
          <w:szCs w:val="20"/>
        </w:rPr>
        <w:t>Legendre, Dan McGlinn, Peter R. Minchin, R. B. O'Hara, Gavin L. Simpson, Peter</w:t>
      </w:r>
      <w:r>
        <w:rPr>
          <w:sz w:val="20"/>
          <w:szCs w:val="20"/>
        </w:rPr>
        <w:t xml:space="preserve"> </w:t>
      </w:r>
      <w:proofErr w:type="spellStart"/>
      <w:r w:rsidRPr="00C46231">
        <w:rPr>
          <w:sz w:val="20"/>
          <w:szCs w:val="20"/>
        </w:rPr>
        <w:t>Solymos</w:t>
      </w:r>
      <w:proofErr w:type="spellEnd"/>
      <w:r w:rsidRPr="00C46231">
        <w:rPr>
          <w:sz w:val="20"/>
          <w:szCs w:val="20"/>
        </w:rPr>
        <w:t xml:space="preserve">, M. Henry H. Stevens, Eduard </w:t>
      </w:r>
      <w:proofErr w:type="spellStart"/>
      <w:r w:rsidRPr="00C46231">
        <w:rPr>
          <w:sz w:val="20"/>
          <w:szCs w:val="20"/>
        </w:rPr>
        <w:t>Szoecs</w:t>
      </w:r>
      <w:proofErr w:type="spellEnd"/>
      <w:r w:rsidRPr="00C46231">
        <w:rPr>
          <w:sz w:val="20"/>
          <w:szCs w:val="20"/>
        </w:rPr>
        <w:t xml:space="preserve"> and Helene Wagner (2019). vegan: Community Ecology Package. R package version 2.5-4.</w:t>
      </w:r>
      <w:r>
        <w:rPr>
          <w:sz w:val="20"/>
          <w:szCs w:val="20"/>
        </w:rPr>
        <w:t xml:space="preserve"> </w:t>
      </w:r>
      <w:hyperlink r:id="rId27" w:history="1">
        <w:r w:rsidRPr="00DC5D33">
          <w:rPr>
            <w:rStyle w:val="Hyperlink"/>
            <w:sz w:val="20"/>
            <w:szCs w:val="20"/>
          </w:rPr>
          <w:t>https://CRAN.R-project.org/package=vegan</w:t>
        </w:r>
      </w:hyperlink>
    </w:p>
    <w:p w14:paraId="3820CBF5" w14:textId="2BF0639D" w:rsidR="00AE5B90" w:rsidRPr="00AE5B90" w:rsidRDefault="00AE5B90" w:rsidP="00AE5B90">
      <w:pPr>
        <w:jc w:val="both"/>
        <w:rPr>
          <w:ins w:id="1879" w:author="Caitlin Page Casar" w:date="2019-07-31T15:50:00Z"/>
          <w:rFonts w:ascii="Times" w:hAnsi="Times"/>
          <w:color w:val="0000FF"/>
          <w:sz w:val="20"/>
          <w:szCs w:val="20"/>
          <w:u w:val="single"/>
          <w:rPrChange w:id="1880" w:author="Caitlin Page Casar" w:date="2019-07-31T15:51:00Z">
            <w:rPr>
              <w:ins w:id="1881" w:author="Caitlin Page Casar" w:date="2019-07-31T15:50:00Z"/>
              <w:rFonts w:ascii="Helvetica" w:hAnsi="Helvetica"/>
              <w:color w:val="24292E"/>
            </w:rPr>
          </w:rPrChange>
        </w:rPr>
        <w:pPrChange w:id="1882" w:author="Caitlin Page Casar" w:date="2019-07-31T15:51:00Z">
          <w:pPr>
            <w:numPr>
              <w:numId w:val="10"/>
            </w:numPr>
            <w:shd w:val="clear" w:color="auto" w:fill="FFFFFF"/>
            <w:tabs>
              <w:tab w:val="num" w:pos="720"/>
            </w:tabs>
            <w:spacing w:before="100" w:beforeAutospacing="1" w:after="100" w:afterAutospacing="1"/>
            <w:ind w:left="720" w:hanging="360"/>
          </w:pPr>
        </w:pPrChange>
      </w:pPr>
      <w:proofErr w:type="spellStart"/>
      <w:ins w:id="1883" w:author="Caitlin Page Casar" w:date="2019-07-31T15:50:00Z">
        <w:r w:rsidRPr="00AE5B90">
          <w:rPr>
            <w:rFonts w:ascii="Times" w:hAnsi="Times"/>
            <w:color w:val="24292E"/>
            <w:sz w:val="20"/>
            <w:szCs w:val="20"/>
            <w:rPrChange w:id="1884" w:author="Caitlin Page Casar" w:date="2019-07-31T15:51:00Z">
              <w:rPr>
                <w:rFonts w:ascii="Helvetica" w:hAnsi="Helvetica"/>
                <w:color w:val="24292E"/>
              </w:rPr>
            </w:rPrChange>
          </w:rPr>
          <w:t>Chaumeil</w:t>
        </w:r>
        <w:proofErr w:type="spellEnd"/>
        <w:r w:rsidRPr="00AE5B90">
          <w:rPr>
            <w:rFonts w:ascii="Times" w:hAnsi="Times"/>
            <w:color w:val="24292E"/>
            <w:sz w:val="20"/>
            <w:szCs w:val="20"/>
            <w:rPrChange w:id="1885" w:author="Caitlin Page Casar" w:date="2019-07-31T15:51:00Z">
              <w:rPr>
                <w:rFonts w:ascii="Helvetica" w:hAnsi="Helvetica"/>
                <w:color w:val="24292E"/>
              </w:rPr>
            </w:rPrChange>
          </w:rPr>
          <w:t xml:space="preserve"> PA, </w:t>
        </w:r>
        <w:proofErr w:type="spellStart"/>
        <w:r w:rsidRPr="00AE5B90">
          <w:rPr>
            <w:rFonts w:ascii="Times" w:hAnsi="Times"/>
            <w:color w:val="24292E"/>
            <w:sz w:val="20"/>
            <w:szCs w:val="20"/>
            <w:rPrChange w:id="1886" w:author="Caitlin Page Casar" w:date="2019-07-31T15:51:00Z">
              <w:rPr>
                <w:rFonts w:ascii="Helvetica" w:hAnsi="Helvetica"/>
                <w:color w:val="24292E"/>
              </w:rPr>
            </w:rPrChange>
          </w:rPr>
          <w:t>Mussig</w:t>
        </w:r>
        <w:proofErr w:type="spellEnd"/>
        <w:r w:rsidRPr="00AE5B90">
          <w:rPr>
            <w:rFonts w:ascii="Times" w:hAnsi="Times"/>
            <w:color w:val="24292E"/>
            <w:sz w:val="20"/>
            <w:szCs w:val="20"/>
            <w:rPrChange w:id="1887" w:author="Caitlin Page Casar" w:date="2019-07-31T15:51:00Z">
              <w:rPr>
                <w:rFonts w:ascii="Helvetica" w:hAnsi="Helvetica"/>
                <w:color w:val="24292E"/>
              </w:rPr>
            </w:rPrChange>
          </w:rPr>
          <w:t xml:space="preserve"> AJ, </w:t>
        </w:r>
        <w:proofErr w:type="spellStart"/>
        <w:r w:rsidRPr="00AE5B90">
          <w:rPr>
            <w:rFonts w:ascii="Times" w:hAnsi="Times"/>
            <w:color w:val="24292E"/>
            <w:sz w:val="20"/>
            <w:szCs w:val="20"/>
            <w:rPrChange w:id="1888" w:author="Caitlin Page Casar" w:date="2019-07-31T15:51:00Z">
              <w:rPr>
                <w:rFonts w:ascii="Helvetica" w:hAnsi="Helvetica"/>
                <w:color w:val="24292E"/>
              </w:rPr>
            </w:rPrChange>
          </w:rPr>
          <w:t>Hugenholtz</w:t>
        </w:r>
        <w:proofErr w:type="spellEnd"/>
        <w:r w:rsidRPr="00AE5B90">
          <w:rPr>
            <w:rFonts w:ascii="Times" w:hAnsi="Times"/>
            <w:color w:val="24292E"/>
            <w:sz w:val="20"/>
            <w:szCs w:val="20"/>
            <w:rPrChange w:id="1889" w:author="Caitlin Page Casar" w:date="2019-07-31T15:51:00Z">
              <w:rPr>
                <w:rFonts w:ascii="Helvetica" w:hAnsi="Helvetica"/>
                <w:color w:val="24292E"/>
              </w:rPr>
            </w:rPrChange>
          </w:rPr>
          <w:t xml:space="preserve"> P, Parks DH. 2019. GTDB-</w:t>
        </w:r>
        <w:proofErr w:type="spellStart"/>
        <w:r w:rsidRPr="00AE5B90">
          <w:rPr>
            <w:rFonts w:ascii="Times" w:hAnsi="Times"/>
            <w:color w:val="24292E"/>
            <w:sz w:val="20"/>
            <w:szCs w:val="20"/>
            <w:rPrChange w:id="1890" w:author="Caitlin Page Casar" w:date="2019-07-31T15:51:00Z">
              <w:rPr>
                <w:rFonts w:ascii="Helvetica" w:hAnsi="Helvetica"/>
                <w:color w:val="24292E"/>
              </w:rPr>
            </w:rPrChange>
          </w:rPr>
          <w:t>Tk</w:t>
        </w:r>
        <w:proofErr w:type="spellEnd"/>
        <w:r w:rsidRPr="00AE5B90">
          <w:rPr>
            <w:rFonts w:ascii="Times" w:hAnsi="Times"/>
            <w:color w:val="24292E"/>
            <w:sz w:val="20"/>
            <w:szCs w:val="20"/>
            <w:rPrChange w:id="1891" w:author="Caitlin Page Casar" w:date="2019-07-31T15:51:00Z">
              <w:rPr>
                <w:rFonts w:ascii="Helvetica" w:hAnsi="Helvetica"/>
                <w:color w:val="24292E"/>
              </w:rPr>
            </w:rPrChange>
          </w:rPr>
          <w:t>: A toolkit to classify genomes with the Genome Taxonomy Database. &lt;in prep&gt;.</w:t>
        </w:r>
      </w:ins>
    </w:p>
    <w:p w14:paraId="7F5E7006" w14:textId="77777777" w:rsidR="00AE5B90" w:rsidRDefault="00AE5B90" w:rsidP="00C46231">
      <w:pPr>
        <w:jc w:val="both"/>
        <w:rPr>
          <w:sz w:val="20"/>
          <w:szCs w:val="20"/>
        </w:rPr>
      </w:pPr>
    </w:p>
    <w:p w14:paraId="272D64FB" w14:textId="36519834" w:rsidR="00C46231" w:rsidDel="00081EE2" w:rsidRDefault="00C46231" w:rsidP="00C46231">
      <w:pPr>
        <w:jc w:val="both"/>
        <w:rPr>
          <w:del w:id="1892" w:author="Caitlin Page Casar" w:date="2019-07-31T12:52:00Z"/>
          <w:sz w:val="20"/>
          <w:szCs w:val="20"/>
        </w:rPr>
      </w:pPr>
    </w:p>
    <w:p w14:paraId="66E93F43" w14:textId="39784361" w:rsidR="00CB0C22" w:rsidRPr="00B50F16" w:rsidDel="00081EE2" w:rsidRDefault="00B52196" w:rsidP="00C46231">
      <w:pPr>
        <w:jc w:val="both"/>
        <w:rPr>
          <w:del w:id="1893" w:author="Caitlin Page Casar" w:date="2019-07-31T12:52:00Z"/>
          <w:sz w:val="20"/>
          <w:szCs w:val="20"/>
        </w:rPr>
      </w:pPr>
      <w:del w:id="1894" w:author="Caitlin Page Casar" w:date="2019-07-31T12:52:00Z">
        <w:r w:rsidRPr="007F0B55" w:rsidDel="00081EE2">
          <w:rPr>
            <w:sz w:val="20"/>
            <w:szCs w:val="20"/>
          </w:rPr>
          <w:delText>Osburn</w:delText>
        </w:r>
        <w:r w:rsidR="000E08F7" w:rsidRPr="007F0B55" w:rsidDel="00081EE2">
          <w:rPr>
            <w:sz w:val="20"/>
            <w:szCs w:val="20"/>
          </w:rPr>
          <w:delText xml:space="preserve"> et al. 2019. </w:delText>
        </w:r>
        <w:r w:rsidRPr="007F0B55" w:rsidDel="00081EE2">
          <w:rPr>
            <w:sz w:val="20"/>
            <w:szCs w:val="20"/>
          </w:rPr>
          <w:delText>Long-term aqueous geochemical stability of the Deep Mine Microbial Observatory (DeMMO), South Dakota USA.</w:delText>
        </w:r>
        <w:r w:rsidR="000E08F7" w:rsidRPr="007F0B55" w:rsidDel="00081EE2">
          <w:rPr>
            <w:sz w:val="20"/>
            <w:szCs w:val="20"/>
          </w:rPr>
          <w:delText xml:space="preserve"> Frontiers in Earth Science. </w:delText>
        </w:r>
      </w:del>
    </w:p>
    <w:p w14:paraId="31B8CA70" w14:textId="193AF8D7" w:rsidR="00CB0C22" w:rsidRDefault="00CB0C22" w:rsidP="00CB0C22">
      <w:pPr>
        <w:rPr>
          <w:rFonts w:ascii="Calibri" w:hAnsi="Calibri" w:cs="Calibri"/>
        </w:rPr>
      </w:pPr>
    </w:p>
    <w:p w14:paraId="066914E5" w14:textId="724FE6BF" w:rsidR="00CB0C22" w:rsidRPr="00CB0C22" w:rsidRDefault="00CB0C22" w:rsidP="00CB0C22">
      <w:pPr>
        <w:rPr>
          <w:rFonts w:ascii="Calibri" w:hAnsi="Calibri" w:cs="Calibri"/>
          <w:b/>
        </w:rPr>
      </w:pPr>
      <w:r w:rsidRPr="00CB0C22">
        <w:rPr>
          <w:rFonts w:ascii="Calibri" w:hAnsi="Calibri" w:cs="Calibri"/>
          <w:b/>
        </w:rPr>
        <w:t>Supplemental</w:t>
      </w:r>
    </w:p>
    <w:p w14:paraId="7E54323B" w14:textId="4B895F1E" w:rsidR="00CB0C22" w:rsidRPr="00B50F16" w:rsidRDefault="00B50F16" w:rsidP="00CB0C22">
      <w:pPr>
        <w:pStyle w:val="ListParagraph"/>
        <w:numPr>
          <w:ilvl w:val="0"/>
          <w:numId w:val="2"/>
        </w:numPr>
        <w:spacing w:before="120" w:line="276" w:lineRule="auto"/>
        <w:jc w:val="both"/>
        <w:rPr>
          <w:rFonts w:ascii="TimesNewRomanPSMT" w:hAnsi="TimesNewRomanPSMT"/>
          <w:sz w:val="22"/>
          <w:szCs w:val="22"/>
        </w:rPr>
      </w:pPr>
      <w:r>
        <w:rPr>
          <w:rFonts w:ascii="TimesNewRomanPSMT" w:hAnsi="TimesNewRomanPSMT"/>
          <w:sz w:val="22"/>
          <w:szCs w:val="22"/>
        </w:rPr>
        <w:t xml:space="preserve">The OTU table and code used to perform statistical analyses and figs can be found at </w:t>
      </w:r>
      <w:commentRangeStart w:id="1895"/>
      <w:r>
        <w:rPr>
          <w:rFonts w:ascii="TimesNewRomanPSMT" w:hAnsi="TimesNewRomanPSMT"/>
          <w:sz w:val="22"/>
          <w:szCs w:val="22"/>
        </w:rPr>
        <w:t>DOI: …</w:t>
      </w:r>
      <w:commentRangeEnd w:id="1895"/>
      <w:r>
        <w:rPr>
          <w:rStyle w:val="CommentReference"/>
        </w:rPr>
        <w:commentReference w:id="1895"/>
      </w:r>
      <w:ins w:id="1896" w:author="Caitlin Page Casar" w:date="2019-06-03T15:32:00Z">
        <w:r w:rsidR="007020A1">
          <w:rPr>
            <w:rFonts w:ascii="TimesNewRomanPSMT" w:hAnsi="TimesNewRomanPSMT"/>
            <w:sz w:val="22"/>
            <w:szCs w:val="22"/>
          </w:rPr>
          <w:t xml:space="preserve">, </w:t>
        </w:r>
        <w:proofErr w:type="spellStart"/>
        <w:r w:rsidR="007020A1">
          <w:rPr>
            <w:rFonts w:ascii="TimesNewRomanPSMT" w:hAnsi="TimesNewRomanPSMT"/>
            <w:sz w:val="22"/>
            <w:szCs w:val="22"/>
          </w:rPr>
          <w:t>github</w:t>
        </w:r>
        <w:proofErr w:type="spellEnd"/>
        <w:r w:rsidR="007020A1">
          <w:rPr>
            <w:rFonts w:ascii="TimesNewRomanPSMT" w:hAnsi="TimesNewRomanPSMT"/>
            <w:sz w:val="22"/>
            <w:szCs w:val="22"/>
          </w:rPr>
          <w:t xml:space="preserve"> repo link  </w:t>
        </w:r>
      </w:ins>
    </w:p>
    <w:p w14:paraId="01A97FBF" w14:textId="5E966A8C" w:rsidR="008F0CEE" w:rsidRDefault="008F0CEE" w:rsidP="00CB0C22">
      <w:pPr>
        <w:rPr>
          <w:rFonts w:ascii="Calibri" w:hAnsi="Calibri" w:cs="Calibri"/>
        </w:rPr>
      </w:pPr>
    </w:p>
    <w:p w14:paraId="4C8FFC2C" w14:textId="740A18A2" w:rsidR="00382EA3" w:rsidRPr="00CC1CD4" w:rsidRDefault="00F84A27" w:rsidP="00382EA3">
      <w:pPr>
        <w:pStyle w:val="NormalWeb"/>
        <w:spacing w:before="120" w:beforeAutospacing="0" w:after="0" w:afterAutospacing="0"/>
        <w:jc w:val="both"/>
        <w:rPr>
          <w:moveTo w:id="1897" w:author="Caitlin Page Casar" w:date="2019-06-29T12:48:00Z"/>
          <w:rFonts w:ascii="TimesNewRomanPSMT" w:hAnsi="TimesNewRomanPSMT"/>
        </w:rPr>
      </w:pPr>
      <w:r>
        <w:rPr>
          <w:rFonts w:ascii="Calibri" w:hAnsi="Calibri" w:cs="Calibri"/>
          <w:b/>
          <w:noProof/>
          <w:sz w:val="22"/>
          <w:szCs w:val="22"/>
        </w:rPr>
        <w:softHyphen/>
      </w:r>
      <w:ins w:id="1898" w:author="Caitlin Page Casar" w:date="2019-06-29T12:48:00Z">
        <w:r w:rsidR="00382EA3" w:rsidRPr="00382EA3">
          <w:rPr>
            <w:rFonts w:ascii="TimesNewRomanPSMT" w:hAnsi="TimesNewRomanPSMT"/>
          </w:rPr>
          <w:t xml:space="preserve"> </w:t>
        </w:r>
      </w:ins>
      <w:moveToRangeStart w:id="1899" w:author="Caitlin Page Casar" w:date="2019-06-29T12:48:00Z" w:name="move12704929"/>
    </w:p>
    <w:p w14:paraId="4ACA0B76" w14:textId="77777777" w:rsidR="00382EA3" w:rsidRPr="00BA5F61" w:rsidRDefault="00382EA3" w:rsidP="00382EA3">
      <w:pPr>
        <w:pStyle w:val="NormalWeb"/>
        <w:spacing w:before="0" w:beforeAutospacing="0" w:after="0" w:afterAutospacing="0"/>
        <w:rPr>
          <w:moveTo w:id="1900" w:author="Caitlin Page Casar" w:date="2019-06-29T12:48:00Z"/>
          <w:sz w:val="16"/>
          <w:szCs w:val="16"/>
        </w:rPr>
      </w:pPr>
      <w:moveTo w:id="1901" w:author="Caitlin Page Casar" w:date="2019-06-29T12:48:00Z">
        <w:r w:rsidRPr="00BA5F61">
          <w:rPr>
            <w:b/>
            <w:sz w:val="16"/>
            <w:szCs w:val="16"/>
          </w:rPr>
          <w:t>Table 1.</w:t>
        </w:r>
        <w:r w:rsidRPr="00BA5F61">
          <w:rPr>
            <w:sz w:val="16"/>
            <w:szCs w:val="16"/>
          </w:rPr>
          <w:t xml:space="preserve"> </w:t>
        </w:r>
        <w:r w:rsidRPr="00BA5F61">
          <w:rPr>
            <w:rFonts w:ascii="TimesNewRomanPSMT" w:hAnsi="TimesNewRomanPSMT"/>
            <w:sz w:val="16"/>
            <w:szCs w:val="16"/>
          </w:rPr>
          <w:t xml:space="preserve">Averaged fracture fluid geochemistry measured at three DeMMO sites between Dec. 2015 - Sep. 2018. </w:t>
        </w:r>
      </w:moveTo>
    </w:p>
    <w:tbl>
      <w:tblPr>
        <w:tblStyle w:val="TableGrid"/>
        <w:tblW w:w="0" w:type="auto"/>
        <w:tblLook w:val="04A0" w:firstRow="1" w:lastRow="0" w:firstColumn="1" w:lastColumn="0" w:noHBand="0" w:noVBand="1"/>
      </w:tblPr>
      <w:tblGrid>
        <w:gridCol w:w="474"/>
        <w:gridCol w:w="634"/>
        <w:gridCol w:w="616"/>
        <w:gridCol w:w="701"/>
        <w:gridCol w:w="430"/>
        <w:gridCol w:w="560"/>
        <w:gridCol w:w="576"/>
        <w:gridCol w:w="576"/>
        <w:gridCol w:w="594"/>
        <w:gridCol w:w="758"/>
        <w:gridCol w:w="581"/>
        <w:gridCol w:w="656"/>
        <w:gridCol w:w="538"/>
        <w:gridCol w:w="581"/>
        <w:gridCol w:w="510"/>
      </w:tblGrid>
      <w:tr w:rsidR="00382EA3" w14:paraId="5F15813A" w14:textId="77777777" w:rsidTr="004F705E">
        <w:tc>
          <w:tcPr>
            <w:tcW w:w="474" w:type="dxa"/>
          </w:tcPr>
          <w:p w14:paraId="442681C9" w14:textId="77777777" w:rsidR="00382EA3" w:rsidRPr="00BF3695" w:rsidRDefault="00382EA3" w:rsidP="004F705E">
            <w:pPr>
              <w:pStyle w:val="ListParagraph"/>
              <w:ind w:left="0"/>
              <w:jc w:val="both"/>
              <w:rPr>
                <w:moveTo w:id="1902" w:author="Caitlin Page Casar" w:date="2019-06-29T12:48:00Z"/>
                <w:b/>
                <w:sz w:val="16"/>
                <w:szCs w:val="16"/>
              </w:rPr>
            </w:pPr>
            <w:moveTo w:id="1903" w:author="Caitlin Page Casar" w:date="2019-06-29T12:48:00Z">
              <w:r w:rsidRPr="00BF3695">
                <w:rPr>
                  <w:b/>
                  <w:sz w:val="16"/>
                  <w:szCs w:val="16"/>
                </w:rPr>
                <w:t>Site</w:t>
              </w:r>
            </w:moveTo>
          </w:p>
        </w:tc>
        <w:tc>
          <w:tcPr>
            <w:tcW w:w="634" w:type="dxa"/>
          </w:tcPr>
          <w:p w14:paraId="144DE6A5" w14:textId="77777777" w:rsidR="00382EA3" w:rsidRPr="00BF3695" w:rsidRDefault="00382EA3" w:rsidP="004F705E">
            <w:pPr>
              <w:pStyle w:val="ListParagraph"/>
              <w:ind w:left="0"/>
              <w:jc w:val="both"/>
              <w:rPr>
                <w:moveTo w:id="1904" w:author="Caitlin Page Casar" w:date="2019-06-29T12:48:00Z"/>
                <w:b/>
                <w:sz w:val="16"/>
                <w:szCs w:val="16"/>
              </w:rPr>
            </w:pPr>
            <w:moveTo w:id="1905" w:author="Caitlin Page Casar" w:date="2019-06-29T12:48:00Z">
              <w:r w:rsidRPr="00BF3695">
                <w:rPr>
                  <w:b/>
                  <w:sz w:val="16"/>
                  <w:szCs w:val="16"/>
                </w:rPr>
                <w:t>Depth</w:t>
              </w:r>
            </w:moveTo>
          </w:p>
          <w:p w14:paraId="0B960DA1" w14:textId="77777777" w:rsidR="00382EA3" w:rsidRPr="00BF3695" w:rsidRDefault="00382EA3" w:rsidP="004F705E">
            <w:pPr>
              <w:pStyle w:val="ListParagraph"/>
              <w:ind w:left="0"/>
              <w:jc w:val="both"/>
              <w:rPr>
                <w:moveTo w:id="1906" w:author="Caitlin Page Casar" w:date="2019-06-29T12:48:00Z"/>
                <w:b/>
                <w:sz w:val="16"/>
                <w:szCs w:val="16"/>
              </w:rPr>
            </w:pPr>
            <w:moveTo w:id="1907" w:author="Caitlin Page Casar" w:date="2019-06-29T12:48:00Z">
              <w:r w:rsidRPr="00BF3695">
                <w:rPr>
                  <w:b/>
                  <w:sz w:val="16"/>
                  <w:szCs w:val="16"/>
                </w:rPr>
                <w:t>ft</w:t>
              </w:r>
            </w:moveTo>
          </w:p>
        </w:tc>
        <w:tc>
          <w:tcPr>
            <w:tcW w:w="616" w:type="dxa"/>
          </w:tcPr>
          <w:p w14:paraId="16958A1F" w14:textId="77777777" w:rsidR="00382EA3" w:rsidRPr="00BF3695" w:rsidRDefault="00382EA3" w:rsidP="004F705E">
            <w:pPr>
              <w:pStyle w:val="ListParagraph"/>
              <w:ind w:left="0"/>
              <w:jc w:val="both"/>
              <w:rPr>
                <w:moveTo w:id="1908" w:author="Caitlin Page Casar" w:date="2019-06-29T12:48:00Z"/>
                <w:b/>
                <w:sz w:val="16"/>
                <w:szCs w:val="16"/>
              </w:rPr>
            </w:pPr>
            <w:moveTo w:id="1909" w:author="Caitlin Page Casar" w:date="2019-06-29T12:48:00Z">
              <w:r w:rsidRPr="00BF3695">
                <w:rPr>
                  <w:b/>
                  <w:sz w:val="16"/>
                  <w:szCs w:val="16"/>
                </w:rPr>
                <w:t>Temp</w:t>
              </w:r>
            </w:moveTo>
          </w:p>
          <w:p w14:paraId="01E07652" w14:textId="77777777" w:rsidR="00382EA3" w:rsidRPr="00BF3695" w:rsidRDefault="00382EA3" w:rsidP="004F705E">
            <w:pPr>
              <w:pStyle w:val="ListParagraph"/>
              <w:ind w:left="0"/>
              <w:jc w:val="both"/>
              <w:rPr>
                <w:moveTo w:id="1910" w:author="Caitlin Page Casar" w:date="2019-06-29T12:48:00Z"/>
                <w:b/>
                <w:sz w:val="16"/>
                <w:szCs w:val="16"/>
              </w:rPr>
            </w:pPr>
            <w:moveTo w:id="1911" w:author="Caitlin Page Casar" w:date="2019-06-29T12:48:00Z">
              <w:r w:rsidRPr="00BF3695">
                <w:rPr>
                  <w:b/>
                  <w:sz w:val="16"/>
                  <w:szCs w:val="16"/>
                </w:rPr>
                <w:t>C</w:t>
              </w:r>
              <w:r w:rsidRPr="00BF3695">
                <w:rPr>
                  <w:b/>
                  <w:sz w:val="16"/>
                  <w:szCs w:val="16"/>
                  <w:vertAlign w:val="superscript"/>
                </w:rPr>
                <w:t>o</w:t>
              </w:r>
            </w:moveTo>
          </w:p>
        </w:tc>
        <w:tc>
          <w:tcPr>
            <w:tcW w:w="701" w:type="dxa"/>
          </w:tcPr>
          <w:p w14:paraId="1B27DDF7" w14:textId="77777777" w:rsidR="00382EA3" w:rsidRPr="00BF3695" w:rsidRDefault="00382EA3" w:rsidP="004F705E">
            <w:pPr>
              <w:pStyle w:val="ListParagraph"/>
              <w:ind w:left="0"/>
              <w:jc w:val="both"/>
              <w:rPr>
                <w:moveTo w:id="1912" w:author="Caitlin Page Casar" w:date="2019-06-29T12:48:00Z"/>
                <w:b/>
                <w:sz w:val="16"/>
                <w:szCs w:val="16"/>
              </w:rPr>
            </w:pPr>
            <w:moveTo w:id="1913" w:author="Caitlin Page Casar" w:date="2019-06-29T12:48:00Z">
              <w:r w:rsidRPr="00BF3695">
                <w:rPr>
                  <w:b/>
                  <w:sz w:val="16"/>
                  <w:szCs w:val="16"/>
                </w:rPr>
                <w:t>ORP</w:t>
              </w:r>
            </w:moveTo>
          </w:p>
        </w:tc>
        <w:tc>
          <w:tcPr>
            <w:tcW w:w="430" w:type="dxa"/>
          </w:tcPr>
          <w:p w14:paraId="637B0CB8" w14:textId="77777777" w:rsidR="00382EA3" w:rsidRPr="00BF3695" w:rsidRDefault="00382EA3" w:rsidP="004F705E">
            <w:pPr>
              <w:pStyle w:val="ListParagraph"/>
              <w:ind w:left="0"/>
              <w:jc w:val="both"/>
              <w:rPr>
                <w:moveTo w:id="1914" w:author="Caitlin Page Casar" w:date="2019-06-29T12:48:00Z"/>
                <w:b/>
                <w:sz w:val="16"/>
                <w:szCs w:val="16"/>
              </w:rPr>
            </w:pPr>
            <w:moveTo w:id="1915" w:author="Caitlin Page Casar" w:date="2019-06-29T12:48:00Z">
              <w:r w:rsidRPr="00BF3695">
                <w:rPr>
                  <w:b/>
                  <w:sz w:val="16"/>
                  <w:szCs w:val="16"/>
                </w:rPr>
                <w:t>pH</w:t>
              </w:r>
            </w:moveTo>
          </w:p>
        </w:tc>
        <w:tc>
          <w:tcPr>
            <w:tcW w:w="560" w:type="dxa"/>
          </w:tcPr>
          <w:p w14:paraId="02A3E456" w14:textId="77777777" w:rsidR="00382EA3" w:rsidRPr="00BF3695" w:rsidRDefault="00382EA3" w:rsidP="004F705E">
            <w:pPr>
              <w:pStyle w:val="ListParagraph"/>
              <w:ind w:left="0"/>
              <w:jc w:val="both"/>
              <w:rPr>
                <w:moveTo w:id="1916" w:author="Caitlin Page Casar" w:date="2019-06-29T12:48:00Z"/>
                <w:b/>
                <w:sz w:val="16"/>
                <w:szCs w:val="16"/>
              </w:rPr>
            </w:pPr>
            <w:moveTo w:id="1917" w:author="Caitlin Page Casar" w:date="2019-06-29T12:48:00Z">
              <w:r w:rsidRPr="00BF3695">
                <w:rPr>
                  <w:b/>
                  <w:sz w:val="16"/>
                  <w:szCs w:val="16"/>
                </w:rPr>
                <w:t>H2</w:t>
              </w:r>
            </w:moveTo>
          </w:p>
          <w:p w14:paraId="647B6386" w14:textId="77777777" w:rsidR="00382EA3" w:rsidRPr="00BF3695" w:rsidRDefault="00382EA3" w:rsidP="004F705E">
            <w:pPr>
              <w:pStyle w:val="ListParagraph"/>
              <w:ind w:left="0"/>
              <w:jc w:val="both"/>
              <w:rPr>
                <w:moveTo w:id="1918" w:author="Caitlin Page Casar" w:date="2019-06-29T12:48:00Z"/>
                <w:b/>
                <w:sz w:val="16"/>
                <w:szCs w:val="16"/>
              </w:rPr>
            </w:pPr>
            <w:moveTo w:id="1919" w:author="Caitlin Page Casar" w:date="2019-06-29T12:48:00Z">
              <w:r>
                <w:rPr>
                  <w:b/>
                  <w:sz w:val="16"/>
                  <w:szCs w:val="16"/>
                </w:rPr>
                <w:t>nM</w:t>
              </w:r>
            </w:moveTo>
          </w:p>
        </w:tc>
        <w:tc>
          <w:tcPr>
            <w:tcW w:w="576" w:type="dxa"/>
          </w:tcPr>
          <w:p w14:paraId="6CA5F2EE" w14:textId="77777777" w:rsidR="00382EA3" w:rsidRDefault="00382EA3" w:rsidP="004F705E">
            <w:pPr>
              <w:pStyle w:val="ListParagraph"/>
              <w:ind w:left="0"/>
              <w:jc w:val="both"/>
              <w:rPr>
                <w:moveTo w:id="1920" w:author="Caitlin Page Casar" w:date="2019-06-29T12:48:00Z"/>
                <w:b/>
                <w:sz w:val="16"/>
                <w:szCs w:val="16"/>
              </w:rPr>
            </w:pPr>
            <w:moveTo w:id="1921" w:author="Caitlin Page Casar" w:date="2019-06-29T12:48:00Z">
              <w:r>
                <w:rPr>
                  <w:b/>
                  <w:sz w:val="16"/>
                  <w:szCs w:val="16"/>
                </w:rPr>
                <w:t>CO</w:t>
              </w:r>
            </w:moveTo>
          </w:p>
          <w:p w14:paraId="356590D8" w14:textId="77777777" w:rsidR="00382EA3" w:rsidRPr="00BF3695" w:rsidRDefault="00382EA3" w:rsidP="004F705E">
            <w:pPr>
              <w:pStyle w:val="ListParagraph"/>
              <w:ind w:left="0"/>
              <w:jc w:val="both"/>
              <w:rPr>
                <w:moveTo w:id="1922" w:author="Caitlin Page Casar" w:date="2019-06-29T12:48:00Z"/>
                <w:b/>
                <w:sz w:val="16"/>
                <w:szCs w:val="16"/>
              </w:rPr>
            </w:pPr>
            <w:moveTo w:id="1923" w:author="Caitlin Page Casar" w:date="2019-06-29T12:48:00Z">
              <w:r>
                <w:rPr>
                  <w:b/>
                  <w:sz w:val="16"/>
                  <w:szCs w:val="16"/>
                </w:rPr>
                <w:t>nM</w:t>
              </w:r>
            </w:moveTo>
          </w:p>
        </w:tc>
        <w:tc>
          <w:tcPr>
            <w:tcW w:w="576" w:type="dxa"/>
          </w:tcPr>
          <w:p w14:paraId="14727607" w14:textId="77777777" w:rsidR="00382EA3" w:rsidRPr="00BF3695" w:rsidRDefault="00382EA3" w:rsidP="004F705E">
            <w:pPr>
              <w:pStyle w:val="ListParagraph"/>
              <w:ind w:left="0"/>
              <w:jc w:val="both"/>
              <w:rPr>
                <w:moveTo w:id="1924" w:author="Caitlin Page Casar" w:date="2019-06-29T12:48:00Z"/>
                <w:b/>
                <w:sz w:val="16"/>
                <w:szCs w:val="16"/>
              </w:rPr>
            </w:pPr>
            <w:moveTo w:id="1925" w:author="Caitlin Page Casar" w:date="2019-06-29T12:48:00Z">
              <w:r w:rsidRPr="00BF3695">
                <w:rPr>
                  <w:b/>
                  <w:sz w:val="16"/>
                  <w:szCs w:val="16"/>
                </w:rPr>
                <w:t>CH4</w:t>
              </w:r>
            </w:moveTo>
          </w:p>
          <w:p w14:paraId="0626AFEE" w14:textId="77777777" w:rsidR="00382EA3" w:rsidRPr="00BF3695" w:rsidRDefault="00382EA3" w:rsidP="004F705E">
            <w:pPr>
              <w:pStyle w:val="ListParagraph"/>
              <w:ind w:left="0"/>
              <w:jc w:val="both"/>
              <w:rPr>
                <w:moveTo w:id="1926" w:author="Caitlin Page Casar" w:date="2019-06-29T12:48:00Z"/>
                <w:b/>
                <w:sz w:val="16"/>
                <w:szCs w:val="16"/>
              </w:rPr>
            </w:pPr>
            <w:moveTo w:id="1927" w:author="Caitlin Page Casar" w:date="2019-06-29T12:48:00Z">
              <w:r>
                <w:rPr>
                  <w:b/>
                  <w:sz w:val="16"/>
                  <w:szCs w:val="16"/>
                </w:rPr>
                <w:t>nM</w:t>
              </w:r>
            </w:moveTo>
          </w:p>
        </w:tc>
        <w:tc>
          <w:tcPr>
            <w:tcW w:w="594" w:type="dxa"/>
          </w:tcPr>
          <w:p w14:paraId="1537F895" w14:textId="77777777" w:rsidR="00382EA3" w:rsidRDefault="00382EA3" w:rsidP="004F705E">
            <w:pPr>
              <w:pStyle w:val="ListParagraph"/>
              <w:ind w:left="0"/>
              <w:jc w:val="both"/>
              <w:rPr>
                <w:moveTo w:id="1928" w:author="Caitlin Page Casar" w:date="2019-06-29T12:48:00Z"/>
                <w:b/>
                <w:sz w:val="16"/>
                <w:szCs w:val="16"/>
                <w:vertAlign w:val="superscript"/>
              </w:rPr>
            </w:pPr>
            <w:moveTo w:id="1929" w:author="Caitlin Page Casar" w:date="2019-06-29T12:48:00Z">
              <w:r w:rsidRPr="00BF3695">
                <w:rPr>
                  <w:b/>
                  <w:sz w:val="16"/>
                  <w:szCs w:val="16"/>
                </w:rPr>
                <w:t>Fe</w:t>
              </w:r>
              <w:r w:rsidRPr="00BF3695">
                <w:rPr>
                  <w:b/>
                  <w:sz w:val="16"/>
                  <w:szCs w:val="16"/>
                  <w:vertAlign w:val="superscript"/>
                </w:rPr>
                <w:t>2+</w:t>
              </w:r>
            </w:moveTo>
          </w:p>
          <w:p w14:paraId="1F482BAC" w14:textId="77777777" w:rsidR="00382EA3" w:rsidRPr="00AE0201" w:rsidRDefault="00382EA3" w:rsidP="004F705E">
            <w:pPr>
              <w:pStyle w:val="ListParagraph"/>
              <w:ind w:left="0"/>
              <w:jc w:val="both"/>
              <w:rPr>
                <w:moveTo w:id="1930" w:author="Caitlin Page Casar" w:date="2019-06-29T12:48:00Z"/>
                <w:b/>
                <w:sz w:val="16"/>
                <w:szCs w:val="16"/>
              </w:rPr>
            </w:pPr>
            <w:moveTo w:id="1931" w:author="Caitlin Page Casar" w:date="2019-06-29T12:48:00Z">
              <w:r>
                <w:rPr>
                  <w:b/>
                  <w:sz w:val="16"/>
                  <w:szCs w:val="16"/>
                </w:rPr>
                <w:t>mg/L</w:t>
              </w:r>
            </w:moveTo>
          </w:p>
        </w:tc>
        <w:tc>
          <w:tcPr>
            <w:tcW w:w="758" w:type="dxa"/>
          </w:tcPr>
          <w:p w14:paraId="2EC01A29" w14:textId="77777777" w:rsidR="00382EA3" w:rsidRDefault="00382EA3" w:rsidP="004F705E">
            <w:pPr>
              <w:pStyle w:val="ListParagraph"/>
              <w:ind w:left="0"/>
              <w:jc w:val="both"/>
              <w:rPr>
                <w:moveTo w:id="1932" w:author="Caitlin Page Casar" w:date="2019-06-29T12:48:00Z"/>
                <w:b/>
                <w:sz w:val="16"/>
                <w:szCs w:val="16"/>
                <w:vertAlign w:val="superscript"/>
              </w:rPr>
            </w:pPr>
            <w:moveTo w:id="1933" w:author="Caitlin Page Casar" w:date="2019-06-29T12:48:00Z">
              <w:r w:rsidRPr="00BF3695">
                <w:rPr>
                  <w:b/>
                  <w:sz w:val="16"/>
                  <w:szCs w:val="16"/>
                </w:rPr>
                <w:t>NH</w:t>
              </w:r>
              <w:r w:rsidRPr="00BF3695">
                <w:rPr>
                  <w:b/>
                  <w:sz w:val="16"/>
                  <w:szCs w:val="16"/>
                  <w:vertAlign w:val="subscript"/>
                </w:rPr>
                <w:t>4</w:t>
              </w:r>
              <w:r w:rsidRPr="00BF3695">
                <w:rPr>
                  <w:b/>
                  <w:sz w:val="16"/>
                  <w:szCs w:val="16"/>
                  <w:vertAlign w:val="superscript"/>
                </w:rPr>
                <w:t>+</w:t>
              </w:r>
            </w:moveTo>
          </w:p>
          <w:p w14:paraId="1AB864F9" w14:textId="77777777" w:rsidR="00382EA3" w:rsidRPr="00AE0201" w:rsidRDefault="00382EA3" w:rsidP="004F705E">
            <w:pPr>
              <w:pStyle w:val="ListParagraph"/>
              <w:ind w:left="0"/>
              <w:jc w:val="both"/>
              <w:rPr>
                <w:moveTo w:id="1934" w:author="Caitlin Page Casar" w:date="2019-06-29T12:48:00Z"/>
                <w:b/>
                <w:sz w:val="16"/>
                <w:szCs w:val="16"/>
              </w:rPr>
            </w:pPr>
            <w:moveTo w:id="1935" w:author="Caitlin Page Casar" w:date="2019-06-29T12:48:00Z">
              <w:r>
                <w:rPr>
                  <w:b/>
                  <w:sz w:val="16"/>
                  <w:szCs w:val="16"/>
                </w:rPr>
                <w:t>mg/L</w:t>
              </w:r>
            </w:moveTo>
          </w:p>
        </w:tc>
        <w:tc>
          <w:tcPr>
            <w:tcW w:w="581" w:type="dxa"/>
          </w:tcPr>
          <w:p w14:paraId="2F066246" w14:textId="77777777" w:rsidR="00382EA3" w:rsidRDefault="00382EA3" w:rsidP="004F705E">
            <w:pPr>
              <w:pStyle w:val="ListParagraph"/>
              <w:ind w:left="0"/>
              <w:jc w:val="both"/>
              <w:rPr>
                <w:moveTo w:id="1936" w:author="Caitlin Page Casar" w:date="2019-06-29T12:48:00Z"/>
                <w:b/>
                <w:sz w:val="16"/>
                <w:szCs w:val="16"/>
                <w:vertAlign w:val="superscript"/>
              </w:rPr>
            </w:pPr>
            <w:moveTo w:id="1937" w:author="Caitlin Page Casar" w:date="2019-06-29T12:48:00Z">
              <w:r w:rsidRPr="00BF3695">
                <w:rPr>
                  <w:b/>
                  <w:sz w:val="16"/>
                  <w:szCs w:val="16"/>
                </w:rPr>
                <w:t>NO</w:t>
              </w:r>
              <w:r w:rsidRPr="00BF3695">
                <w:rPr>
                  <w:b/>
                  <w:sz w:val="16"/>
                  <w:szCs w:val="16"/>
                  <w:vertAlign w:val="subscript"/>
                </w:rPr>
                <w:t>3</w:t>
              </w:r>
              <w:r w:rsidRPr="00BF3695">
                <w:rPr>
                  <w:b/>
                  <w:sz w:val="16"/>
                  <w:szCs w:val="16"/>
                  <w:vertAlign w:val="superscript"/>
                </w:rPr>
                <w:t>-</w:t>
              </w:r>
            </w:moveTo>
          </w:p>
          <w:p w14:paraId="22F4EBA7" w14:textId="77777777" w:rsidR="00382EA3" w:rsidRPr="00BF3695" w:rsidRDefault="00382EA3" w:rsidP="004F705E">
            <w:pPr>
              <w:pStyle w:val="ListParagraph"/>
              <w:ind w:left="0"/>
              <w:jc w:val="both"/>
              <w:rPr>
                <w:moveTo w:id="1938" w:author="Caitlin Page Casar" w:date="2019-06-29T12:48:00Z"/>
                <w:b/>
                <w:sz w:val="16"/>
                <w:szCs w:val="16"/>
              </w:rPr>
            </w:pPr>
            <w:moveTo w:id="1939" w:author="Caitlin Page Casar" w:date="2019-06-29T12:48:00Z">
              <w:r>
                <w:rPr>
                  <w:b/>
                  <w:sz w:val="16"/>
                  <w:szCs w:val="16"/>
                </w:rPr>
                <w:t>mg/L</w:t>
              </w:r>
            </w:moveTo>
          </w:p>
        </w:tc>
        <w:tc>
          <w:tcPr>
            <w:tcW w:w="656" w:type="dxa"/>
          </w:tcPr>
          <w:p w14:paraId="29011F70" w14:textId="77777777" w:rsidR="00382EA3" w:rsidRDefault="00382EA3" w:rsidP="004F705E">
            <w:pPr>
              <w:pStyle w:val="ListParagraph"/>
              <w:ind w:left="0"/>
              <w:jc w:val="both"/>
              <w:rPr>
                <w:moveTo w:id="1940" w:author="Caitlin Page Casar" w:date="2019-06-29T12:48:00Z"/>
                <w:b/>
                <w:sz w:val="16"/>
                <w:szCs w:val="16"/>
                <w:vertAlign w:val="superscript"/>
              </w:rPr>
            </w:pPr>
            <w:moveTo w:id="1941" w:author="Caitlin Page Casar" w:date="2019-06-29T12:48:00Z">
              <w:r w:rsidRPr="00BF3695">
                <w:rPr>
                  <w:b/>
                  <w:sz w:val="16"/>
                  <w:szCs w:val="16"/>
                </w:rPr>
                <w:t>SO</w:t>
              </w:r>
              <w:r w:rsidRPr="00BF3695">
                <w:rPr>
                  <w:b/>
                  <w:sz w:val="16"/>
                  <w:szCs w:val="16"/>
                  <w:vertAlign w:val="subscript"/>
                </w:rPr>
                <w:t>4</w:t>
              </w:r>
              <w:r w:rsidRPr="00BF3695">
                <w:rPr>
                  <w:b/>
                  <w:sz w:val="16"/>
                  <w:szCs w:val="16"/>
                  <w:vertAlign w:val="superscript"/>
                </w:rPr>
                <w:t>2-</w:t>
              </w:r>
            </w:moveTo>
          </w:p>
          <w:p w14:paraId="2B1FE740" w14:textId="77777777" w:rsidR="00382EA3" w:rsidRPr="00BF3695" w:rsidRDefault="00382EA3" w:rsidP="004F705E">
            <w:pPr>
              <w:pStyle w:val="ListParagraph"/>
              <w:ind w:left="0"/>
              <w:jc w:val="both"/>
              <w:rPr>
                <w:moveTo w:id="1942" w:author="Caitlin Page Casar" w:date="2019-06-29T12:48:00Z"/>
                <w:b/>
                <w:sz w:val="16"/>
                <w:szCs w:val="16"/>
              </w:rPr>
            </w:pPr>
            <w:moveTo w:id="1943" w:author="Caitlin Page Casar" w:date="2019-06-29T12:48:00Z">
              <w:r>
                <w:rPr>
                  <w:b/>
                  <w:sz w:val="16"/>
                  <w:szCs w:val="16"/>
                </w:rPr>
                <w:t>mg/L</w:t>
              </w:r>
            </w:moveTo>
          </w:p>
        </w:tc>
        <w:tc>
          <w:tcPr>
            <w:tcW w:w="538" w:type="dxa"/>
          </w:tcPr>
          <w:p w14:paraId="01F75ABF" w14:textId="77777777" w:rsidR="00382EA3" w:rsidRPr="00BA5F61" w:rsidRDefault="00382EA3" w:rsidP="004F705E">
            <w:pPr>
              <w:pStyle w:val="ListParagraph"/>
              <w:ind w:left="0"/>
              <w:jc w:val="both"/>
              <w:rPr>
                <w:moveTo w:id="1944" w:author="Caitlin Page Casar" w:date="2019-06-29T12:48:00Z"/>
                <w:b/>
                <w:sz w:val="16"/>
                <w:szCs w:val="16"/>
                <w:vertAlign w:val="superscript"/>
              </w:rPr>
            </w:pPr>
            <w:moveTo w:id="1945" w:author="Caitlin Page Casar" w:date="2019-06-29T12:48:00Z">
              <w:r w:rsidRPr="00BF3695">
                <w:rPr>
                  <w:b/>
                  <w:sz w:val="16"/>
                  <w:szCs w:val="16"/>
                </w:rPr>
                <w:t>S2</w:t>
              </w:r>
              <w:r w:rsidRPr="00BF3695">
                <w:rPr>
                  <w:b/>
                  <w:sz w:val="16"/>
                  <w:szCs w:val="16"/>
                  <w:vertAlign w:val="superscript"/>
                </w:rPr>
                <w:t>-</w:t>
              </w:r>
              <w:r>
                <w:rPr>
                  <w:rFonts w:ascii="TimesNewRomanPS" w:hAnsi="TimesNewRomanPS"/>
                  <w:b/>
                  <w:bCs/>
                  <w:sz w:val="16"/>
                  <w:szCs w:val="16"/>
                </w:rPr>
                <w:t>μ</w:t>
              </w:r>
              <w:r>
                <w:rPr>
                  <w:b/>
                  <w:sz w:val="16"/>
                  <w:szCs w:val="16"/>
                </w:rPr>
                <w:t>g/L</w:t>
              </w:r>
            </w:moveTo>
          </w:p>
        </w:tc>
        <w:tc>
          <w:tcPr>
            <w:tcW w:w="581" w:type="dxa"/>
          </w:tcPr>
          <w:p w14:paraId="0960F25C" w14:textId="77777777" w:rsidR="00382EA3" w:rsidRDefault="00382EA3" w:rsidP="004F705E">
            <w:pPr>
              <w:pStyle w:val="ListParagraph"/>
              <w:ind w:left="0"/>
              <w:jc w:val="both"/>
              <w:rPr>
                <w:moveTo w:id="1946" w:author="Caitlin Page Casar" w:date="2019-06-29T12:48:00Z"/>
                <w:b/>
                <w:sz w:val="16"/>
                <w:szCs w:val="16"/>
              </w:rPr>
            </w:pPr>
            <w:moveTo w:id="1947" w:author="Caitlin Page Casar" w:date="2019-06-29T12:48:00Z">
              <w:r w:rsidRPr="00BF3695">
                <w:rPr>
                  <w:b/>
                  <w:sz w:val="16"/>
                  <w:szCs w:val="16"/>
                </w:rPr>
                <w:t>DOC</w:t>
              </w:r>
            </w:moveTo>
          </w:p>
          <w:p w14:paraId="673E63E7" w14:textId="77777777" w:rsidR="00382EA3" w:rsidRPr="00BF3695" w:rsidRDefault="00382EA3" w:rsidP="004F705E">
            <w:pPr>
              <w:pStyle w:val="ListParagraph"/>
              <w:ind w:left="0"/>
              <w:jc w:val="both"/>
              <w:rPr>
                <w:moveTo w:id="1948" w:author="Caitlin Page Casar" w:date="2019-06-29T12:48:00Z"/>
                <w:b/>
                <w:sz w:val="16"/>
                <w:szCs w:val="16"/>
              </w:rPr>
            </w:pPr>
            <w:moveTo w:id="1949" w:author="Caitlin Page Casar" w:date="2019-06-29T12:48:00Z">
              <w:r>
                <w:rPr>
                  <w:b/>
                  <w:sz w:val="16"/>
                  <w:szCs w:val="16"/>
                </w:rPr>
                <w:t>mg/L</w:t>
              </w:r>
            </w:moveTo>
          </w:p>
        </w:tc>
        <w:tc>
          <w:tcPr>
            <w:tcW w:w="510" w:type="dxa"/>
          </w:tcPr>
          <w:p w14:paraId="5F8B7364" w14:textId="77777777" w:rsidR="00382EA3" w:rsidRDefault="00382EA3" w:rsidP="004F705E">
            <w:pPr>
              <w:pStyle w:val="ListParagraph"/>
              <w:ind w:left="0"/>
              <w:jc w:val="both"/>
              <w:rPr>
                <w:moveTo w:id="1950" w:author="Caitlin Page Casar" w:date="2019-06-29T12:48:00Z"/>
                <w:b/>
                <w:sz w:val="16"/>
                <w:szCs w:val="16"/>
              </w:rPr>
            </w:pPr>
            <w:moveTo w:id="1951" w:author="Caitlin Page Casar" w:date="2019-06-29T12:48:00Z">
              <w:r w:rsidRPr="00BF3695">
                <w:rPr>
                  <w:b/>
                  <w:sz w:val="16"/>
                  <w:szCs w:val="16"/>
                </w:rPr>
                <w:t>DIC</w:t>
              </w:r>
            </w:moveTo>
          </w:p>
          <w:p w14:paraId="03D6B61F" w14:textId="77777777" w:rsidR="00382EA3" w:rsidRPr="00BF3695" w:rsidRDefault="00382EA3" w:rsidP="004F705E">
            <w:pPr>
              <w:pStyle w:val="ListParagraph"/>
              <w:ind w:left="0"/>
              <w:jc w:val="both"/>
              <w:rPr>
                <w:moveTo w:id="1952" w:author="Caitlin Page Casar" w:date="2019-06-29T12:48:00Z"/>
                <w:b/>
                <w:sz w:val="16"/>
                <w:szCs w:val="16"/>
              </w:rPr>
            </w:pPr>
            <w:proofErr w:type="spellStart"/>
            <w:moveTo w:id="1953" w:author="Caitlin Page Casar" w:date="2019-06-29T12:48:00Z">
              <w:r>
                <w:rPr>
                  <w:b/>
                  <w:sz w:val="16"/>
                  <w:szCs w:val="16"/>
                </w:rPr>
                <w:t>mM</w:t>
              </w:r>
              <w:proofErr w:type="spellEnd"/>
            </w:moveTo>
          </w:p>
        </w:tc>
      </w:tr>
      <w:tr w:rsidR="00382EA3" w:rsidRPr="00BF3695" w14:paraId="05FEDAA3" w14:textId="77777777" w:rsidTr="004F705E">
        <w:trPr>
          <w:trHeight w:val="233"/>
        </w:trPr>
        <w:tc>
          <w:tcPr>
            <w:tcW w:w="474" w:type="dxa"/>
          </w:tcPr>
          <w:p w14:paraId="570B703A" w14:textId="77777777" w:rsidR="00382EA3" w:rsidRPr="00BF3695" w:rsidRDefault="00382EA3" w:rsidP="004F705E">
            <w:pPr>
              <w:pStyle w:val="ListParagraph"/>
              <w:ind w:left="0"/>
              <w:jc w:val="both"/>
              <w:rPr>
                <w:moveTo w:id="1954" w:author="Caitlin Page Casar" w:date="2019-06-29T12:48:00Z"/>
                <w:sz w:val="16"/>
                <w:szCs w:val="16"/>
              </w:rPr>
            </w:pPr>
            <w:moveTo w:id="1955" w:author="Caitlin Page Casar" w:date="2019-06-29T12:48:00Z">
              <w:r w:rsidRPr="00BF3695">
                <w:rPr>
                  <w:sz w:val="16"/>
                  <w:szCs w:val="16"/>
                </w:rPr>
                <w:lastRenderedPageBreak/>
                <w:t>D1</w:t>
              </w:r>
            </w:moveTo>
          </w:p>
        </w:tc>
        <w:tc>
          <w:tcPr>
            <w:tcW w:w="634" w:type="dxa"/>
          </w:tcPr>
          <w:p w14:paraId="6CDD38F5" w14:textId="77777777" w:rsidR="00382EA3" w:rsidRPr="00BF3695" w:rsidRDefault="00382EA3" w:rsidP="004F705E">
            <w:pPr>
              <w:pStyle w:val="ListParagraph"/>
              <w:ind w:left="0"/>
              <w:jc w:val="both"/>
              <w:rPr>
                <w:moveTo w:id="1956" w:author="Caitlin Page Casar" w:date="2019-06-29T12:48:00Z"/>
                <w:sz w:val="16"/>
                <w:szCs w:val="16"/>
              </w:rPr>
            </w:pPr>
            <w:moveTo w:id="1957" w:author="Caitlin Page Casar" w:date="2019-06-29T12:48:00Z">
              <w:r w:rsidRPr="00BF3695">
                <w:rPr>
                  <w:sz w:val="16"/>
                  <w:szCs w:val="16"/>
                </w:rPr>
                <w:t xml:space="preserve">800 </w:t>
              </w:r>
            </w:moveTo>
          </w:p>
        </w:tc>
        <w:tc>
          <w:tcPr>
            <w:tcW w:w="616" w:type="dxa"/>
          </w:tcPr>
          <w:p w14:paraId="7DDF11AD" w14:textId="77777777" w:rsidR="00382EA3" w:rsidRPr="00BF3695" w:rsidRDefault="00382EA3" w:rsidP="004F705E">
            <w:pPr>
              <w:pStyle w:val="ListParagraph"/>
              <w:ind w:left="0"/>
              <w:jc w:val="both"/>
              <w:rPr>
                <w:moveTo w:id="1958" w:author="Caitlin Page Casar" w:date="2019-06-29T12:48:00Z"/>
                <w:sz w:val="16"/>
                <w:szCs w:val="16"/>
              </w:rPr>
            </w:pPr>
            <w:moveTo w:id="1959" w:author="Caitlin Page Casar" w:date="2019-06-29T12:48:00Z">
              <w:r w:rsidRPr="00BF3695">
                <w:rPr>
                  <w:sz w:val="16"/>
                  <w:szCs w:val="16"/>
                </w:rPr>
                <w:t>10.3</w:t>
              </w:r>
            </w:moveTo>
          </w:p>
        </w:tc>
        <w:tc>
          <w:tcPr>
            <w:tcW w:w="701" w:type="dxa"/>
          </w:tcPr>
          <w:p w14:paraId="71B611A8" w14:textId="77777777" w:rsidR="00382EA3" w:rsidRPr="00BF3695" w:rsidRDefault="00382EA3" w:rsidP="004F705E">
            <w:pPr>
              <w:pStyle w:val="ListParagraph"/>
              <w:ind w:left="0"/>
              <w:jc w:val="both"/>
              <w:rPr>
                <w:moveTo w:id="1960" w:author="Caitlin Page Casar" w:date="2019-06-29T12:48:00Z"/>
                <w:sz w:val="16"/>
                <w:szCs w:val="16"/>
              </w:rPr>
            </w:pPr>
            <w:moveTo w:id="1961" w:author="Caitlin Page Casar" w:date="2019-06-29T12:48:00Z">
              <w:r w:rsidRPr="00BF3695">
                <w:rPr>
                  <w:sz w:val="16"/>
                  <w:szCs w:val="16"/>
                </w:rPr>
                <w:t>-</w:t>
              </w:r>
              <w:r>
                <w:rPr>
                  <w:sz w:val="16"/>
                  <w:szCs w:val="16"/>
                </w:rPr>
                <w:t>86.8</w:t>
              </w:r>
            </w:moveTo>
          </w:p>
        </w:tc>
        <w:tc>
          <w:tcPr>
            <w:tcW w:w="430" w:type="dxa"/>
          </w:tcPr>
          <w:p w14:paraId="70D044F4" w14:textId="77777777" w:rsidR="00382EA3" w:rsidRPr="00BF3695" w:rsidRDefault="00382EA3" w:rsidP="004F705E">
            <w:pPr>
              <w:pStyle w:val="ListParagraph"/>
              <w:ind w:left="0"/>
              <w:jc w:val="both"/>
              <w:rPr>
                <w:moveTo w:id="1962" w:author="Caitlin Page Casar" w:date="2019-06-29T12:48:00Z"/>
                <w:sz w:val="16"/>
                <w:szCs w:val="16"/>
              </w:rPr>
            </w:pPr>
            <w:moveTo w:id="1963" w:author="Caitlin Page Casar" w:date="2019-06-29T12:48:00Z">
              <w:r w:rsidRPr="00BF3695">
                <w:rPr>
                  <w:sz w:val="16"/>
                  <w:szCs w:val="16"/>
                </w:rPr>
                <w:t>7.</w:t>
              </w:r>
              <w:r>
                <w:rPr>
                  <w:sz w:val="16"/>
                  <w:szCs w:val="16"/>
                </w:rPr>
                <w:t>2</w:t>
              </w:r>
            </w:moveTo>
          </w:p>
        </w:tc>
        <w:tc>
          <w:tcPr>
            <w:tcW w:w="560" w:type="dxa"/>
          </w:tcPr>
          <w:p w14:paraId="00F22647" w14:textId="77777777" w:rsidR="00382EA3" w:rsidRPr="00BF3695" w:rsidRDefault="00382EA3" w:rsidP="004F705E">
            <w:pPr>
              <w:jc w:val="both"/>
              <w:rPr>
                <w:moveTo w:id="1964" w:author="Caitlin Page Casar" w:date="2019-06-29T12:48:00Z"/>
                <w:sz w:val="16"/>
                <w:szCs w:val="16"/>
              </w:rPr>
            </w:pPr>
            <w:moveTo w:id="1965" w:author="Caitlin Page Casar" w:date="2019-06-29T12:48:00Z">
              <w:r w:rsidRPr="00BF3695">
                <w:rPr>
                  <w:sz w:val="16"/>
                  <w:szCs w:val="16"/>
                </w:rPr>
                <w:t>0.1</w:t>
              </w:r>
              <w:r>
                <w:rPr>
                  <w:sz w:val="16"/>
                  <w:szCs w:val="16"/>
                </w:rPr>
                <w:t>2</w:t>
              </w:r>
            </w:moveTo>
          </w:p>
        </w:tc>
        <w:tc>
          <w:tcPr>
            <w:tcW w:w="576" w:type="dxa"/>
          </w:tcPr>
          <w:p w14:paraId="64B318FB" w14:textId="77777777" w:rsidR="00382EA3" w:rsidRPr="00BF3695" w:rsidRDefault="00382EA3" w:rsidP="004F705E">
            <w:pPr>
              <w:jc w:val="both"/>
              <w:rPr>
                <w:moveTo w:id="1966" w:author="Caitlin Page Casar" w:date="2019-06-29T12:48:00Z"/>
                <w:sz w:val="16"/>
                <w:szCs w:val="16"/>
              </w:rPr>
            </w:pPr>
            <w:moveTo w:id="1967" w:author="Caitlin Page Casar" w:date="2019-06-29T12:48:00Z">
              <w:r>
                <w:rPr>
                  <w:sz w:val="16"/>
                  <w:szCs w:val="16"/>
                </w:rPr>
                <w:t>0.2</w:t>
              </w:r>
            </w:moveTo>
          </w:p>
        </w:tc>
        <w:tc>
          <w:tcPr>
            <w:tcW w:w="576" w:type="dxa"/>
          </w:tcPr>
          <w:p w14:paraId="45D22EF3" w14:textId="77777777" w:rsidR="00382EA3" w:rsidRPr="00BF3695" w:rsidRDefault="00382EA3" w:rsidP="004F705E">
            <w:pPr>
              <w:jc w:val="both"/>
              <w:rPr>
                <w:moveTo w:id="1968" w:author="Caitlin Page Casar" w:date="2019-06-29T12:48:00Z"/>
                <w:sz w:val="16"/>
                <w:szCs w:val="16"/>
              </w:rPr>
            </w:pPr>
            <w:moveTo w:id="1969" w:author="Caitlin Page Casar" w:date="2019-06-29T12:48:00Z">
              <w:r w:rsidRPr="00BF3695">
                <w:rPr>
                  <w:sz w:val="16"/>
                  <w:szCs w:val="16"/>
                </w:rPr>
                <w:t>0.</w:t>
              </w:r>
              <w:r>
                <w:rPr>
                  <w:sz w:val="16"/>
                  <w:szCs w:val="16"/>
                </w:rPr>
                <w:t>48</w:t>
              </w:r>
            </w:moveTo>
          </w:p>
        </w:tc>
        <w:tc>
          <w:tcPr>
            <w:tcW w:w="594" w:type="dxa"/>
          </w:tcPr>
          <w:p w14:paraId="2B5FF672" w14:textId="77777777" w:rsidR="00382EA3" w:rsidRPr="00BF3695" w:rsidRDefault="00382EA3" w:rsidP="004F705E">
            <w:pPr>
              <w:jc w:val="both"/>
              <w:rPr>
                <w:moveTo w:id="1970" w:author="Caitlin Page Casar" w:date="2019-06-29T12:48:00Z"/>
                <w:sz w:val="16"/>
                <w:szCs w:val="16"/>
              </w:rPr>
            </w:pPr>
            <w:moveTo w:id="1971" w:author="Caitlin Page Casar" w:date="2019-06-29T12:48:00Z">
              <w:r w:rsidRPr="00BF3695">
                <w:rPr>
                  <w:sz w:val="16"/>
                  <w:szCs w:val="16"/>
                </w:rPr>
                <w:t>2.</w:t>
              </w:r>
              <w:r>
                <w:rPr>
                  <w:sz w:val="16"/>
                  <w:szCs w:val="16"/>
                </w:rPr>
                <w:t>4</w:t>
              </w:r>
            </w:moveTo>
          </w:p>
        </w:tc>
        <w:tc>
          <w:tcPr>
            <w:tcW w:w="758" w:type="dxa"/>
          </w:tcPr>
          <w:p w14:paraId="1B7E48E9" w14:textId="77777777" w:rsidR="00382EA3" w:rsidRPr="00BF3695" w:rsidRDefault="00382EA3" w:rsidP="004F705E">
            <w:pPr>
              <w:jc w:val="both"/>
              <w:rPr>
                <w:moveTo w:id="1972" w:author="Caitlin Page Casar" w:date="2019-06-29T12:48:00Z"/>
                <w:color w:val="000000"/>
                <w:sz w:val="16"/>
                <w:szCs w:val="16"/>
              </w:rPr>
            </w:pPr>
            <w:moveTo w:id="1973" w:author="Caitlin Page Casar" w:date="2019-06-29T12:48:00Z">
              <w:r w:rsidRPr="00BF3695">
                <w:rPr>
                  <w:color w:val="000000"/>
                  <w:sz w:val="16"/>
                  <w:szCs w:val="16"/>
                </w:rPr>
                <w:t>0.1</w:t>
              </w:r>
            </w:moveTo>
          </w:p>
        </w:tc>
        <w:tc>
          <w:tcPr>
            <w:tcW w:w="581" w:type="dxa"/>
          </w:tcPr>
          <w:p w14:paraId="56BFCFC9" w14:textId="77777777" w:rsidR="00382EA3" w:rsidRPr="00BF3695" w:rsidRDefault="00382EA3" w:rsidP="004F705E">
            <w:pPr>
              <w:jc w:val="both"/>
              <w:rPr>
                <w:moveTo w:id="1974" w:author="Caitlin Page Casar" w:date="2019-06-29T12:48:00Z"/>
                <w:color w:val="000000"/>
                <w:sz w:val="16"/>
                <w:szCs w:val="16"/>
              </w:rPr>
            </w:pPr>
            <w:moveTo w:id="1975" w:author="Caitlin Page Casar" w:date="2019-06-29T12:48:00Z">
              <w:r w:rsidRPr="00BF3695">
                <w:rPr>
                  <w:color w:val="000000"/>
                  <w:sz w:val="16"/>
                  <w:szCs w:val="16"/>
                </w:rPr>
                <w:t>0.3</w:t>
              </w:r>
            </w:moveTo>
          </w:p>
        </w:tc>
        <w:tc>
          <w:tcPr>
            <w:tcW w:w="656" w:type="dxa"/>
          </w:tcPr>
          <w:p w14:paraId="17933441" w14:textId="77777777" w:rsidR="00382EA3" w:rsidRPr="00BF3695" w:rsidRDefault="00382EA3" w:rsidP="004F705E">
            <w:pPr>
              <w:pStyle w:val="ListParagraph"/>
              <w:ind w:left="0"/>
              <w:jc w:val="both"/>
              <w:rPr>
                <w:moveTo w:id="1976" w:author="Caitlin Page Casar" w:date="2019-06-29T12:48:00Z"/>
                <w:sz w:val="16"/>
                <w:szCs w:val="16"/>
              </w:rPr>
            </w:pPr>
            <w:moveTo w:id="1977" w:author="Caitlin Page Casar" w:date="2019-06-29T12:48:00Z">
              <w:r w:rsidRPr="00BF3695">
                <w:rPr>
                  <w:sz w:val="16"/>
                  <w:szCs w:val="16"/>
                </w:rPr>
                <w:t>3</w:t>
              </w:r>
              <w:r>
                <w:rPr>
                  <w:sz w:val="16"/>
                  <w:szCs w:val="16"/>
                </w:rPr>
                <w:t>36.1</w:t>
              </w:r>
            </w:moveTo>
          </w:p>
        </w:tc>
        <w:tc>
          <w:tcPr>
            <w:tcW w:w="538" w:type="dxa"/>
          </w:tcPr>
          <w:p w14:paraId="05485A1D" w14:textId="77777777" w:rsidR="00382EA3" w:rsidRPr="00BF3695" w:rsidRDefault="00382EA3" w:rsidP="004F705E">
            <w:pPr>
              <w:jc w:val="both"/>
              <w:rPr>
                <w:moveTo w:id="1978" w:author="Caitlin Page Casar" w:date="2019-06-29T12:48:00Z"/>
                <w:color w:val="000000"/>
                <w:sz w:val="16"/>
                <w:szCs w:val="16"/>
              </w:rPr>
            </w:pPr>
            <w:moveTo w:id="1979" w:author="Caitlin Page Casar" w:date="2019-06-29T12:48:00Z">
              <w:r w:rsidRPr="00BF3695">
                <w:rPr>
                  <w:color w:val="000000"/>
                  <w:sz w:val="16"/>
                  <w:szCs w:val="16"/>
                </w:rPr>
                <w:t>1.</w:t>
              </w:r>
              <w:r>
                <w:rPr>
                  <w:color w:val="000000"/>
                  <w:sz w:val="16"/>
                  <w:szCs w:val="16"/>
                </w:rPr>
                <w:t>7</w:t>
              </w:r>
            </w:moveTo>
          </w:p>
        </w:tc>
        <w:tc>
          <w:tcPr>
            <w:tcW w:w="581" w:type="dxa"/>
          </w:tcPr>
          <w:p w14:paraId="43B5BC5D" w14:textId="77777777" w:rsidR="00382EA3" w:rsidRPr="00BF3695" w:rsidRDefault="00382EA3" w:rsidP="004F705E">
            <w:pPr>
              <w:jc w:val="both"/>
              <w:rPr>
                <w:moveTo w:id="1980" w:author="Caitlin Page Casar" w:date="2019-06-29T12:48:00Z"/>
                <w:color w:val="000000"/>
                <w:sz w:val="16"/>
                <w:szCs w:val="16"/>
              </w:rPr>
            </w:pPr>
            <w:moveTo w:id="1981" w:author="Caitlin Page Casar" w:date="2019-06-29T12:48:00Z">
              <w:r w:rsidRPr="00BF3695">
                <w:rPr>
                  <w:color w:val="000000"/>
                  <w:sz w:val="16"/>
                  <w:szCs w:val="16"/>
                </w:rPr>
                <w:t>0.4</w:t>
              </w:r>
              <w:r>
                <w:rPr>
                  <w:color w:val="000000"/>
                  <w:sz w:val="16"/>
                  <w:szCs w:val="16"/>
                </w:rPr>
                <w:t>3</w:t>
              </w:r>
            </w:moveTo>
          </w:p>
        </w:tc>
        <w:tc>
          <w:tcPr>
            <w:tcW w:w="510" w:type="dxa"/>
          </w:tcPr>
          <w:p w14:paraId="2E080D9C" w14:textId="77777777" w:rsidR="00382EA3" w:rsidRPr="00BF3695" w:rsidRDefault="00382EA3" w:rsidP="004F705E">
            <w:pPr>
              <w:jc w:val="both"/>
              <w:rPr>
                <w:moveTo w:id="1982" w:author="Caitlin Page Casar" w:date="2019-06-29T12:48:00Z"/>
                <w:color w:val="000000"/>
                <w:sz w:val="16"/>
                <w:szCs w:val="16"/>
              </w:rPr>
            </w:pPr>
            <w:moveTo w:id="1983" w:author="Caitlin Page Casar" w:date="2019-06-29T12:48:00Z">
              <w:r w:rsidRPr="00BF3695">
                <w:rPr>
                  <w:color w:val="000000"/>
                  <w:sz w:val="16"/>
                  <w:szCs w:val="16"/>
                </w:rPr>
                <w:t>4.</w:t>
              </w:r>
              <w:r>
                <w:rPr>
                  <w:color w:val="000000"/>
                  <w:sz w:val="16"/>
                  <w:szCs w:val="16"/>
                </w:rPr>
                <w:t>2</w:t>
              </w:r>
            </w:moveTo>
          </w:p>
        </w:tc>
      </w:tr>
      <w:tr w:rsidR="00382EA3" w:rsidRPr="00BF3695" w14:paraId="707195DE" w14:textId="77777777" w:rsidTr="004F705E">
        <w:tc>
          <w:tcPr>
            <w:tcW w:w="474" w:type="dxa"/>
          </w:tcPr>
          <w:p w14:paraId="1D166533" w14:textId="77777777" w:rsidR="00382EA3" w:rsidRPr="00BF3695" w:rsidRDefault="00382EA3" w:rsidP="004F705E">
            <w:pPr>
              <w:pStyle w:val="ListParagraph"/>
              <w:ind w:left="0"/>
              <w:jc w:val="both"/>
              <w:rPr>
                <w:moveTo w:id="1984" w:author="Caitlin Page Casar" w:date="2019-06-29T12:48:00Z"/>
                <w:sz w:val="16"/>
                <w:szCs w:val="16"/>
              </w:rPr>
            </w:pPr>
            <w:moveTo w:id="1985" w:author="Caitlin Page Casar" w:date="2019-06-29T12:48:00Z">
              <w:r w:rsidRPr="00BF3695">
                <w:rPr>
                  <w:sz w:val="16"/>
                  <w:szCs w:val="16"/>
                </w:rPr>
                <w:t>D3</w:t>
              </w:r>
            </w:moveTo>
          </w:p>
        </w:tc>
        <w:tc>
          <w:tcPr>
            <w:tcW w:w="634" w:type="dxa"/>
          </w:tcPr>
          <w:p w14:paraId="7F352207" w14:textId="77777777" w:rsidR="00382EA3" w:rsidRPr="00BF3695" w:rsidRDefault="00382EA3" w:rsidP="004F705E">
            <w:pPr>
              <w:pStyle w:val="ListParagraph"/>
              <w:ind w:left="0"/>
              <w:jc w:val="both"/>
              <w:rPr>
                <w:moveTo w:id="1986" w:author="Caitlin Page Casar" w:date="2019-06-29T12:48:00Z"/>
                <w:sz w:val="16"/>
                <w:szCs w:val="16"/>
              </w:rPr>
            </w:pPr>
            <w:moveTo w:id="1987" w:author="Caitlin Page Casar" w:date="2019-06-29T12:48:00Z">
              <w:r w:rsidRPr="00BF3695">
                <w:rPr>
                  <w:sz w:val="16"/>
                  <w:szCs w:val="16"/>
                </w:rPr>
                <w:t>2,000</w:t>
              </w:r>
            </w:moveTo>
          </w:p>
        </w:tc>
        <w:tc>
          <w:tcPr>
            <w:tcW w:w="616" w:type="dxa"/>
          </w:tcPr>
          <w:p w14:paraId="346751D7" w14:textId="77777777" w:rsidR="00382EA3" w:rsidRPr="00BF3695" w:rsidRDefault="00382EA3" w:rsidP="004F705E">
            <w:pPr>
              <w:pStyle w:val="ListParagraph"/>
              <w:ind w:left="0"/>
              <w:jc w:val="both"/>
              <w:rPr>
                <w:moveTo w:id="1988" w:author="Caitlin Page Casar" w:date="2019-06-29T12:48:00Z"/>
                <w:sz w:val="16"/>
                <w:szCs w:val="16"/>
              </w:rPr>
            </w:pPr>
            <w:moveTo w:id="1989" w:author="Caitlin Page Casar" w:date="2019-06-29T12:48:00Z">
              <w:r w:rsidRPr="00BF3695">
                <w:rPr>
                  <w:sz w:val="16"/>
                  <w:szCs w:val="16"/>
                </w:rPr>
                <w:t>16.2</w:t>
              </w:r>
            </w:moveTo>
          </w:p>
        </w:tc>
        <w:tc>
          <w:tcPr>
            <w:tcW w:w="701" w:type="dxa"/>
          </w:tcPr>
          <w:p w14:paraId="7ABB8323" w14:textId="77777777" w:rsidR="00382EA3" w:rsidRPr="00BF3695" w:rsidRDefault="00382EA3" w:rsidP="004F705E">
            <w:pPr>
              <w:pStyle w:val="ListParagraph"/>
              <w:ind w:left="0"/>
              <w:jc w:val="both"/>
              <w:rPr>
                <w:moveTo w:id="1990" w:author="Caitlin Page Casar" w:date="2019-06-29T12:48:00Z"/>
                <w:sz w:val="16"/>
                <w:szCs w:val="16"/>
              </w:rPr>
            </w:pPr>
            <w:moveTo w:id="1991" w:author="Caitlin Page Casar" w:date="2019-06-29T12:48:00Z">
              <w:r w:rsidRPr="00BF3695">
                <w:rPr>
                  <w:sz w:val="16"/>
                  <w:szCs w:val="16"/>
                </w:rPr>
                <w:t>-</w:t>
              </w:r>
              <w:r>
                <w:rPr>
                  <w:sz w:val="16"/>
                  <w:szCs w:val="16"/>
                </w:rPr>
                <w:t>34.5</w:t>
              </w:r>
            </w:moveTo>
          </w:p>
        </w:tc>
        <w:tc>
          <w:tcPr>
            <w:tcW w:w="430" w:type="dxa"/>
          </w:tcPr>
          <w:p w14:paraId="06A2D459" w14:textId="77777777" w:rsidR="00382EA3" w:rsidRPr="00BF3695" w:rsidRDefault="00382EA3" w:rsidP="004F705E">
            <w:pPr>
              <w:pStyle w:val="ListParagraph"/>
              <w:ind w:left="0"/>
              <w:jc w:val="both"/>
              <w:rPr>
                <w:moveTo w:id="1992" w:author="Caitlin Page Casar" w:date="2019-06-29T12:48:00Z"/>
                <w:sz w:val="16"/>
                <w:szCs w:val="16"/>
              </w:rPr>
            </w:pPr>
            <w:moveTo w:id="1993" w:author="Caitlin Page Casar" w:date="2019-06-29T12:48:00Z">
              <w:r w:rsidRPr="00BF3695">
                <w:rPr>
                  <w:sz w:val="16"/>
                  <w:szCs w:val="16"/>
                </w:rPr>
                <w:t>7.</w:t>
              </w:r>
              <w:r>
                <w:rPr>
                  <w:sz w:val="16"/>
                  <w:szCs w:val="16"/>
                </w:rPr>
                <w:t>1</w:t>
              </w:r>
            </w:moveTo>
          </w:p>
        </w:tc>
        <w:tc>
          <w:tcPr>
            <w:tcW w:w="560" w:type="dxa"/>
          </w:tcPr>
          <w:p w14:paraId="2FB90CE9" w14:textId="77777777" w:rsidR="00382EA3" w:rsidRPr="00BF3695" w:rsidRDefault="00382EA3" w:rsidP="004F705E">
            <w:pPr>
              <w:pStyle w:val="ListParagraph"/>
              <w:ind w:left="0"/>
              <w:jc w:val="both"/>
              <w:rPr>
                <w:moveTo w:id="1994" w:author="Caitlin Page Casar" w:date="2019-06-29T12:48:00Z"/>
                <w:sz w:val="16"/>
                <w:szCs w:val="16"/>
              </w:rPr>
            </w:pPr>
            <w:moveTo w:id="1995" w:author="Caitlin Page Casar" w:date="2019-06-29T12:48:00Z">
              <w:r w:rsidRPr="00BF3695">
                <w:rPr>
                  <w:sz w:val="16"/>
                  <w:szCs w:val="16"/>
                </w:rPr>
                <w:t>0.</w:t>
              </w:r>
              <w:r>
                <w:rPr>
                  <w:sz w:val="16"/>
                  <w:szCs w:val="16"/>
                </w:rPr>
                <w:t>27</w:t>
              </w:r>
            </w:moveTo>
          </w:p>
        </w:tc>
        <w:tc>
          <w:tcPr>
            <w:tcW w:w="576" w:type="dxa"/>
          </w:tcPr>
          <w:p w14:paraId="6931116C" w14:textId="77777777" w:rsidR="00382EA3" w:rsidRDefault="00382EA3" w:rsidP="004F705E">
            <w:pPr>
              <w:pStyle w:val="ListParagraph"/>
              <w:ind w:left="0"/>
              <w:jc w:val="both"/>
              <w:rPr>
                <w:moveTo w:id="1996" w:author="Caitlin Page Casar" w:date="2019-06-29T12:48:00Z"/>
                <w:sz w:val="16"/>
                <w:szCs w:val="16"/>
              </w:rPr>
            </w:pPr>
            <w:moveTo w:id="1997" w:author="Caitlin Page Casar" w:date="2019-06-29T12:48:00Z">
              <w:r>
                <w:rPr>
                  <w:sz w:val="16"/>
                  <w:szCs w:val="16"/>
                </w:rPr>
                <w:t>0.3</w:t>
              </w:r>
            </w:moveTo>
          </w:p>
        </w:tc>
        <w:tc>
          <w:tcPr>
            <w:tcW w:w="576" w:type="dxa"/>
          </w:tcPr>
          <w:p w14:paraId="1A7640B7" w14:textId="77777777" w:rsidR="00382EA3" w:rsidRPr="00BF3695" w:rsidRDefault="00382EA3" w:rsidP="004F705E">
            <w:pPr>
              <w:pStyle w:val="ListParagraph"/>
              <w:ind w:left="0"/>
              <w:jc w:val="both"/>
              <w:rPr>
                <w:moveTo w:id="1998" w:author="Caitlin Page Casar" w:date="2019-06-29T12:48:00Z"/>
                <w:sz w:val="16"/>
                <w:szCs w:val="16"/>
              </w:rPr>
            </w:pPr>
            <w:moveTo w:id="1999" w:author="Caitlin Page Casar" w:date="2019-06-29T12:48:00Z">
              <w:r>
                <w:rPr>
                  <w:sz w:val="16"/>
                  <w:szCs w:val="16"/>
                </w:rPr>
                <w:t>4.29</w:t>
              </w:r>
            </w:moveTo>
          </w:p>
        </w:tc>
        <w:tc>
          <w:tcPr>
            <w:tcW w:w="594" w:type="dxa"/>
          </w:tcPr>
          <w:p w14:paraId="459D7636" w14:textId="77777777" w:rsidR="00382EA3" w:rsidRPr="00BF3695" w:rsidRDefault="00382EA3" w:rsidP="004F705E">
            <w:pPr>
              <w:pStyle w:val="ListParagraph"/>
              <w:ind w:left="0"/>
              <w:jc w:val="both"/>
              <w:rPr>
                <w:moveTo w:id="2000" w:author="Caitlin Page Casar" w:date="2019-06-29T12:48:00Z"/>
                <w:sz w:val="16"/>
                <w:szCs w:val="16"/>
              </w:rPr>
            </w:pPr>
            <w:moveTo w:id="2001" w:author="Caitlin Page Casar" w:date="2019-06-29T12:48:00Z">
              <w:r w:rsidRPr="00BF3695">
                <w:rPr>
                  <w:sz w:val="16"/>
                  <w:szCs w:val="16"/>
                </w:rPr>
                <w:t>2.5</w:t>
              </w:r>
            </w:moveTo>
          </w:p>
        </w:tc>
        <w:tc>
          <w:tcPr>
            <w:tcW w:w="758" w:type="dxa"/>
          </w:tcPr>
          <w:p w14:paraId="44CCC544" w14:textId="77777777" w:rsidR="00382EA3" w:rsidRPr="00BF3695" w:rsidRDefault="00382EA3" w:rsidP="004F705E">
            <w:pPr>
              <w:pStyle w:val="ListParagraph"/>
              <w:ind w:left="0"/>
              <w:jc w:val="both"/>
              <w:rPr>
                <w:moveTo w:id="2002" w:author="Caitlin Page Casar" w:date="2019-06-29T12:48:00Z"/>
                <w:sz w:val="16"/>
                <w:szCs w:val="16"/>
              </w:rPr>
            </w:pPr>
            <w:moveTo w:id="2003" w:author="Caitlin Page Casar" w:date="2019-06-29T12:48:00Z">
              <w:r w:rsidRPr="00BF3695">
                <w:rPr>
                  <w:sz w:val="16"/>
                  <w:szCs w:val="16"/>
                </w:rPr>
                <w:t>0.2</w:t>
              </w:r>
            </w:moveTo>
          </w:p>
        </w:tc>
        <w:tc>
          <w:tcPr>
            <w:tcW w:w="581" w:type="dxa"/>
          </w:tcPr>
          <w:p w14:paraId="7EB89EC3" w14:textId="77777777" w:rsidR="00382EA3" w:rsidRPr="00BF3695" w:rsidRDefault="00382EA3" w:rsidP="004F705E">
            <w:pPr>
              <w:pStyle w:val="ListParagraph"/>
              <w:ind w:left="0"/>
              <w:jc w:val="both"/>
              <w:rPr>
                <w:moveTo w:id="2004" w:author="Caitlin Page Casar" w:date="2019-06-29T12:48:00Z"/>
                <w:sz w:val="16"/>
                <w:szCs w:val="16"/>
              </w:rPr>
            </w:pPr>
            <w:moveTo w:id="2005" w:author="Caitlin Page Casar" w:date="2019-06-29T12:48:00Z">
              <w:r w:rsidRPr="00BF3695">
                <w:rPr>
                  <w:sz w:val="16"/>
                  <w:szCs w:val="16"/>
                </w:rPr>
                <w:t>0.3</w:t>
              </w:r>
            </w:moveTo>
          </w:p>
        </w:tc>
        <w:tc>
          <w:tcPr>
            <w:tcW w:w="656" w:type="dxa"/>
          </w:tcPr>
          <w:p w14:paraId="0BAF8F9C" w14:textId="77777777" w:rsidR="00382EA3" w:rsidRPr="00BF3695" w:rsidRDefault="00382EA3" w:rsidP="004F705E">
            <w:pPr>
              <w:pStyle w:val="ListParagraph"/>
              <w:ind w:left="0"/>
              <w:jc w:val="both"/>
              <w:rPr>
                <w:moveTo w:id="2006" w:author="Caitlin Page Casar" w:date="2019-06-29T12:48:00Z"/>
                <w:sz w:val="16"/>
                <w:szCs w:val="16"/>
              </w:rPr>
            </w:pPr>
            <w:moveTo w:id="2007" w:author="Caitlin Page Casar" w:date="2019-06-29T12:48:00Z">
              <w:r w:rsidRPr="00BF3695">
                <w:rPr>
                  <w:sz w:val="16"/>
                  <w:szCs w:val="16"/>
                </w:rPr>
                <w:t>16</w:t>
              </w:r>
              <w:r>
                <w:rPr>
                  <w:sz w:val="16"/>
                  <w:szCs w:val="16"/>
                </w:rPr>
                <w:t>74.2</w:t>
              </w:r>
            </w:moveTo>
          </w:p>
        </w:tc>
        <w:tc>
          <w:tcPr>
            <w:tcW w:w="538" w:type="dxa"/>
          </w:tcPr>
          <w:p w14:paraId="69251562" w14:textId="77777777" w:rsidR="00382EA3" w:rsidRPr="00BF3695" w:rsidRDefault="00382EA3" w:rsidP="004F705E">
            <w:pPr>
              <w:pStyle w:val="ListParagraph"/>
              <w:ind w:left="0"/>
              <w:jc w:val="both"/>
              <w:rPr>
                <w:moveTo w:id="2008" w:author="Caitlin Page Casar" w:date="2019-06-29T12:48:00Z"/>
                <w:sz w:val="16"/>
                <w:szCs w:val="16"/>
              </w:rPr>
            </w:pPr>
            <w:moveTo w:id="2009" w:author="Caitlin Page Casar" w:date="2019-06-29T12:48:00Z">
              <w:r>
                <w:rPr>
                  <w:sz w:val="16"/>
                  <w:szCs w:val="16"/>
                </w:rPr>
                <w:t>10.1</w:t>
              </w:r>
            </w:moveTo>
          </w:p>
        </w:tc>
        <w:tc>
          <w:tcPr>
            <w:tcW w:w="581" w:type="dxa"/>
          </w:tcPr>
          <w:p w14:paraId="4EB235E7" w14:textId="77777777" w:rsidR="00382EA3" w:rsidRPr="00BF3695" w:rsidRDefault="00382EA3" w:rsidP="004F705E">
            <w:pPr>
              <w:pStyle w:val="ListParagraph"/>
              <w:ind w:left="0"/>
              <w:jc w:val="both"/>
              <w:rPr>
                <w:moveTo w:id="2010" w:author="Caitlin Page Casar" w:date="2019-06-29T12:48:00Z"/>
                <w:sz w:val="16"/>
                <w:szCs w:val="16"/>
              </w:rPr>
            </w:pPr>
            <w:moveTo w:id="2011" w:author="Caitlin Page Casar" w:date="2019-06-29T12:48:00Z">
              <w:r w:rsidRPr="00BF3695">
                <w:rPr>
                  <w:sz w:val="16"/>
                  <w:szCs w:val="16"/>
                </w:rPr>
                <w:t>0.</w:t>
              </w:r>
              <w:r>
                <w:rPr>
                  <w:sz w:val="16"/>
                  <w:szCs w:val="16"/>
                </w:rPr>
                <w:t>25</w:t>
              </w:r>
            </w:moveTo>
          </w:p>
        </w:tc>
        <w:tc>
          <w:tcPr>
            <w:tcW w:w="510" w:type="dxa"/>
          </w:tcPr>
          <w:p w14:paraId="25CACEF0" w14:textId="77777777" w:rsidR="00382EA3" w:rsidRPr="00BF3695" w:rsidRDefault="00382EA3" w:rsidP="004F705E">
            <w:pPr>
              <w:pStyle w:val="ListParagraph"/>
              <w:ind w:left="0"/>
              <w:jc w:val="both"/>
              <w:rPr>
                <w:moveTo w:id="2012" w:author="Caitlin Page Casar" w:date="2019-06-29T12:48:00Z"/>
                <w:sz w:val="16"/>
                <w:szCs w:val="16"/>
              </w:rPr>
            </w:pPr>
            <w:moveTo w:id="2013" w:author="Caitlin Page Casar" w:date="2019-06-29T12:48:00Z">
              <w:r>
                <w:rPr>
                  <w:sz w:val="16"/>
                  <w:szCs w:val="16"/>
                </w:rPr>
                <w:t>10.0</w:t>
              </w:r>
            </w:moveTo>
          </w:p>
        </w:tc>
      </w:tr>
      <w:tr w:rsidR="00382EA3" w:rsidRPr="00BF3695" w14:paraId="30F2F768" w14:textId="77777777" w:rsidTr="004F705E">
        <w:tc>
          <w:tcPr>
            <w:tcW w:w="474" w:type="dxa"/>
          </w:tcPr>
          <w:p w14:paraId="508F46D4" w14:textId="77777777" w:rsidR="00382EA3" w:rsidRPr="00BF3695" w:rsidRDefault="00382EA3" w:rsidP="004F705E">
            <w:pPr>
              <w:pStyle w:val="ListParagraph"/>
              <w:ind w:left="0"/>
              <w:jc w:val="both"/>
              <w:rPr>
                <w:moveTo w:id="2014" w:author="Caitlin Page Casar" w:date="2019-06-29T12:48:00Z"/>
                <w:sz w:val="16"/>
                <w:szCs w:val="16"/>
              </w:rPr>
            </w:pPr>
            <w:moveTo w:id="2015" w:author="Caitlin Page Casar" w:date="2019-06-29T12:48:00Z">
              <w:r w:rsidRPr="00BF3695">
                <w:rPr>
                  <w:sz w:val="16"/>
                  <w:szCs w:val="16"/>
                </w:rPr>
                <w:t>D6</w:t>
              </w:r>
            </w:moveTo>
          </w:p>
        </w:tc>
        <w:tc>
          <w:tcPr>
            <w:tcW w:w="634" w:type="dxa"/>
          </w:tcPr>
          <w:p w14:paraId="239D237C" w14:textId="77777777" w:rsidR="00382EA3" w:rsidRPr="00BF3695" w:rsidRDefault="00382EA3" w:rsidP="004F705E">
            <w:pPr>
              <w:pStyle w:val="ListParagraph"/>
              <w:ind w:left="0"/>
              <w:jc w:val="both"/>
              <w:rPr>
                <w:moveTo w:id="2016" w:author="Caitlin Page Casar" w:date="2019-06-29T12:48:00Z"/>
                <w:sz w:val="16"/>
                <w:szCs w:val="16"/>
              </w:rPr>
            </w:pPr>
            <w:moveTo w:id="2017" w:author="Caitlin Page Casar" w:date="2019-06-29T12:48:00Z">
              <w:r w:rsidRPr="00BF3695">
                <w:rPr>
                  <w:sz w:val="16"/>
                  <w:szCs w:val="16"/>
                </w:rPr>
                <w:t>4,850</w:t>
              </w:r>
            </w:moveTo>
          </w:p>
        </w:tc>
        <w:tc>
          <w:tcPr>
            <w:tcW w:w="616" w:type="dxa"/>
          </w:tcPr>
          <w:p w14:paraId="5E67182C" w14:textId="77777777" w:rsidR="00382EA3" w:rsidRPr="00BF3695" w:rsidRDefault="00382EA3" w:rsidP="004F705E">
            <w:pPr>
              <w:pStyle w:val="ListParagraph"/>
              <w:ind w:left="0"/>
              <w:jc w:val="both"/>
              <w:rPr>
                <w:moveTo w:id="2018" w:author="Caitlin Page Casar" w:date="2019-06-29T12:48:00Z"/>
                <w:sz w:val="16"/>
                <w:szCs w:val="16"/>
              </w:rPr>
            </w:pPr>
            <w:moveTo w:id="2019" w:author="Caitlin Page Casar" w:date="2019-06-29T12:48:00Z">
              <w:r w:rsidRPr="00BF3695">
                <w:rPr>
                  <w:sz w:val="16"/>
                  <w:szCs w:val="16"/>
                </w:rPr>
                <w:t>21.5</w:t>
              </w:r>
            </w:moveTo>
          </w:p>
        </w:tc>
        <w:tc>
          <w:tcPr>
            <w:tcW w:w="701" w:type="dxa"/>
          </w:tcPr>
          <w:p w14:paraId="34173ECE" w14:textId="77777777" w:rsidR="00382EA3" w:rsidRPr="00BF3695" w:rsidRDefault="00382EA3" w:rsidP="004F705E">
            <w:pPr>
              <w:pStyle w:val="ListParagraph"/>
              <w:ind w:left="0"/>
              <w:jc w:val="both"/>
              <w:rPr>
                <w:moveTo w:id="2020" w:author="Caitlin Page Casar" w:date="2019-06-29T12:48:00Z"/>
                <w:sz w:val="16"/>
                <w:szCs w:val="16"/>
              </w:rPr>
            </w:pPr>
            <w:moveTo w:id="2021" w:author="Caitlin Page Casar" w:date="2019-06-29T12:48:00Z">
              <w:r w:rsidRPr="00BF3695">
                <w:rPr>
                  <w:sz w:val="16"/>
                  <w:szCs w:val="16"/>
                </w:rPr>
                <w:t>-2</w:t>
              </w:r>
              <w:r>
                <w:rPr>
                  <w:sz w:val="16"/>
                  <w:szCs w:val="16"/>
                </w:rPr>
                <w:t>36.2</w:t>
              </w:r>
            </w:moveTo>
          </w:p>
        </w:tc>
        <w:tc>
          <w:tcPr>
            <w:tcW w:w="430" w:type="dxa"/>
          </w:tcPr>
          <w:p w14:paraId="7AD1311C" w14:textId="77777777" w:rsidR="00382EA3" w:rsidRPr="00BF3695" w:rsidRDefault="00382EA3" w:rsidP="004F705E">
            <w:pPr>
              <w:pStyle w:val="ListParagraph"/>
              <w:ind w:left="0"/>
              <w:jc w:val="both"/>
              <w:rPr>
                <w:moveTo w:id="2022" w:author="Caitlin Page Casar" w:date="2019-06-29T12:48:00Z"/>
                <w:sz w:val="16"/>
                <w:szCs w:val="16"/>
              </w:rPr>
            </w:pPr>
            <w:moveTo w:id="2023" w:author="Caitlin Page Casar" w:date="2019-06-29T12:48:00Z">
              <w:r w:rsidRPr="00BF3695">
                <w:rPr>
                  <w:sz w:val="16"/>
                  <w:szCs w:val="16"/>
                </w:rPr>
                <w:t>8.</w:t>
              </w:r>
              <w:r>
                <w:rPr>
                  <w:sz w:val="16"/>
                  <w:szCs w:val="16"/>
                </w:rPr>
                <w:t>1</w:t>
              </w:r>
            </w:moveTo>
          </w:p>
        </w:tc>
        <w:tc>
          <w:tcPr>
            <w:tcW w:w="560" w:type="dxa"/>
          </w:tcPr>
          <w:p w14:paraId="4655FBED" w14:textId="77777777" w:rsidR="00382EA3" w:rsidRPr="00BF3695" w:rsidRDefault="00382EA3" w:rsidP="004F705E">
            <w:pPr>
              <w:pStyle w:val="ListParagraph"/>
              <w:ind w:left="0"/>
              <w:jc w:val="both"/>
              <w:rPr>
                <w:moveTo w:id="2024" w:author="Caitlin Page Casar" w:date="2019-06-29T12:48:00Z"/>
                <w:sz w:val="16"/>
                <w:szCs w:val="16"/>
              </w:rPr>
            </w:pPr>
            <w:moveTo w:id="2025" w:author="Caitlin Page Casar" w:date="2019-06-29T12:48:00Z">
              <w:r w:rsidRPr="00BF3695">
                <w:rPr>
                  <w:sz w:val="16"/>
                  <w:szCs w:val="16"/>
                </w:rPr>
                <w:t>0.</w:t>
              </w:r>
              <w:r>
                <w:rPr>
                  <w:sz w:val="16"/>
                  <w:szCs w:val="16"/>
                </w:rPr>
                <w:t>30</w:t>
              </w:r>
            </w:moveTo>
          </w:p>
        </w:tc>
        <w:tc>
          <w:tcPr>
            <w:tcW w:w="576" w:type="dxa"/>
          </w:tcPr>
          <w:p w14:paraId="6BAE9D92" w14:textId="77777777" w:rsidR="00382EA3" w:rsidRDefault="00382EA3" w:rsidP="004F705E">
            <w:pPr>
              <w:pStyle w:val="ListParagraph"/>
              <w:ind w:left="0"/>
              <w:jc w:val="both"/>
              <w:rPr>
                <w:moveTo w:id="2026" w:author="Caitlin Page Casar" w:date="2019-06-29T12:48:00Z"/>
                <w:sz w:val="16"/>
                <w:szCs w:val="16"/>
              </w:rPr>
            </w:pPr>
            <w:moveTo w:id="2027" w:author="Caitlin Page Casar" w:date="2019-06-29T12:48:00Z">
              <w:r>
                <w:rPr>
                  <w:sz w:val="16"/>
                  <w:szCs w:val="16"/>
                </w:rPr>
                <w:t>0.1</w:t>
              </w:r>
            </w:moveTo>
          </w:p>
        </w:tc>
        <w:tc>
          <w:tcPr>
            <w:tcW w:w="576" w:type="dxa"/>
          </w:tcPr>
          <w:p w14:paraId="24DFC827" w14:textId="77777777" w:rsidR="00382EA3" w:rsidRPr="00BF3695" w:rsidRDefault="00382EA3" w:rsidP="004F705E">
            <w:pPr>
              <w:pStyle w:val="ListParagraph"/>
              <w:ind w:left="0"/>
              <w:jc w:val="both"/>
              <w:rPr>
                <w:moveTo w:id="2028" w:author="Caitlin Page Casar" w:date="2019-06-29T12:48:00Z"/>
                <w:sz w:val="16"/>
                <w:szCs w:val="16"/>
              </w:rPr>
            </w:pPr>
            <w:moveTo w:id="2029" w:author="Caitlin Page Casar" w:date="2019-06-29T12:48:00Z">
              <w:r>
                <w:rPr>
                  <w:sz w:val="16"/>
                  <w:szCs w:val="16"/>
                </w:rPr>
                <w:t>314.3</w:t>
              </w:r>
            </w:moveTo>
          </w:p>
        </w:tc>
        <w:tc>
          <w:tcPr>
            <w:tcW w:w="594" w:type="dxa"/>
          </w:tcPr>
          <w:p w14:paraId="380E390A" w14:textId="77777777" w:rsidR="00382EA3" w:rsidRPr="00BF3695" w:rsidRDefault="00382EA3" w:rsidP="004F705E">
            <w:pPr>
              <w:pStyle w:val="ListParagraph"/>
              <w:ind w:left="0"/>
              <w:jc w:val="both"/>
              <w:rPr>
                <w:moveTo w:id="2030" w:author="Caitlin Page Casar" w:date="2019-06-29T12:48:00Z"/>
                <w:sz w:val="16"/>
                <w:szCs w:val="16"/>
              </w:rPr>
            </w:pPr>
            <w:moveTo w:id="2031" w:author="Caitlin Page Casar" w:date="2019-06-29T12:48:00Z">
              <w:r>
                <w:rPr>
                  <w:sz w:val="16"/>
                  <w:szCs w:val="16"/>
                </w:rPr>
                <w:t>1.2</w:t>
              </w:r>
            </w:moveTo>
          </w:p>
        </w:tc>
        <w:tc>
          <w:tcPr>
            <w:tcW w:w="758" w:type="dxa"/>
          </w:tcPr>
          <w:p w14:paraId="14AF094E" w14:textId="77777777" w:rsidR="00382EA3" w:rsidRPr="00BF3695" w:rsidRDefault="00382EA3" w:rsidP="004F705E">
            <w:pPr>
              <w:pStyle w:val="ListParagraph"/>
              <w:ind w:left="0"/>
              <w:jc w:val="both"/>
              <w:rPr>
                <w:moveTo w:id="2032" w:author="Caitlin Page Casar" w:date="2019-06-29T12:48:00Z"/>
                <w:sz w:val="16"/>
                <w:szCs w:val="16"/>
              </w:rPr>
            </w:pPr>
            <w:moveTo w:id="2033" w:author="Caitlin Page Casar" w:date="2019-06-29T12:48:00Z">
              <w:r w:rsidRPr="00BF3695">
                <w:rPr>
                  <w:sz w:val="16"/>
                  <w:szCs w:val="16"/>
                </w:rPr>
                <w:t>0.1</w:t>
              </w:r>
            </w:moveTo>
          </w:p>
        </w:tc>
        <w:tc>
          <w:tcPr>
            <w:tcW w:w="581" w:type="dxa"/>
          </w:tcPr>
          <w:p w14:paraId="1A04B28E" w14:textId="77777777" w:rsidR="00382EA3" w:rsidRPr="00BF3695" w:rsidRDefault="00382EA3" w:rsidP="004F705E">
            <w:pPr>
              <w:pStyle w:val="ListParagraph"/>
              <w:ind w:left="0"/>
              <w:jc w:val="both"/>
              <w:rPr>
                <w:moveTo w:id="2034" w:author="Caitlin Page Casar" w:date="2019-06-29T12:48:00Z"/>
                <w:sz w:val="16"/>
                <w:szCs w:val="16"/>
              </w:rPr>
            </w:pPr>
            <w:moveTo w:id="2035" w:author="Caitlin Page Casar" w:date="2019-06-29T12:48:00Z">
              <w:r w:rsidRPr="00BF3695">
                <w:rPr>
                  <w:sz w:val="16"/>
                  <w:szCs w:val="16"/>
                </w:rPr>
                <w:t>0.3</w:t>
              </w:r>
            </w:moveTo>
          </w:p>
        </w:tc>
        <w:tc>
          <w:tcPr>
            <w:tcW w:w="656" w:type="dxa"/>
          </w:tcPr>
          <w:p w14:paraId="4142B46C" w14:textId="77777777" w:rsidR="00382EA3" w:rsidRPr="00BF3695" w:rsidRDefault="00382EA3" w:rsidP="004F705E">
            <w:pPr>
              <w:pStyle w:val="ListParagraph"/>
              <w:ind w:left="0"/>
              <w:jc w:val="both"/>
              <w:rPr>
                <w:moveTo w:id="2036" w:author="Caitlin Page Casar" w:date="2019-06-29T12:48:00Z"/>
                <w:sz w:val="16"/>
                <w:szCs w:val="16"/>
              </w:rPr>
            </w:pPr>
            <w:moveTo w:id="2037" w:author="Caitlin Page Casar" w:date="2019-06-29T12:48:00Z">
              <w:r>
                <w:rPr>
                  <w:sz w:val="16"/>
                  <w:szCs w:val="16"/>
                </w:rPr>
                <w:t>4223.3</w:t>
              </w:r>
            </w:moveTo>
          </w:p>
        </w:tc>
        <w:tc>
          <w:tcPr>
            <w:tcW w:w="538" w:type="dxa"/>
          </w:tcPr>
          <w:p w14:paraId="37106DF9" w14:textId="77777777" w:rsidR="00382EA3" w:rsidRPr="00BF3695" w:rsidRDefault="00382EA3" w:rsidP="004F705E">
            <w:pPr>
              <w:pStyle w:val="ListParagraph"/>
              <w:ind w:left="0"/>
              <w:jc w:val="both"/>
              <w:rPr>
                <w:moveTo w:id="2038" w:author="Caitlin Page Casar" w:date="2019-06-29T12:48:00Z"/>
                <w:sz w:val="16"/>
                <w:szCs w:val="16"/>
              </w:rPr>
            </w:pPr>
            <w:moveTo w:id="2039" w:author="Caitlin Page Casar" w:date="2019-06-29T12:48:00Z">
              <w:r>
                <w:rPr>
                  <w:sz w:val="16"/>
                  <w:szCs w:val="16"/>
                </w:rPr>
                <w:t>66.2</w:t>
              </w:r>
            </w:moveTo>
          </w:p>
        </w:tc>
        <w:tc>
          <w:tcPr>
            <w:tcW w:w="581" w:type="dxa"/>
          </w:tcPr>
          <w:p w14:paraId="0C57C207" w14:textId="77777777" w:rsidR="00382EA3" w:rsidRPr="00BF3695" w:rsidRDefault="00382EA3" w:rsidP="004F705E">
            <w:pPr>
              <w:pStyle w:val="ListParagraph"/>
              <w:ind w:left="0"/>
              <w:jc w:val="both"/>
              <w:rPr>
                <w:moveTo w:id="2040" w:author="Caitlin Page Casar" w:date="2019-06-29T12:48:00Z"/>
                <w:sz w:val="16"/>
                <w:szCs w:val="16"/>
              </w:rPr>
            </w:pPr>
            <w:moveTo w:id="2041" w:author="Caitlin Page Casar" w:date="2019-06-29T12:48:00Z">
              <w:r w:rsidRPr="00BF3695">
                <w:rPr>
                  <w:sz w:val="16"/>
                  <w:szCs w:val="16"/>
                </w:rPr>
                <w:t>0.2</w:t>
              </w:r>
              <w:r>
                <w:rPr>
                  <w:sz w:val="16"/>
                  <w:szCs w:val="16"/>
                </w:rPr>
                <w:t>5</w:t>
              </w:r>
            </w:moveTo>
          </w:p>
        </w:tc>
        <w:tc>
          <w:tcPr>
            <w:tcW w:w="510" w:type="dxa"/>
          </w:tcPr>
          <w:p w14:paraId="1DBB2E7B" w14:textId="77777777" w:rsidR="00382EA3" w:rsidRPr="00BF3695" w:rsidRDefault="00382EA3" w:rsidP="004F705E">
            <w:pPr>
              <w:pStyle w:val="ListParagraph"/>
              <w:ind w:left="0"/>
              <w:jc w:val="both"/>
              <w:rPr>
                <w:moveTo w:id="2042" w:author="Caitlin Page Casar" w:date="2019-06-29T12:48:00Z"/>
                <w:sz w:val="16"/>
                <w:szCs w:val="16"/>
              </w:rPr>
            </w:pPr>
            <w:moveTo w:id="2043" w:author="Caitlin Page Casar" w:date="2019-06-29T12:48:00Z">
              <w:r w:rsidRPr="00BF3695">
                <w:rPr>
                  <w:sz w:val="16"/>
                  <w:szCs w:val="16"/>
                </w:rPr>
                <w:t>2.</w:t>
              </w:r>
              <w:r>
                <w:rPr>
                  <w:sz w:val="16"/>
                  <w:szCs w:val="16"/>
                </w:rPr>
                <w:t>2</w:t>
              </w:r>
            </w:moveTo>
          </w:p>
        </w:tc>
      </w:tr>
    </w:tbl>
    <w:moveToRangeEnd w:id="1899"/>
    <w:p w14:paraId="6455D65E" w14:textId="13C8E6BF" w:rsidR="008F0CEE" w:rsidRDefault="008F0CEE" w:rsidP="008F0CEE">
      <w:pPr>
        <w:spacing w:before="120" w:line="276" w:lineRule="auto"/>
        <w:jc w:val="both"/>
        <w:rPr>
          <w:rFonts w:ascii="Calibri" w:hAnsi="Calibri" w:cs="Calibri"/>
          <w:b/>
          <w:sz w:val="22"/>
          <w:szCs w:val="22"/>
        </w:rPr>
      </w:pPr>
      <w:del w:id="2044" w:author="Caitlin Page Casar" w:date="2019-05-24T21:38:00Z">
        <w:r w:rsidDel="0060697A">
          <w:rPr>
            <w:rFonts w:ascii="Calibri" w:hAnsi="Calibri" w:cs="Calibri"/>
            <w:b/>
            <w:noProof/>
            <w:sz w:val="22"/>
            <w:szCs w:val="22"/>
          </w:rPr>
          <w:drawing>
            <wp:inline distT="0" distB="0" distL="0" distR="0" wp14:anchorId="43ECB3AD" wp14:editId="1D48EC2E">
              <wp:extent cx="5943600" cy="3632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refaction plot_noLabels.pdf"/>
                      <pic:cNvPicPr/>
                    </pic:nvPicPr>
                    <pic:blipFill>
                      <a:blip r:embed="rId28">
                        <a:extLst>
                          <a:ext uri="{28A0092B-C50C-407E-A947-70E740481C1C}">
                            <a14:useLocalDpi xmlns:a14="http://schemas.microsoft.com/office/drawing/2010/main" val="0"/>
                          </a:ext>
                        </a:extLst>
                      </a:blip>
                      <a:stretch>
                        <a:fillRect/>
                      </a:stretch>
                    </pic:blipFill>
                    <pic:spPr>
                      <a:xfrm>
                        <a:off x="0" y="0"/>
                        <a:ext cx="5943600" cy="3632200"/>
                      </a:xfrm>
                      <a:prstGeom prst="rect">
                        <a:avLst/>
                      </a:prstGeom>
                    </pic:spPr>
                  </pic:pic>
                </a:graphicData>
              </a:graphic>
            </wp:inline>
          </w:drawing>
        </w:r>
      </w:del>
    </w:p>
    <w:p w14:paraId="4C0DAE83" w14:textId="785DA31C" w:rsidR="008F0CEE" w:rsidDel="0060697A" w:rsidRDefault="008F0CEE" w:rsidP="008F0CEE">
      <w:pPr>
        <w:spacing w:before="120" w:line="276" w:lineRule="auto"/>
        <w:jc w:val="both"/>
        <w:rPr>
          <w:moveFrom w:id="2045" w:author="Caitlin Page Casar" w:date="2019-05-24T21:38:00Z"/>
          <w:rFonts w:ascii="TimesNewRomanPSMT" w:hAnsi="TimesNewRomanPSMT"/>
          <w:color w:val="7F7F7F" w:themeColor="text1" w:themeTint="80"/>
          <w:sz w:val="18"/>
          <w:szCs w:val="18"/>
        </w:rPr>
      </w:pPr>
      <w:moveFromRangeStart w:id="2046" w:author="Caitlin Page Casar" w:date="2019-05-24T21:38:00Z" w:name="move9626355"/>
      <w:moveFrom w:id="2047" w:author="Caitlin Page Casar" w:date="2019-05-24T21:38:00Z">
        <w:r w:rsidRPr="008B298C" w:rsidDel="0060697A">
          <w:rPr>
            <w:rFonts w:ascii="TimesNewRomanPSMT" w:hAnsi="TimesNewRomanPSMT"/>
            <w:b/>
            <w:color w:val="7F7F7F" w:themeColor="text1" w:themeTint="80"/>
            <w:sz w:val="18"/>
            <w:szCs w:val="18"/>
          </w:rPr>
          <w:t xml:space="preserve">Figure </w:t>
        </w:r>
        <w:r w:rsidDel="0060697A">
          <w:rPr>
            <w:rFonts w:ascii="TimesNewRomanPSMT" w:hAnsi="TimesNewRomanPSMT"/>
            <w:b/>
            <w:color w:val="7F7F7F" w:themeColor="text1" w:themeTint="80"/>
            <w:sz w:val="18"/>
            <w:szCs w:val="18"/>
          </w:rPr>
          <w:t>x</w:t>
        </w:r>
        <w:r w:rsidRPr="008B298C" w:rsidDel="0060697A">
          <w:rPr>
            <w:rFonts w:ascii="TimesNewRomanPSMT" w:hAnsi="TimesNewRomanPSMT"/>
            <w:b/>
            <w:color w:val="7F7F7F" w:themeColor="text1" w:themeTint="80"/>
            <w:sz w:val="18"/>
            <w:szCs w:val="18"/>
          </w:rPr>
          <w:t>.</w:t>
        </w:r>
        <w:r w:rsidRPr="008B298C" w:rsidDel="0060697A">
          <w:rPr>
            <w:rFonts w:ascii="TimesNewRomanPSMT" w:hAnsi="TimesNewRomanPSMT"/>
            <w:color w:val="7F7F7F" w:themeColor="text1" w:themeTint="80"/>
            <w:sz w:val="18"/>
            <w:szCs w:val="18"/>
          </w:rPr>
          <w:t xml:space="preserve"> </w:t>
        </w:r>
        <w:r w:rsidDel="0060697A">
          <w:rPr>
            <w:rFonts w:ascii="TimesNewRomanPSMT" w:hAnsi="TimesNewRomanPSMT"/>
            <w:color w:val="7F7F7F" w:themeColor="text1" w:themeTint="80"/>
            <w:sz w:val="18"/>
            <w:szCs w:val="18"/>
          </w:rPr>
          <w:t xml:space="preserve">Alpha diversity of DeMMO communities. Rarefaction curves illustrate the number of OTU observations across a range of sequencing depths.  </w:t>
        </w:r>
      </w:moveFrom>
    </w:p>
    <w:moveFromRangeEnd w:id="2046"/>
    <w:p w14:paraId="7BD6581B" w14:textId="44EC3616" w:rsidR="00A807EA" w:rsidRDefault="00A807EA" w:rsidP="008F0CEE">
      <w:pPr>
        <w:spacing w:before="120" w:line="276" w:lineRule="auto"/>
        <w:jc w:val="both"/>
        <w:rPr>
          <w:ins w:id="2048" w:author="Caitlin Page Casar" w:date="2019-05-22T15:33:00Z"/>
          <w:rFonts w:ascii="TimesNewRomanPSMT" w:hAnsi="TimesNewRomanPSMT"/>
          <w:color w:val="7F7F7F" w:themeColor="text1" w:themeTint="80"/>
          <w:sz w:val="18"/>
          <w:szCs w:val="18"/>
        </w:rPr>
      </w:pPr>
    </w:p>
    <w:p w14:paraId="34E3CAE0" w14:textId="60F2DBB6" w:rsidR="007C4806" w:rsidRDefault="00084767" w:rsidP="008F0CEE">
      <w:pPr>
        <w:spacing w:before="120" w:line="276" w:lineRule="auto"/>
        <w:jc w:val="both"/>
        <w:rPr>
          <w:ins w:id="2049" w:author="Caitlin Page Casar" w:date="2019-05-24T21:38:00Z"/>
          <w:rFonts w:ascii="TimesNewRomanPSMT" w:hAnsi="TimesNewRomanPSMT"/>
          <w:color w:val="7F7F7F" w:themeColor="text1" w:themeTint="80"/>
          <w:sz w:val="18"/>
          <w:szCs w:val="18"/>
        </w:rPr>
      </w:pPr>
      <w:ins w:id="2050" w:author="Caitlin Page Casar" w:date="2019-07-05T15:17:00Z">
        <w:r>
          <w:rPr>
            <w:rFonts w:ascii="TimesNewRomanPSMT" w:hAnsi="TimesNewRomanPSMT"/>
            <w:noProof/>
            <w:color w:val="7F7F7F" w:themeColor="text1" w:themeTint="80"/>
            <w:sz w:val="18"/>
            <w:szCs w:val="18"/>
          </w:rPr>
          <w:drawing>
            <wp:inline distT="0" distB="0" distL="0" distR="0" wp14:anchorId="5FE3C2F6" wp14:editId="3F7B573D">
              <wp:extent cx="5943600" cy="33464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lpha_div_noD3rocks.pdf"/>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ins>
    </w:p>
    <w:p w14:paraId="7D5A18C6" w14:textId="77777777" w:rsidR="0060697A" w:rsidRDefault="0060697A" w:rsidP="0060697A">
      <w:pPr>
        <w:spacing w:before="120" w:line="276" w:lineRule="auto"/>
        <w:jc w:val="both"/>
        <w:rPr>
          <w:moveTo w:id="2051" w:author="Caitlin Page Casar" w:date="2019-05-24T21:38:00Z"/>
          <w:rFonts w:ascii="TimesNewRomanPSMT" w:hAnsi="TimesNewRomanPSMT"/>
          <w:color w:val="7F7F7F" w:themeColor="text1" w:themeTint="80"/>
          <w:sz w:val="18"/>
          <w:szCs w:val="18"/>
        </w:rPr>
      </w:pPr>
      <w:moveToRangeStart w:id="2052" w:author="Caitlin Page Casar" w:date="2019-05-24T21:38:00Z" w:name="move9626355"/>
      <w:moveTo w:id="2053" w:author="Caitlin Page Casar" w:date="2019-05-24T21:38: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 xml:space="preserve">Alpha diversity of DeMMO communities. Rarefaction curves illustrate the number of OTU observations across a range of sequencing depths.  </w:t>
        </w:r>
      </w:moveTo>
    </w:p>
    <w:moveToRangeEnd w:id="2052"/>
    <w:p w14:paraId="3A2A21A9" w14:textId="77777777" w:rsidR="0060697A" w:rsidRDefault="0060697A" w:rsidP="008F0CEE">
      <w:pPr>
        <w:spacing w:before="120" w:line="276" w:lineRule="auto"/>
        <w:jc w:val="both"/>
        <w:rPr>
          <w:rFonts w:ascii="TimesNewRomanPSMT" w:hAnsi="TimesNewRomanPSMT"/>
          <w:color w:val="7F7F7F" w:themeColor="text1" w:themeTint="80"/>
          <w:sz w:val="18"/>
          <w:szCs w:val="18"/>
        </w:rPr>
      </w:pPr>
    </w:p>
    <w:p w14:paraId="6881616F" w14:textId="657ACE56" w:rsidR="00A807EA" w:rsidDel="007020A1" w:rsidRDefault="007709F0" w:rsidP="00A807EA">
      <w:pPr>
        <w:pStyle w:val="NormalWeb"/>
        <w:spacing w:before="120" w:beforeAutospacing="0" w:after="0" w:afterAutospacing="0"/>
        <w:jc w:val="both"/>
        <w:rPr>
          <w:del w:id="2054" w:author="Caitlin Page Casar" w:date="2019-06-03T15:31:00Z"/>
          <w:rFonts w:ascii="TimesNewRomanPSMT" w:hAnsi="TimesNewRomanPSMT"/>
          <w:color w:val="7F7F7F" w:themeColor="text1" w:themeTint="80"/>
          <w:sz w:val="18"/>
          <w:szCs w:val="18"/>
        </w:rPr>
      </w:pPr>
      <w:del w:id="2055" w:author="Caitlin Page Casar" w:date="2019-06-03T15:31:00Z">
        <w:r w:rsidDel="007020A1">
          <w:rPr>
            <w:rFonts w:ascii="TimesNewRomanPSMT" w:hAnsi="TimesNewRomanPSMT"/>
            <w:noProof/>
            <w:color w:val="7F7F7F" w:themeColor="text1" w:themeTint="80"/>
            <w:sz w:val="18"/>
            <w:szCs w:val="18"/>
          </w:rPr>
          <w:drawing>
            <wp:inline distT="0" distB="0" distL="0" distR="0" wp14:anchorId="682FA75A" wp14:editId="5FF56C4D">
              <wp:extent cx="5943600" cy="71323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ruskal-walis_all.pdf"/>
                      <pic:cNvPicPr/>
                    </pic:nvPicPr>
                    <pic:blipFill>
                      <a:blip r:embed="rId30">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inline>
          </w:drawing>
        </w:r>
      </w:del>
    </w:p>
    <w:p w14:paraId="4683BEDC" w14:textId="3AF1C207" w:rsidR="00A807EA" w:rsidDel="007020A1" w:rsidRDefault="00A807EA" w:rsidP="00A807EA">
      <w:pPr>
        <w:pStyle w:val="NormalWeb"/>
        <w:spacing w:before="120" w:beforeAutospacing="0" w:after="0" w:afterAutospacing="0"/>
        <w:jc w:val="both"/>
        <w:rPr>
          <w:del w:id="2056" w:author="Caitlin Page Casar" w:date="2019-06-03T15:31:00Z"/>
          <w:rFonts w:ascii="TimesNewRomanPSMT" w:hAnsi="TimesNewRomanPSMT"/>
          <w:color w:val="7F7F7F" w:themeColor="text1" w:themeTint="80"/>
          <w:sz w:val="18"/>
          <w:szCs w:val="18"/>
        </w:rPr>
      </w:pPr>
      <w:del w:id="2057" w:author="Caitlin Page Casar" w:date="2019-06-03T15:31:00Z">
        <w:r w:rsidDel="007020A1">
          <w:rPr>
            <w:rFonts w:ascii="TimesNewRomanPSMT" w:hAnsi="TimesNewRomanPSMT"/>
            <w:color w:val="7F7F7F" w:themeColor="text1" w:themeTint="80"/>
            <w:sz w:val="18"/>
            <w:szCs w:val="18"/>
          </w:rPr>
          <w:delText xml:space="preserve">Figure x. Families that are significantly different between fluid and mineral-hosted biofilm communities based on the Kruskal-Wallis rank sum test. Arrows represent mean abundances of each family and point from mineral-hosted biofilm </w:delText>
        </w:r>
        <w:r w:rsidR="00F41C4B" w:rsidDel="007020A1">
          <w:rPr>
            <w:rFonts w:ascii="TimesNewRomanPSMT" w:hAnsi="TimesNewRomanPSMT"/>
            <w:color w:val="7F7F7F" w:themeColor="text1" w:themeTint="80"/>
            <w:sz w:val="18"/>
            <w:szCs w:val="18"/>
          </w:rPr>
          <w:delText xml:space="preserve">to fluid </w:delText>
        </w:r>
        <w:r w:rsidDel="007020A1">
          <w:rPr>
            <w:rFonts w:ascii="TimesNewRomanPSMT" w:hAnsi="TimesNewRomanPSMT"/>
            <w:color w:val="7F7F7F" w:themeColor="text1" w:themeTint="80"/>
            <w:sz w:val="18"/>
            <w:szCs w:val="18"/>
          </w:rPr>
          <w:delText xml:space="preserve">community values, colored by phylum.  </w:delText>
        </w:r>
      </w:del>
    </w:p>
    <w:p w14:paraId="177B192C" w14:textId="77777777" w:rsidR="00A807EA" w:rsidRPr="00FF273C" w:rsidRDefault="00A807EA" w:rsidP="008F0CEE">
      <w:pPr>
        <w:spacing w:before="120" w:line="276" w:lineRule="auto"/>
        <w:jc w:val="both"/>
        <w:rPr>
          <w:rFonts w:ascii="Calibri" w:hAnsi="Calibri" w:cs="Calibri"/>
          <w:b/>
          <w:sz w:val="22"/>
          <w:szCs w:val="22"/>
        </w:rPr>
      </w:pPr>
    </w:p>
    <w:p w14:paraId="3DEB245C" w14:textId="5315EBB8" w:rsidR="00695E0A" w:rsidDel="007020A1" w:rsidRDefault="00695E0A" w:rsidP="00695E0A">
      <w:pPr>
        <w:rPr>
          <w:del w:id="2058" w:author="Caitlin Page Casar" w:date="2019-06-03T15:31:00Z"/>
          <w:rFonts w:ascii="Calibri" w:hAnsi="Calibri" w:cs="Calibri"/>
          <w:b/>
        </w:rPr>
      </w:pPr>
      <w:del w:id="2059" w:author="Caitlin Page Casar" w:date="2019-06-03T15:31:00Z">
        <w:r w:rsidDel="007020A1">
          <w:rPr>
            <w:rFonts w:ascii="Calibri" w:hAnsi="Calibri" w:cs="Calibri"/>
            <w:b/>
            <w:noProof/>
          </w:rPr>
          <w:drawing>
            <wp:inline distT="0" distB="0" distL="0" distR="0" wp14:anchorId="79DEC5E2" wp14:editId="725A560D">
              <wp:extent cx="5943600" cy="18662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ell.dens-0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866265"/>
                      </a:xfrm>
                      <a:prstGeom prst="rect">
                        <a:avLst/>
                      </a:prstGeom>
                    </pic:spPr>
                  </pic:pic>
                </a:graphicData>
              </a:graphic>
            </wp:inline>
          </w:drawing>
        </w:r>
      </w:del>
    </w:p>
    <w:p w14:paraId="00DEAEA6" w14:textId="76F7F63C" w:rsidR="00695E0A" w:rsidDel="007020A1" w:rsidRDefault="00695E0A" w:rsidP="00695E0A">
      <w:pPr>
        <w:pStyle w:val="NormalWeb"/>
        <w:spacing w:before="120" w:beforeAutospacing="0" w:after="0" w:afterAutospacing="0"/>
        <w:jc w:val="both"/>
        <w:rPr>
          <w:del w:id="2060" w:author="Caitlin Page Casar" w:date="2019-06-03T15:31:00Z"/>
          <w:rFonts w:ascii="TimesNewRomanPSMT" w:hAnsi="TimesNewRomanPSMT"/>
          <w:color w:val="7F7F7F" w:themeColor="text1" w:themeTint="80"/>
          <w:sz w:val="18"/>
          <w:szCs w:val="18"/>
        </w:rPr>
      </w:pPr>
      <w:del w:id="2061" w:author="Caitlin Page Casar" w:date="2019-06-03T15:31:00Z">
        <w:r w:rsidRPr="008B298C" w:rsidDel="007020A1">
          <w:rPr>
            <w:rFonts w:ascii="TimesNewRomanPSMT" w:hAnsi="TimesNewRomanPSMT"/>
            <w:b/>
            <w:color w:val="7F7F7F" w:themeColor="text1" w:themeTint="80"/>
            <w:sz w:val="18"/>
            <w:szCs w:val="18"/>
          </w:rPr>
          <w:delText xml:space="preserve">Figure </w:delText>
        </w:r>
        <w:r w:rsidDel="007020A1">
          <w:rPr>
            <w:rFonts w:ascii="TimesNewRomanPSMT" w:hAnsi="TimesNewRomanPSMT"/>
            <w:b/>
            <w:color w:val="7F7F7F" w:themeColor="text1" w:themeTint="80"/>
            <w:sz w:val="18"/>
            <w:szCs w:val="18"/>
          </w:rPr>
          <w:delText>x</w:delText>
        </w:r>
        <w:r w:rsidRPr="008B298C" w:rsidDel="007020A1">
          <w:rPr>
            <w:rFonts w:ascii="TimesNewRomanPSMT" w:hAnsi="TimesNewRomanPSMT"/>
            <w:b/>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 xml:space="preserve"> </w:delText>
        </w:r>
        <w:r w:rsidDel="007020A1">
          <w:rPr>
            <w:rFonts w:ascii="TimesNewRomanPSMT" w:hAnsi="TimesNewRomanPSMT"/>
            <w:color w:val="7F7F7F" w:themeColor="text1" w:themeTint="80"/>
            <w:sz w:val="18"/>
            <w:szCs w:val="18"/>
          </w:rPr>
          <w:delText xml:space="preserve">Left: </w:delText>
        </w:r>
        <w:r w:rsidRPr="008B298C" w:rsidDel="007020A1">
          <w:rPr>
            <w:rFonts w:ascii="TimesNewRomanPSMT" w:hAnsi="TimesNewRomanPSMT"/>
            <w:color w:val="7F7F7F" w:themeColor="text1" w:themeTint="80"/>
            <w:sz w:val="18"/>
            <w:szCs w:val="18"/>
          </w:rPr>
          <w:delText xml:space="preserve">Cell densities estimated from cell counts from mineral chip SEM images. </w:delText>
        </w:r>
        <w:r w:rsidDel="007020A1">
          <w:rPr>
            <w:rFonts w:ascii="TimesNewRomanPSMT" w:hAnsi="TimesNewRomanPSMT"/>
            <w:color w:val="7F7F7F" w:themeColor="text1" w:themeTint="80"/>
            <w:sz w:val="18"/>
            <w:szCs w:val="18"/>
          </w:rPr>
          <w:delText>G</w:delText>
        </w:r>
        <w:r w:rsidRPr="008B298C" w:rsidDel="007020A1">
          <w:rPr>
            <w:rFonts w:ascii="TimesNewRomanPSMT" w:hAnsi="TimesNewRomanPSMT"/>
            <w:color w:val="7F7F7F" w:themeColor="text1" w:themeTint="80"/>
            <w:sz w:val="18"/>
            <w:szCs w:val="18"/>
          </w:rPr>
          <w:delText xml:space="preserve">lass slides </w:delText>
        </w:r>
        <w:r w:rsidDel="007020A1">
          <w:rPr>
            <w:rFonts w:ascii="TimesNewRomanPSMT" w:hAnsi="TimesNewRomanPSMT"/>
            <w:color w:val="7F7F7F" w:themeColor="text1" w:themeTint="80"/>
            <w:sz w:val="18"/>
            <w:szCs w:val="18"/>
          </w:rPr>
          <w:delText xml:space="preserve">were </w:delText>
        </w:r>
        <w:r w:rsidRPr="008B298C" w:rsidDel="007020A1">
          <w:rPr>
            <w:rFonts w:ascii="TimesNewRomanPSMT" w:hAnsi="TimesNewRomanPSMT"/>
            <w:color w:val="7F7F7F" w:themeColor="text1" w:themeTint="80"/>
            <w:sz w:val="18"/>
            <w:szCs w:val="18"/>
          </w:rPr>
          <w:delText xml:space="preserve">included in experiments with minerals </w:delText>
        </w:r>
        <w:r w:rsidDel="007020A1">
          <w:rPr>
            <w:rFonts w:ascii="TimesNewRomanPSMT" w:hAnsi="TimesNewRomanPSMT"/>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internal inert controls</w:delText>
        </w:r>
        <w:r w:rsidDel="007020A1">
          <w:rPr>
            <w:rFonts w:ascii="TimesNewRomanPSMT" w:hAnsi="TimesNewRomanPSMT"/>
            <w:color w:val="7F7F7F" w:themeColor="text1" w:themeTint="80"/>
            <w:sz w:val="18"/>
            <w:szCs w:val="18"/>
          </w:rPr>
          <w:delText>) or sand</w:delText>
        </w:r>
        <w:r w:rsidRPr="008B298C" w:rsidDel="007020A1">
          <w:rPr>
            <w:rFonts w:ascii="TimesNewRomanPSMT" w:hAnsi="TimesNewRomanPSMT"/>
            <w:color w:val="7F7F7F" w:themeColor="text1" w:themeTint="80"/>
            <w:sz w:val="18"/>
            <w:szCs w:val="18"/>
          </w:rPr>
          <w:delText xml:space="preserve"> </w:delText>
        </w:r>
        <w:r w:rsidDel="007020A1">
          <w:rPr>
            <w:rFonts w:ascii="TimesNewRomanPSMT" w:hAnsi="TimesNewRomanPSMT"/>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parallel inert controls</w:delText>
        </w:r>
        <w:r w:rsidDel="007020A1">
          <w:rPr>
            <w:rFonts w:ascii="TimesNewRomanPSMT" w:hAnsi="TimesNewRomanPSMT"/>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 xml:space="preserve">. </w:delText>
        </w:r>
        <w:r w:rsidDel="007020A1">
          <w:rPr>
            <w:rFonts w:ascii="TimesNewRomanPSMT" w:hAnsi="TimesNewRomanPSMT"/>
            <w:color w:val="7F7F7F" w:themeColor="text1" w:themeTint="80"/>
            <w:sz w:val="18"/>
            <w:szCs w:val="18"/>
          </w:rPr>
          <w:delText>Right: SEM images taken from pyrolusite experiments at DeMMO1. Clockwise from top left: pyrolusite, parallel sand control, native rock, internal pyrolusite control.</w:delText>
        </w:r>
      </w:del>
    </w:p>
    <w:p w14:paraId="4B82647C" w14:textId="4A83146E" w:rsidR="008F0CEE" w:rsidRDefault="008F0CEE" w:rsidP="00CB0C22">
      <w:pPr>
        <w:rPr>
          <w:ins w:id="2062" w:author="Caitlin Page Casar" w:date="2019-05-24T21:26:00Z"/>
          <w:rFonts w:ascii="Calibri" w:hAnsi="Calibri" w:cs="Calibri"/>
        </w:rPr>
      </w:pPr>
    </w:p>
    <w:p w14:paraId="5E200E92" w14:textId="77777777" w:rsidR="007020A1" w:rsidRDefault="007020A1" w:rsidP="007020A1">
      <w:pPr>
        <w:pStyle w:val="NormalWeb"/>
        <w:spacing w:before="120" w:beforeAutospacing="0" w:after="0" w:afterAutospacing="0"/>
        <w:jc w:val="both"/>
        <w:rPr>
          <w:moveTo w:id="2063" w:author="Caitlin Page Casar" w:date="2019-06-03T15:31:00Z"/>
          <w:rFonts w:ascii="TimesNewRomanPSMT" w:hAnsi="TimesNewRomanPSMT"/>
          <w:color w:val="7F7F7F" w:themeColor="text1" w:themeTint="80"/>
          <w:sz w:val="18"/>
          <w:szCs w:val="18"/>
        </w:rPr>
      </w:pPr>
      <w:moveToRangeStart w:id="2064" w:author="Caitlin Page Casar" w:date="2019-06-03T15:31:00Z" w:name="move9435466"/>
      <w:moveTo w:id="2065" w:author="Caitlin Page Casar" w:date="2019-06-03T15:31:00Z">
        <w:r>
          <w:rPr>
            <w:rFonts w:ascii="TimesNewRomanPSMT" w:hAnsi="TimesNewRomanPSMT"/>
            <w:noProof/>
            <w:color w:val="7F7F7F" w:themeColor="text1" w:themeTint="80"/>
            <w:sz w:val="18"/>
            <w:szCs w:val="18"/>
          </w:rPr>
          <w:drawing>
            <wp:inline distT="0" distB="0" distL="0" distR="0" wp14:anchorId="2647471B" wp14:editId="177F9201">
              <wp:extent cx="3123903" cy="241401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s.vs.date.boxplot.pdf"/>
                      <pic:cNvPicPr/>
                    </pic:nvPicPr>
                    <pic:blipFill>
                      <a:blip r:embed="rId25">
                        <a:extLst>
                          <a:ext uri="{28A0092B-C50C-407E-A947-70E740481C1C}">
                            <a14:useLocalDpi xmlns:a14="http://schemas.microsoft.com/office/drawing/2010/main" val="0"/>
                          </a:ext>
                        </a:extLst>
                      </a:blip>
                      <a:stretch>
                        <a:fillRect/>
                      </a:stretch>
                    </pic:blipFill>
                    <pic:spPr>
                      <a:xfrm>
                        <a:off x="0" y="0"/>
                        <a:ext cx="3139872" cy="2426356"/>
                      </a:xfrm>
                      <a:prstGeom prst="rect">
                        <a:avLst/>
                      </a:prstGeom>
                    </pic:spPr>
                  </pic:pic>
                </a:graphicData>
              </a:graphic>
            </wp:inline>
          </w:drawing>
        </w:r>
        <w:r>
          <w:rPr>
            <w:rFonts w:ascii="TimesNewRomanPSMT" w:hAnsi="TimesNewRomanPSMT"/>
            <w:noProof/>
            <w:color w:val="7F7F7F" w:themeColor="text1" w:themeTint="80"/>
            <w:sz w:val="18"/>
            <w:szCs w:val="18"/>
          </w:rPr>
          <w:drawing>
            <wp:inline distT="0" distB="0" distL="0" distR="0" wp14:anchorId="1410F6E0" wp14:editId="69DB9FED">
              <wp:extent cx="2509838" cy="23424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s.vs.site.boxplot.pdf"/>
                      <pic:cNvPicPr/>
                    </pic:nvPicPr>
                    <pic:blipFill rotWithShape="1">
                      <a:blip r:embed="rId26">
                        <a:extLst>
                          <a:ext uri="{28A0092B-C50C-407E-A947-70E740481C1C}">
                            <a14:useLocalDpi xmlns:a14="http://schemas.microsoft.com/office/drawing/2010/main" val="0"/>
                          </a:ext>
                        </a:extLst>
                      </a:blip>
                      <a:srcRect r="17202"/>
                      <a:stretch/>
                    </pic:blipFill>
                    <pic:spPr bwMode="auto">
                      <a:xfrm>
                        <a:off x="0" y="0"/>
                        <a:ext cx="2547575" cy="2377678"/>
                      </a:xfrm>
                      <a:prstGeom prst="rect">
                        <a:avLst/>
                      </a:prstGeom>
                      <a:ln>
                        <a:noFill/>
                      </a:ln>
                      <a:extLst>
                        <a:ext uri="{53640926-AAD7-44D8-BBD7-CCE9431645EC}">
                          <a14:shadowObscured xmlns:a14="http://schemas.microsoft.com/office/drawing/2010/main"/>
                        </a:ext>
                      </a:extLst>
                    </pic:spPr>
                  </pic:pic>
                </a:graphicData>
              </a:graphic>
            </wp:inline>
          </w:drawing>
        </w:r>
      </w:moveTo>
    </w:p>
    <w:p w14:paraId="0EDBEE07" w14:textId="14667E9C" w:rsidR="007020A1" w:rsidRDefault="007020A1" w:rsidP="007020A1">
      <w:pPr>
        <w:pStyle w:val="NormalWeb"/>
        <w:spacing w:before="120" w:beforeAutospacing="0" w:after="0" w:afterAutospacing="0"/>
        <w:jc w:val="both"/>
        <w:rPr>
          <w:ins w:id="2066" w:author="Caitlin Page Casar" w:date="2019-06-04T22:07:00Z"/>
          <w:rFonts w:ascii="TimesNewRomanPSMT" w:hAnsi="TimesNewRomanPSMT"/>
          <w:color w:val="7F7F7F" w:themeColor="text1" w:themeTint="80"/>
          <w:sz w:val="18"/>
          <w:szCs w:val="18"/>
        </w:rPr>
      </w:pPr>
      <w:moveTo w:id="2067" w:author="Caitlin Page Casar" w:date="2019-06-03T15:31: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 xml:space="preserve">Left: </w:t>
        </w:r>
        <w:r w:rsidRPr="008B298C">
          <w:rPr>
            <w:rFonts w:ascii="TimesNewRomanPSMT" w:hAnsi="TimesNewRomanPSMT"/>
            <w:color w:val="7F7F7F" w:themeColor="text1" w:themeTint="80"/>
            <w:sz w:val="18"/>
            <w:szCs w:val="18"/>
          </w:rPr>
          <w:t xml:space="preserve">Cell densities </w:t>
        </w:r>
        <w:r>
          <w:rPr>
            <w:rFonts w:ascii="TimesNewRomanPSMT" w:hAnsi="TimesNewRomanPSMT"/>
            <w:color w:val="7F7F7F" w:themeColor="text1" w:themeTint="80"/>
            <w:sz w:val="18"/>
            <w:szCs w:val="18"/>
          </w:rPr>
          <w:t>vs. sampling date for each site. Right: Cell densities vs. site over all sampling dates.</w:t>
        </w:r>
      </w:moveTo>
    </w:p>
    <w:p w14:paraId="3B13D102" w14:textId="289EF513" w:rsidR="00E578B5" w:rsidRDefault="00E578B5" w:rsidP="007020A1">
      <w:pPr>
        <w:pStyle w:val="NormalWeb"/>
        <w:spacing w:before="120" w:beforeAutospacing="0" w:after="0" w:afterAutospacing="0"/>
        <w:jc w:val="both"/>
        <w:rPr>
          <w:ins w:id="2068" w:author="Caitlin Page Casar" w:date="2019-06-04T22:07:00Z"/>
          <w:rFonts w:ascii="TimesNewRomanPSMT" w:hAnsi="TimesNewRomanPSMT"/>
          <w:color w:val="7F7F7F" w:themeColor="text1" w:themeTint="80"/>
          <w:sz w:val="18"/>
          <w:szCs w:val="18"/>
        </w:rPr>
      </w:pPr>
    </w:p>
    <w:p w14:paraId="752C9F5C" w14:textId="79967C7A" w:rsidR="00E578B5" w:rsidRDefault="00E578B5" w:rsidP="007020A1">
      <w:pPr>
        <w:pStyle w:val="NormalWeb"/>
        <w:spacing w:before="120" w:beforeAutospacing="0" w:after="0" w:afterAutospacing="0"/>
        <w:jc w:val="both"/>
        <w:rPr>
          <w:ins w:id="2069" w:author="Caitlin Page Casar" w:date="2019-06-04T22:07:00Z"/>
          <w:rFonts w:ascii="TimesNewRomanPSMT" w:hAnsi="TimesNewRomanPSMT"/>
          <w:color w:val="7F7F7F" w:themeColor="text1" w:themeTint="80"/>
          <w:sz w:val="18"/>
          <w:szCs w:val="18"/>
        </w:rPr>
      </w:pPr>
      <w:ins w:id="2070" w:author="Caitlin Page Casar" w:date="2019-06-04T22:07:00Z">
        <w:r>
          <w:rPr>
            <w:rFonts w:ascii="TimesNewRomanPSMT" w:hAnsi="TimesNewRomanPSMT"/>
            <w:color w:val="7F7F7F" w:themeColor="text1" w:themeTint="80"/>
            <w:sz w:val="18"/>
            <w:szCs w:val="18"/>
          </w:rPr>
          <w:t xml:space="preserve">Figure X. NMDS including ambient controls </w:t>
        </w:r>
      </w:ins>
    </w:p>
    <w:p w14:paraId="1D3246F7" w14:textId="500E9ECB" w:rsidR="00E578B5" w:rsidRDefault="00E578B5" w:rsidP="007020A1">
      <w:pPr>
        <w:pStyle w:val="NormalWeb"/>
        <w:spacing w:before="120" w:beforeAutospacing="0" w:after="0" w:afterAutospacing="0"/>
        <w:jc w:val="both"/>
        <w:rPr>
          <w:ins w:id="2071" w:author="Caitlin Page Casar" w:date="2019-06-04T22:07:00Z"/>
          <w:rFonts w:ascii="TimesNewRomanPSMT" w:hAnsi="TimesNewRomanPSMT"/>
          <w:color w:val="7F7F7F" w:themeColor="text1" w:themeTint="80"/>
          <w:sz w:val="18"/>
          <w:szCs w:val="18"/>
        </w:rPr>
      </w:pPr>
    </w:p>
    <w:p w14:paraId="5BEEA896" w14:textId="777CCE3D" w:rsidR="00E578B5" w:rsidRPr="009F4BA0" w:rsidRDefault="00E578B5" w:rsidP="007020A1">
      <w:pPr>
        <w:pStyle w:val="NormalWeb"/>
        <w:spacing w:before="120" w:beforeAutospacing="0" w:after="0" w:afterAutospacing="0"/>
        <w:jc w:val="both"/>
        <w:rPr>
          <w:moveTo w:id="2072" w:author="Caitlin Page Casar" w:date="2019-06-03T15:31:00Z"/>
          <w:rFonts w:ascii="TimesNewRomanPSMT" w:hAnsi="TimesNewRomanPSMT"/>
          <w:color w:val="7F7F7F" w:themeColor="text1" w:themeTint="80"/>
          <w:sz w:val="18"/>
          <w:szCs w:val="18"/>
        </w:rPr>
      </w:pPr>
      <w:ins w:id="2073" w:author="Caitlin Page Casar" w:date="2019-06-04T22:07:00Z">
        <w:r>
          <w:rPr>
            <w:rFonts w:ascii="TimesNewRomanPSMT" w:hAnsi="TimesNewRomanPSMT"/>
            <w:color w:val="7F7F7F" w:themeColor="text1" w:themeTint="80"/>
            <w:sz w:val="18"/>
            <w:szCs w:val="18"/>
          </w:rPr>
          <w:t xml:space="preserve">Figure X. bar plot with </w:t>
        </w:r>
        <w:proofErr w:type="spellStart"/>
        <w:r>
          <w:rPr>
            <w:rFonts w:ascii="TimesNewRomanPSMT" w:hAnsi="TimesNewRomanPSMT"/>
            <w:color w:val="7F7F7F" w:themeColor="text1" w:themeTint="80"/>
            <w:sz w:val="18"/>
            <w:szCs w:val="18"/>
          </w:rPr>
          <w:t>dendogram</w:t>
        </w:r>
        <w:proofErr w:type="spellEnd"/>
        <w:r>
          <w:rPr>
            <w:rFonts w:ascii="TimesNewRomanPSMT" w:hAnsi="TimesNewRomanPSMT"/>
            <w:color w:val="7F7F7F" w:themeColor="text1" w:themeTint="80"/>
            <w:sz w:val="18"/>
            <w:szCs w:val="18"/>
          </w:rPr>
          <w:t xml:space="preserve"> for all communities </w:t>
        </w:r>
      </w:ins>
    </w:p>
    <w:moveToRangeEnd w:id="2064"/>
    <w:p w14:paraId="21B38C2A" w14:textId="13C33588" w:rsidR="0060697A" w:rsidRDefault="0060697A" w:rsidP="00CB0C22">
      <w:pPr>
        <w:rPr>
          <w:ins w:id="2074" w:author="Caitlin Page Casar" w:date="2019-06-05T16:31:00Z"/>
          <w:rFonts w:ascii="Calibri" w:hAnsi="Calibri" w:cs="Calibri"/>
        </w:rPr>
      </w:pPr>
    </w:p>
    <w:p w14:paraId="3F313D08" w14:textId="1F924662" w:rsidR="000C3BF1" w:rsidRDefault="000C3BF1" w:rsidP="00CB0C22">
      <w:pPr>
        <w:rPr>
          <w:ins w:id="2075" w:author="Caitlin Page Casar" w:date="2019-06-05T16:33:00Z"/>
          <w:rFonts w:ascii="Calibri" w:hAnsi="Calibri" w:cs="Calibri"/>
        </w:rPr>
      </w:pPr>
      <w:ins w:id="2076" w:author="Caitlin Page Casar" w:date="2019-06-05T16:33:00Z">
        <w:r>
          <w:rPr>
            <w:rFonts w:ascii="Calibri" w:hAnsi="Calibri" w:cs="Calibri"/>
            <w:noProof/>
          </w:rPr>
          <w:drawing>
            <wp:inline distT="0" distB="0" distL="0" distR="0" wp14:anchorId="05031FD5" wp14:editId="7A01EB26">
              <wp:extent cx="5943600" cy="3657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nsity_vs_duration.pdf"/>
                      <pic:cNvPicPr/>
                    </pic:nvPicPr>
                    <pic:blipFill>
                      <a:blip r:embed="rId32">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ins>
    </w:p>
    <w:p w14:paraId="596A67E3" w14:textId="166EA89B" w:rsidR="000C3BF1" w:rsidRDefault="000C3BF1" w:rsidP="000C3BF1">
      <w:pPr>
        <w:pStyle w:val="NormalWeb"/>
        <w:spacing w:before="120" w:beforeAutospacing="0" w:after="0" w:afterAutospacing="0"/>
        <w:jc w:val="both"/>
        <w:rPr>
          <w:ins w:id="2077" w:author="Caitlin Page Casar" w:date="2019-06-05T16:33:00Z"/>
          <w:rFonts w:ascii="TimesNewRomanPSMT" w:hAnsi="TimesNewRomanPSMT"/>
          <w:color w:val="7F7F7F" w:themeColor="text1" w:themeTint="80"/>
          <w:sz w:val="18"/>
          <w:szCs w:val="18"/>
        </w:rPr>
      </w:pPr>
      <w:ins w:id="2078" w:author="Caitlin Page Casar" w:date="2019-06-05T16:33: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ins>
      <w:ins w:id="2079" w:author="Caitlin Page Casar" w:date="2019-06-05T16:34:00Z">
        <w:r>
          <w:rPr>
            <w:rFonts w:ascii="TimesNewRomanPSMT" w:hAnsi="TimesNewRomanPSMT"/>
            <w:color w:val="7F7F7F" w:themeColor="text1" w:themeTint="80"/>
            <w:sz w:val="18"/>
            <w:szCs w:val="18"/>
          </w:rPr>
          <w:t>Cell densities vs. duration of each experiment</w:t>
        </w:r>
      </w:ins>
      <w:ins w:id="2080" w:author="Caitlin Page Casar" w:date="2019-06-05T16:33:00Z">
        <w:r>
          <w:rPr>
            <w:rFonts w:ascii="TimesNewRomanPSMT" w:hAnsi="TimesNewRomanPSMT"/>
            <w:color w:val="7F7F7F" w:themeColor="text1" w:themeTint="80"/>
            <w:sz w:val="18"/>
            <w:szCs w:val="18"/>
          </w:rPr>
          <w:t>.</w:t>
        </w:r>
      </w:ins>
    </w:p>
    <w:p w14:paraId="49A2D7F8" w14:textId="77777777" w:rsidR="000C3BF1" w:rsidRDefault="000C3BF1" w:rsidP="00CB0C22">
      <w:pPr>
        <w:rPr>
          <w:ins w:id="2081" w:author="Caitlin Page Casar" w:date="2019-06-05T16:33:00Z"/>
          <w:rFonts w:ascii="Calibri" w:hAnsi="Calibri" w:cs="Calibri"/>
        </w:rPr>
      </w:pPr>
    </w:p>
    <w:p w14:paraId="42E9562F" w14:textId="3A03CF37" w:rsidR="00AE7BB5" w:rsidRDefault="00AE7BB5" w:rsidP="00CB0C22">
      <w:pPr>
        <w:rPr>
          <w:ins w:id="2082" w:author="Caitlin Page Casar" w:date="2019-06-05T16:33:00Z"/>
          <w:rFonts w:ascii="Calibri" w:hAnsi="Calibri" w:cs="Calibri"/>
        </w:rPr>
      </w:pPr>
      <w:commentRangeStart w:id="2083"/>
      <w:ins w:id="2084" w:author="Caitlin Page Casar" w:date="2019-06-05T16:32:00Z">
        <w:r>
          <w:rPr>
            <w:rFonts w:ascii="Calibri" w:hAnsi="Calibri" w:cs="Calibri"/>
            <w:noProof/>
          </w:rPr>
          <w:lastRenderedPageBreak/>
          <w:drawing>
            <wp:inline distT="0" distB="0" distL="0" distR="0" wp14:anchorId="5A489117" wp14:editId="4A38331A">
              <wp:extent cx="5943600" cy="365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hyloDiv_vs_duration.pdf"/>
                      <pic:cNvPicPr/>
                    </pic:nvPicPr>
                    <pic:blipFill>
                      <a:blip r:embed="rId33">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ins>
      <w:commentRangeEnd w:id="2083"/>
      <w:ins w:id="2085" w:author="Caitlin Page Casar" w:date="2019-06-05T19:36:00Z">
        <w:r w:rsidR="00C50E0C">
          <w:rPr>
            <w:rStyle w:val="CommentReference"/>
          </w:rPr>
          <w:commentReference w:id="2083"/>
        </w:r>
      </w:ins>
    </w:p>
    <w:p w14:paraId="066E9C0F" w14:textId="22DADEE9" w:rsidR="000C3BF1" w:rsidRPr="006A153B" w:rsidRDefault="000C3BF1" w:rsidP="006A153B">
      <w:pPr>
        <w:pStyle w:val="NormalWeb"/>
        <w:spacing w:before="120" w:beforeAutospacing="0" w:after="0" w:afterAutospacing="0"/>
        <w:jc w:val="both"/>
        <w:rPr>
          <w:rFonts w:ascii="TimesNewRomanPSMT" w:hAnsi="TimesNewRomanPSMT"/>
          <w:color w:val="7F7F7F" w:themeColor="text1" w:themeTint="80"/>
          <w:sz w:val="18"/>
          <w:szCs w:val="18"/>
          <w:rPrChange w:id="2086" w:author="Caitlin Page Casar" w:date="2019-08-02T16:17:00Z">
            <w:rPr>
              <w:rFonts w:ascii="Calibri" w:hAnsi="Calibri" w:cs="Calibri"/>
            </w:rPr>
          </w:rPrChange>
        </w:rPr>
        <w:pPrChange w:id="2087" w:author="Caitlin Page Casar" w:date="2019-08-02T16:17:00Z">
          <w:pPr/>
        </w:pPrChange>
      </w:pPr>
      <w:ins w:id="2088" w:author="Caitlin Page Casar" w:date="2019-06-05T16:34: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Phylogenetic diversity vs. duration of each experiment.</w:t>
        </w:r>
      </w:ins>
    </w:p>
    <w:sectPr w:rsidR="000C3BF1" w:rsidRPr="006A153B" w:rsidSect="00F72B5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Caitlin Page Casar" w:date="2019-08-02T16:48:00Z" w:initials="CPC">
    <w:p w14:paraId="58E549A5" w14:textId="56A84394" w:rsidR="00D74FA9" w:rsidRDefault="00D74FA9">
      <w:pPr>
        <w:pStyle w:val="CommentText"/>
      </w:pPr>
      <w:r>
        <w:rPr>
          <w:rStyle w:val="CommentReference"/>
        </w:rPr>
        <w:annotationRef/>
      </w:r>
      <w:r>
        <w:t xml:space="preserve">Thought maybe I should add Lily here for contributing taxa assignments for </w:t>
      </w:r>
      <w:proofErr w:type="spellStart"/>
      <w:r>
        <w:t>unnasigned</w:t>
      </w:r>
      <w:proofErr w:type="spellEnd"/>
      <w:r>
        <w:t xml:space="preserve"> OTUs + help in the field, and Jan for being PI?</w:t>
      </w:r>
    </w:p>
  </w:comment>
  <w:comment w:id="8" w:author="Caitlin Page Casar" w:date="2019-05-01T16:27:00Z" w:initials="CPC">
    <w:p w14:paraId="1933E9C5" w14:textId="0B563E26" w:rsidR="00B533FA" w:rsidRDefault="00B533FA">
      <w:pPr>
        <w:pStyle w:val="CommentText"/>
      </w:pPr>
      <w:r>
        <w:rPr>
          <w:rStyle w:val="CommentReference"/>
        </w:rPr>
        <w:annotationRef/>
      </w:r>
      <w:r>
        <w:t>Still working on this section, will come back to it after I write up the results/discussion</w:t>
      </w:r>
    </w:p>
  </w:comment>
  <w:comment w:id="105" w:author="Maggie Osburn" w:date="2019-05-17T13:43:00Z" w:initials="MOU">
    <w:p w14:paraId="0933A18F" w14:textId="77777777" w:rsidR="00B533FA" w:rsidRDefault="00B533FA" w:rsidP="00E46C8B">
      <w:pPr>
        <w:pStyle w:val="CommentText"/>
      </w:pPr>
      <w:r>
        <w:rPr>
          <w:rStyle w:val="CommentReference"/>
        </w:rPr>
        <w:annotationRef/>
      </w:r>
      <w:r>
        <w:t xml:space="preserve">Are we sure that this is the deepest? I thought some of the deep </w:t>
      </w:r>
      <w:proofErr w:type="spellStart"/>
      <w:r>
        <w:t>fendoscanian</w:t>
      </w:r>
      <w:proofErr w:type="spellEnd"/>
      <w:r>
        <w:t xml:space="preserve"> boreholes went deeper</w:t>
      </w:r>
    </w:p>
  </w:comment>
  <w:comment w:id="106" w:author="Caitlin Page Casar" w:date="2019-07-26T15:31:00Z" w:initials="CPC">
    <w:p w14:paraId="705F95B8" w14:textId="31DB0023" w:rsidR="008638CB" w:rsidRDefault="008638CB" w:rsidP="008638CB">
      <w:r>
        <w:rPr>
          <w:rStyle w:val="CommentReference"/>
        </w:rPr>
        <w:annotationRef/>
      </w:r>
      <w:r>
        <w:t xml:space="preserve">I found papers talking about microbes as deep as 1.5km in </w:t>
      </w:r>
      <w:proofErr w:type="spellStart"/>
      <w:r w:rsidRPr="008638CB">
        <w:rPr>
          <w:bCs/>
          <w:color w:val="222222"/>
          <w:shd w:val="clear" w:color="auto" w:fill="FFFFFF"/>
        </w:rPr>
        <w:t>Fennoscandian</w:t>
      </w:r>
      <w:proofErr w:type="spellEnd"/>
      <w:r>
        <w:rPr>
          <w:bCs/>
          <w:color w:val="222222"/>
          <w:shd w:val="clear" w:color="auto" w:fill="FFFFFF"/>
        </w:rPr>
        <w:t xml:space="preserve"> Shield</w:t>
      </w:r>
      <w:r w:rsidR="00551745">
        <w:rPr>
          <w:bCs/>
          <w:color w:val="222222"/>
          <w:shd w:val="clear" w:color="auto" w:fill="FFFFFF"/>
        </w:rPr>
        <w:t>, nothing deeper than South African mine</w:t>
      </w:r>
    </w:p>
    <w:p w14:paraId="5AD9EC1C" w14:textId="6572DDDB" w:rsidR="008638CB" w:rsidRDefault="008638CB" w:rsidP="008638CB"/>
    <w:p w14:paraId="13495D41" w14:textId="1500089D" w:rsidR="008638CB" w:rsidRDefault="008638CB">
      <w:pPr>
        <w:pStyle w:val="CommentText"/>
      </w:pPr>
    </w:p>
  </w:comment>
  <w:comment w:id="110" w:author="Maggie Osburn" w:date="2019-07-17T09:39:00Z" w:initials="MOU">
    <w:p w14:paraId="1CC9AC97" w14:textId="77777777" w:rsidR="00B533FA" w:rsidRDefault="00B533FA" w:rsidP="00E46C8B">
      <w:pPr>
        <w:pStyle w:val="CommentText"/>
      </w:pPr>
      <w:r>
        <w:rPr>
          <w:rStyle w:val="CommentReference"/>
        </w:rPr>
        <w:annotationRef/>
      </w:r>
      <w:r>
        <w:t xml:space="preserve">Cite </w:t>
      </w:r>
      <w:proofErr w:type="spellStart"/>
      <w:r>
        <w:t>Lollar</w:t>
      </w:r>
      <w:proofErr w:type="spellEnd"/>
      <w:r>
        <w:t xml:space="preserve"> et al. my new paper in press</w:t>
      </w:r>
    </w:p>
  </w:comment>
  <w:comment w:id="111" w:author="Caitlin Page Casar" w:date="2019-07-17T11:28:00Z" w:initials="CPC">
    <w:p w14:paraId="0C338AE4" w14:textId="55B36907" w:rsidR="00CE26BC" w:rsidRDefault="00CE26BC">
      <w:pPr>
        <w:pStyle w:val="CommentText"/>
      </w:pPr>
      <w:r>
        <w:rPr>
          <w:rStyle w:val="CommentReference"/>
        </w:rPr>
        <w:annotationRef/>
      </w:r>
      <w:r w:rsidR="00882125">
        <w:t xml:space="preserve">The depth in this study was 2.4km, </w:t>
      </w:r>
      <w:proofErr w:type="spellStart"/>
      <w:r w:rsidR="00882125">
        <w:t>Chivian</w:t>
      </w:r>
      <w:proofErr w:type="spellEnd"/>
      <w:r w:rsidR="00882125">
        <w:t xml:space="preserve"> study was deepest </w:t>
      </w:r>
      <w:r>
        <w:t xml:space="preserve"> </w:t>
      </w:r>
    </w:p>
  </w:comment>
  <w:comment w:id="499" w:author="Maggie Osburn" w:date="2019-07-17T10:18:00Z" w:initials="MOU">
    <w:p w14:paraId="2560AD38" w14:textId="4A9D1286" w:rsidR="00B533FA" w:rsidRDefault="00B533FA">
      <w:pPr>
        <w:pStyle w:val="CommentText"/>
      </w:pPr>
      <w:r>
        <w:rPr>
          <w:rStyle w:val="CommentReference"/>
        </w:rPr>
        <w:annotationRef/>
      </w:r>
      <w:r>
        <w:t xml:space="preserve">Well </w:t>
      </w:r>
      <w:proofErr w:type="spellStart"/>
      <w:r>
        <w:t>thats</w:t>
      </w:r>
      <w:proofErr w:type="spellEnd"/>
      <w:r>
        <w:t xml:space="preserve"> pretty</w:t>
      </w:r>
    </w:p>
  </w:comment>
  <w:comment w:id="500" w:author="Caitlin Page Casar" w:date="2019-07-17T14:23:00Z" w:initials="CPC">
    <w:p w14:paraId="227C11F0" w14:textId="59A1D035" w:rsidR="00315766" w:rsidRDefault="00315766">
      <w:pPr>
        <w:pStyle w:val="CommentText"/>
      </w:pPr>
      <w:r>
        <w:rPr>
          <w:rStyle w:val="CommentReference"/>
        </w:rPr>
        <w:annotationRef/>
      </w:r>
      <w:r>
        <w:t>gracias</w:t>
      </w:r>
    </w:p>
  </w:comment>
  <w:comment w:id="740" w:author="Maggie Osburn" w:date="2019-07-17T10:30:00Z" w:initials="MOU">
    <w:p w14:paraId="0EB8DBD4" w14:textId="72F05F1D" w:rsidR="00B533FA" w:rsidRDefault="00B533FA">
      <w:pPr>
        <w:pStyle w:val="CommentText"/>
      </w:pPr>
      <w:r>
        <w:rPr>
          <w:rStyle w:val="CommentReference"/>
        </w:rPr>
        <w:annotationRef/>
      </w:r>
      <w:r>
        <w:t>This is reading more like a text book instead of methods. You want to provide enough detail so that someone can redo your experiment, but you don’t have into include this much narrative on why. I think rarefaction curves are pretty well accepted and don’t need additional justification</w:t>
      </w:r>
    </w:p>
  </w:comment>
  <w:comment w:id="741" w:author="Caitlin Page Casar" w:date="2019-07-17T14:31:00Z" w:initials="CPC">
    <w:p w14:paraId="0AF7C39E" w14:textId="2BEBCE0D" w:rsidR="001F643F" w:rsidRDefault="001F643F">
      <w:pPr>
        <w:pStyle w:val="CommentText"/>
      </w:pPr>
      <w:r>
        <w:rPr>
          <w:rStyle w:val="CommentReference"/>
        </w:rPr>
        <w:annotationRef/>
      </w:r>
      <w:r>
        <w:t xml:space="preserve">I would argue that the depth or normalization can be chosen for a variety of reasons, not always because of the plateau in the curves. i.e. I could have selected a rarefaction depth based on </w:t>
      </w:r>
      <w:r w:rsidR="001F1DAB">
        <w:t xml:space="preserve">a depth that included all of the samples, sort of like how the depth was chosen for the microbiome paper. I think it’s important to justify why the depth was chosen. </w:t>
      </w:r>
    </w:p>
  </w:comment>
  <w:comment w:id="970" w:author="Maggie Osburn" w:date="2019-07-17T10:33:00Z" w:initials="MOU">
    <w:p w14:paraId="62268960" w14:textId="2227C927" w:rsidR="00B533FA" w:rsidRDefault="00B533FA">
      <w:pPr>
        <w:pStyle w:val="CommentText"/>
      </w:pPr>
      <w:r>
        <w:rPr>
          <w:rStyle w:val="CommentReference"/>
        </w:rPr>
        <w:annotationRef/>
      </w:r>
      <w:r>
        <w:t>Sequentially?</w:t>
      </w:r>
    </w:p>
  </w:comment>
  <w:comment w:id="971" w:author="Caitlin Page Casar" w:date="2019-07-17T14:33:00Z" w:initials="CPC">
    <w:p w14:paraId="27BDF8EE" w14:textId="719121E6" w:rsidR="001F1DAB" w:rsidRDefault="001F1DAB">
      <w:pPr>
        <w:pStyle w:val="CommentText"/>
      </w:pPr>
      <w:r>
        <w:rPr>
          <w:rStyle w:val="CommentReference"/>
        </w:rPr>
        <w:annotationRef/>
      </w:r>
      <w:r>
        <w:t xml:space="preserve">“gradual dehydration” is the language used to describe the method, it’s standard </w:t>
      </w:r>
    </w:p>
  </w:comment>
  <w:comment w:id="981" w:author="Maggie Osburn" w:date="2019-07-17T10:34:00Z" w:initials="MOU">
    <w:p w14:paraId="26DB6DE4" w14:textId="1E41E0D2" w:rsidR="00B533FA" w:rsidRDefault="00B533FA">
      <w:pPr>
        <w:pStyle w:val="CommentText"/>
      </w:pPr>
      <w:r>
        <w:rPr>
          <w:rStyle w:val="CommentReference"/>
        </w:rPr>
        <w:annotationRef/>
      </w:r>
      <w:r>
        <w:t>Just making these two sentences match</w:t>
      </w:r>
    </w:p>
  </w:comment>
  <w:comment w:id="982" w:author="Caitlin Page Casar" w:date="2019-07-17T14:35:00Z" w:initials="CPC">
    <w:p w14:paraId="4268830E" w14:textId="725CFD18" w:rsidR="001F1DAB" w:rsidRDefault="001F1DAB">
      <w:pPr>
        <w:pStyle w:val="CommentText"/>
      </w:pPr>
      <w:r>
        <w:rPr>
          <w:rStyle w:val="CommentReference"/>
        </w:rPr>
        <w:annotationRef/>
      </w:r>
      <w:r>
        <w:t xml:space="preserve">“10 images” is correct – if we hit a threshold of 300 cells after counting 10 images, we stopped and did not count the remaining 10 images. If we did not count at least 300 cells in 10 images, then we did count cells in all 20 images to make sure we adequately sampled the surface for cell counts. </w:t>
      </w:r>
    </w:p>
  </w:comment>
  <w:comment w:id="1033" w:author="Maggie Osburn" w:date="2019-07-17T10:39:00Z" w:initials="MOU">
    <w:p w14:paraId="7C2B0A8C" w14:textId="063737BC" w:rsidR="00B533FA" w:rsidRDefault="00B533FA">
      <w:pPr>
        <w:pStyle w:val="CommentText"/>
      </w:pPr>
      <w:r>
        <w:rPr>
          <w:rStyle w:val="CommentReference"/>
        </w:rPr>
        <w:annotationRef/>
      </w:r>
      <w:r>
        <w:t xml:space="preserve">Harsh. Some of hematite and magnetite cultures do ok. </w:t>
      </w:r>
    </w:p>
  </w:comment>
  <w:comment w:id="1034" w:author="Caitlin Page Casar" w:date="2019-07-17T14:38:00Z" w:initials="CPC">
    <w:p w14:paraId="63C5DF46" w14:textId="69FB842F" w:rsidR="001F1DAB" w:rsidRDefault="001F1DAB">
      <w:pPr>
        <w:pStyle w:val="CommentText"/>
      </w:pPr>
      <w:r>
        <w:rPr>
          <w:rStyle w:val="CommentReference"/>
        </w:rPr>
        <w:annotationRef/>
      </w:r>
      <w:r>
        <w:t xml:space="preserve">But the </w:t>
      </w:r>
      <w:proofErr w:type="spellStart"/>
      <w:r>
        <w:t>gibbs</w:t>
      </w:r>
      <w:proofErr w:type="spellEnd"/>
      <w:r>
        <w:t xml:space="preserve"> free energy required for ATP synthesis is greater than these reactions, which is why I consider</w:t>
      </w:r>
      <w:r w:rsidR="000F63F5">
        <w:t>ed</w:t>
      </w:r>
      <w:r>
        <w:t xml:space="preserve"> them low energy yield. </w:t>
      </w:r>
      <w:proofErr w:type="gramStart"/>
      <w:r>
        <w:t>Also</w:t>
      </w:r>
      <w:proofErr w:type="gramEnd"/>
      <w:r>
        <w:t xml:space="preserve"> Tori </w:t>
      </w:r>
      <w:proofErr w:type="spellStart"/>
      <w:r>
        <w:t>Hoehler</w:t>
      </w:r>
      <w:proofErr w:type="spellEnd"/>
      <w:r>
        <w:t xml:space="preserve"> says biological energy requirement for starving populations is </w:t>
      </w:r>
      <w:r w:rsidR="00F058E9">
        <w:t xml:space="preserve">-12 to -15 </w:t>
      </w:r>
      <w:proofErr w:type="spellStart"/>
      <w:r w:rsidR="00F058E9">
        <w:t>kj</w:t>
      </w:r>
      <w:proofErr w:type="spellEnd"/>
      <w:r w:rsidR="00F058E9">
        <w:t>/</w:t>
      </w:r>
      <w:proofErr w:type="spellStart"/>
      <w:r w:rsidR="00F058E9">
        <w:t>mol</w:t>
      </w:r>
      <w:proofErr w:type="spellEnd"/>
      <w:r w:rsidR="00F058E9">
        <w:t xml:space="preserve"> and those reactions are right at or below that threshold.</w:t>
      </w:r>
    </w:p>
  </w:comment>
  <w:comment w:id="1050" w:author="Caitlin Page Casar" w:date="2019-06-04T18:15:00Z" w:initials="CPC">
    <w:p w14:paraId="661281D0" w14:textId="538EDB1A" w:rsidR="00B533FA" w:rsidRDefault="00B533FA">
      <w:pPr>
        <w:pStyle w:val="CommentText"/>
      </w:pPr>
      <w:r>
        <w:rPr>
          <w:rStyle w:val="CommentReference"/>
        </w:rPr>
        <w:annotationRef/>
      </w:r>
      <w:r>
        <w:t>Recolor left plot to match mineral colors in fig. 8</w:t>
      </w:r>
    </w:p>
  </w:comment>
  <w:comment w:id="1373" w:author="Caitlin Page Casar" w:date="2019-06-05T10:28:00Z" w:initials="CPC">
    <w:p w14:paraId="0CE40B38" w14:textId="0256510B" w:rsidR="00B533FA" w:rsidRDefault="00B533FA">
      <w:pPr>
        <w:pStyle w:val="CommentText"/>
      </w:pPr>
      <w:r>
        <w:rPr>
          <w:rStyle w:val="CommentReference"/>
        </w:rPr>
        <w:annotationRef/>
      </w:r>
      <w:r>
        <w:rPr>
          <w:rFonts w:ascii="TimesNewRomanPSMT" w:hAnsi="TimesNewRomanPSMT"/>
          <w:sz w:val="22"/>
          <w:szCs w:val="22"/>
        </w:rPr>
        <w:t>Conversely, magnetite reduction with carbon monoxide is the most endergonic of the reactions modeled, thus carbon monoxide is not always the most energy yielding electron donor.</w:t>
      </w:r>
    </w:p>
  </w:comment>
  <w:comment w:id="1442" w:author="Caitlin Page Casar" w:date="2019-08-02T14:55:00Z" w:initials="CPC">
    <w:p w14:paraId="7F12668C" w14:textId="6FA3F2E9" w:rsidR="00030FCA" w:rsidRDefault="00030FCA">
      <w:pPr>
        <w:pStyle w:val="CommentText"/>
      </w:pPr>
      <w:r>
        <w:rPr>
          <w:rStyle w:val="CommentReference"/>
        </w:rPr>
        <w:annotationRef/>
      </w:r>
      <w:r>
        <w:t>There was a comment somewhere about this language that got deleted… “NMDS space” is the correct language used in the literature for this kind of statistical description</w:t>
      </w:r>
    </w:p>
  </w:comment>
  <w:comment w:id="1618" w:author="Caitlin Page Casar" w:date="2019-06-05T13:23:00Z" w:initials="CPC">
    <w:p w14:paraId="4471853C" w14:textId="1DD927ED" w:rsidR="00B533FA" w:rsidRDefault="00B533FA">
      <w:pPr>
        <w:pStyle w:val="CommentText"/>
      </w:pPr>
      <w:r>
        <w:rPr>
          <w:rStyle w:val="CommentReference"/>
        </w:rPr>
        <w:annotationRef/>
      </w:r>
      <w:r>
        <w:t>Could add a more detailed photo in a new fig here, or put in supp.</w:t>
      </w:r>
    </w:p>
  </w:comment>
  <w:comment w:id="1684" w:author="Caitlin Page Casar" w:date="2019-06-04T22:05:00Z" w:initials="CPC">
    <w:p w14:paraId="5F6F6889" w14:textId="3070F7BD" w:rsidR="00B533FA" w:rsidRPr="00AB6B5C" w:rsidRDefault="00B533FA" w:rsidP="006269DC">
      <w:pPr>
        <w:pStyle w:val="ListParagraph"/>
        <w:ind w:left="0"/>
        <w:rPr>
          <w:b/>
          <w:sz w:val="20"/>
          <w:szCs w:val="20"/>
        </w:rPr>
      </w:pPr>
      <w:r>
        <w:rPr>
          <w:rStyle w:val="CommentReference"/>
        </w:rPr>
        <w:annotationRef/>
      </w:r>
      <w:r w:rsidRPr="004E76A5">
        <w:rPr>
          <w:sz w:val="20"/>
          <w:szCs w:val="20"/>
        </w:rPr>
        <w:t xml:space="preserve">Wanger </w:t>
      </w:r>
      <w:r>
        <w:rPr>
          <w:sz w:val="20"/>
          <w:szCs w:val="20"/>
        </w:rPr>
        <w:t>et al. 2006 suggested potentially long timescales for biofilm development/cell doubling time in SA gold mine, our data show that biofilms and dense EPS can form rapidly where energy-rich substrates are available</w:t>
      </w:r>
    </w:p>
    <w:p w14:paraId="3E61640A" w14:textId="3947AF59" w:rsidR="00B533FA" w:rsidRDefault="00B533FA">
      <w:pPr>
        <w:pStyle w:val="CommentText"/>
      </w:pPr>
    </w:p>
  </w:comment>
  <w:comment w:id="1710" w:author="Maggie Osburn" w:date="2019-07-17T10:59:00Z" w:initials="MOU">
    <w:p w14:paraId="64524E5E" w14:textId="77777777" w:rsidR="00205862" w:rsidRDefault="00205862" w:rsidP="00205862">
      <w:pPr>
        <w:pStyle w:val="CommentText"/>
      </w:pPr>
      <w:r>
        <w:rPr>
          <w:rStyle w:val="CommentReference"/>
        </w:rPr>
        <w:annotationRef/>
      </w:r>
      <w:r>
        <w:t xml:space="preserve">I think there is a lot of discussion on this topic above as well, move it down </w:t>
      </w:r>
      <w:proofErr w:type="spellStart"/>
      <w:r>
        <w:t>finsh</w:t>
      </w:r>
      <w:proofErr w:type="spellEnd"/>
      <w:r>
        <w:t xml:space="preserve"> with this paragraph followed be one expanding these sorts of estimates more broadly. For </w:t>
      </w:r>
      <w:proofErr w:type="gramStart"/>
      <w:r>
        <w:t>instance</w:t>
      </w:r>
      <w:proofErr w:type="gramEnd"/>
      <w:r>
        <w:t xml:space="preserve"> how do these estimates compare to the under underlying the calculations in </w:t>
      </w:r>
      <w:proofErr w:type="spellStart"/>
      <w:r>
        <w:t>Flemming</w:t>
      </w:r>
      <w:proofErr w:type="spellEnd"/>
      <w:r>
        <w:t xml:space="preserve">, </w:t>
      </w:r>
      <w:proofErr w:type="spellStart"/>
      <w:r>
        <w:t>Magnbusco</w:t>
      </w:r>
      <w:proofErr w:type="spellEnd"/>
      <w:r>
        <w:t>, and Bar On papers? Would use of these numbers make for a bigger or smaller planktonic and attached continental biosphere?</w:t>
      </w:r>
    </w:p>
  </w:comment>
  <w:comment w:id="1711" w:author="Caitlin Page Casar" w:date="2019-07-17T15:34:00Z" w:initials="CPC">
    <w:p w14:paraId="449550ED" w14:textId="4B2022A1" w:rsidR="00205862" w:rsidRDefault="00205862" w:rsidP="00205862">
      <w:pPr>
        <w:pStyle w:val="CommentText"/>
      </w:pPr>
      <w:r>
        <w:rPr>
          <w:rStyle w:val="CommentReference"/>
        </w:rPr>
        <w:annotationRef/>
      </w:r>
      <w:r>
        <w:t xml:space="preserve">I mention this as a result above but don’t discuss it anywhere but here. I can’t compare my numbers directly to those in </w:t>
      </w:r>
      <w:proofErr w:type="spellStart"/>
      <w:r>
        <w:t>Flemming</w:t>
      </w:r>
      <w:proofErr w:type="spellEnd"/>
      <w:r>
        <w:t xml:space="preserve">, </w:t>
      </w:r>
      <w:proofErr w:type="spellStart"/>
      <w:r>
        <w:t>Magnabasco</w:t>
      </w:r>
      <w:proofErr w:type="spellEnd"/>
      <w:r>
        <w:t xml:space="preserve">, or Baron or extrapolate these numbers to the deep continental biosphere because I used single crystal minerals and not native rock. </w:t>
      </w:r>
      <w:r w:rsidR="0013611E">
        <w:t>The goal of this paper is to explore minerals as a control on biofilm diversity/biomass but not to produce estimates for the deep biosphere as a whole.</w:t>
      </w:r>
      <w:r w:rsidR="00104A98">
        <w:t xml:space="preserve"> </w:t>
      </w:r>
    </w:p>
  </w:comment>
  <w:comment w:id="1835" w:author="Caitlin Page Casar" w:date="2019-06-05T10:50:00Z" w:initials="CPC">
    <w:p w14:paraId="76CE00B9" w14:textId="37A49DDC" w:rsidR="00B533FA" w:rsidRDefault="00B533FA">
      <w:pPr>
        <w:pStyle w:val="CommentText"/>
      </w:pPr>
      <w:r>
        <w:rPr>
          <w:rStyle w:val="CommentReference"/>
        </w:rPr>
        <w:annotationRef/>
      </w:r>
      <w:r>
        <w:rPr>
          <w:rFonts w:ascii="TimesNewRomanPSMT" w:hAnsi="TimesNewRomanPSMT"/>
          <w:sz w:val="22"/>
          <w:szCs w:val="22"/>
        </w:rPr>
        <w:t>“…</w:t>
      </w:r>
      <w:r w:rsidRPr="00FF273C">
        <w:rPr>
          <w:rFonts w:ascii="TimesNewRomanPSMT" w:hAnsi="TimesNewRomanPSMT"/>
          <w:sz w:val="22"/>
          <w:szCs w:val="22"/>
        </w:rPr>
        <w:t>especially where iron and manganese-bearing minerals are present.</w:t>
      </w:r>
      <w:r>
        <w:rPr>
          <w:rFonts w:ascii="TimesNewRomanPSMT" w:hAnsi="TimesNewRomanPSMT"/>
          <w:sz w:val="22"/>
          <w:szCs w:val="22"/>
        </w:rPr>
        <w:t>” Or “…especially where energy-rich minerals are present.</w:t>
      </w:r>
      <w:proofErr w:type="gramStart"/>
      <w:r>
        <w:rPr>
          <w:rFonts w:ascii="TimesNewRomanPSMT" w:hAnsi="TimesNewRomanPSMT"/>
          <w:sz w:val="22"/>
          <w:szCs w:val="22"/>
        </w:rPr>
        <w:t>” ?</w:t>
      </w:r>
      <w:proofErr w:type="gramEnd"/>
    </w:p>
  </w:comment>
  <w:comment w:id="1843" w:author="Caitlin Page Casar" w:date="2019-04-15T11:15:00Z" w:initials="CPC">
    <w:p w14:paraId="1D8FCB05" w14:textId="77777777" w:rsidR="00B533FA" w:rsidRDefault="00B533FA" w:rsidP="00532490">
      <w:pPr>
        <w:pStyle w:val="CommentText"/>
      </w:pPr>
      <w:r>
        <w:rPr>
          <w:rStyle w:val="CommentReference"/>
        </w:rPr>
        <w:annotationRef/>
      </w:r>
      <w:r>
        <w:t>What grant number to list here? NASA guidelines for the NESSF say to specify the grand ID</w:t>
      </w:r>
    </w:p>
  </w:comment>
  <w:comment w:id="1875" w:author="Caitlin Page Casar" w:date="2019-08-02T16:50:00Z" w:initials="CPC">
    <w:p w14:paraId="7342CBA4" w14:textId="55BAC7C5" w:rsidR="00ED3E2D" w:rsidRDefault="00ED3E2D">
      <w:pPr>
        <w:pStyle w:val="CommentText"/>
      </w:pPr>
      <w:r>
        <w:rPr>
          <w:rStyle w:val="CommentReference"/>
        </w:rPr>
        <w:annotationRef/>
      </w:r>
      <w:r>
        <w:t xml:space="preserve">Will update when </w:t>
      </w:r>
      <w:r>
        <w:t>manuscript draft is final</w:t>
      </w:r>
    </w:p>
  </w:comment>
  <w:comment w:id="1895" w:author="Caitlin Page Casar" w:date="2019-05-02T18:27:00Z" w:initials="CPC">
    <w:p w14:paraId="3D3A371C" w14:textId="438B60D6" w:rsidR="00B533FA" w:rsidRDefault="00B533FA">
      <w:pPr>
        <w:pStyle w:val="CommentText"/>
      </w:pPr>
      <w:r>
        <w:rPr>
          <w:rStyle w:val="CommentReference"/>
        </w:rPr>
        <w:annotationRef/>
      </w:r>
      <w:r>
        <w:t xml:space="preserve">Can generate DOI for </w:t>
      </w:r>
      <w:proofErr w:type="spellStart"/>
      <w:r>
        <w:t>github</w:t>
      </w:r>
      <w:proofErr w:type="spellEnd"/>
      <w:r>
        <w:t xml:space="preserve"> repo on </w:t>
      </w:r>
      <w:proofErr w:type="spellStart"/>
      <w:r>
        <w:t>Zenodo</w:t>
      </w:r>
      <w:proofErr w:type="spellEnd"/>
      <w:r>
        <w:t xml:space="preserve"> </w:t>
      </w:r>
    </w:p>
  </w:comment>
  <w:comment w:id="2083" w:author="Caitlin Page Casar" w:date="2019-06-05T19:36:00Z" w:initials="CPC">
    <w:p w14:paraId="1306D480" w14:textId="00746805" w:rsidR="00B533FA" w:rsidRDefault="00B533FA">
      <w:pPr>
        <w:pStyle w:val="CommentText"/>
      </w:pPr>
      <w:r>
        <w:rPr>
          <w:rStyle w:val="CommentReference"/>
        </w:rPr>
        <w:annotationRef/>
      </w:r>
      <w:r>
        <w:t xml:space="preserve">Redo fig after recalculating values without D3 rock samples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8E549A5" w15:done="0"/>
  <w15:commentEx w15:paraId="1933E9C5" w15:done="0"/>
  <w15:commentEx w15:paraId="0933A18F" w15:done="0"/>
  <w15:commentEx w15:paraId="13495D41" w15:paraIdParent="0933A18F" w15:done="0"/>
  <w15:commentEx w15:paraId="1CC9AC97" w15:done="0"/>
  <w15:commentEx w15:paraId="0C338AE4" w15:paraIdParent="1CC9AC97" w15:done="0"/>
  <w15:commentEx w15:paraId="2560AD38" w15:done="0"/>
  <w15:commentEx w15:paraId="227C11F0" w15:paraIdParent="2560AD38" w15:done="0"/>
  <w15:commentEx w15:paraId="0EB8DBD4" w15:done="0"/>
  <w15:commentEx w15:paraId="0AF7C39E" w15:paraIdParent="0EB8DBD4" w15:done="0"/>
  <w15:commentEx w15:paraId="62268960" w15:done="0"/>
  <w15:commentEx w15:paraId="27BDF8EE" w15:paraIdParent="62268960" w15:done="0"/>
  <w15:commentEx w15:paraId="26DB6DE4" w15:done="0"/>
  <w15:commentEx w15:paraId="4268830E" w15:paraIdParent="26DB6DE4" w15:done="0"/>
  <w15:commentEx w15:paraId="7C2B0A8C" w15:done="0"/>
  <w15:commentEx w15:paraId="63C5DF46" w15:paraIdParent="7C2B0A8C" w15:done="0"/>
  <w15:commentEx w15:paraId="661281D0" w15:done="0"/>
  <w15:commentEx w15:paraId="0CE40B38" w15:done="0"/>
  <w15:commentEx w15:paraId="7F12668C" w15:done="0"/>
  <w15:commentEx w15:paraId="4471853C" w15:done="0"/>
  <w15:commentEx w15:paraId="3E61640A" w15:done="0"/>
  <w15:commentEx w15:paraId="64524E5E" w15:done="0"/>
  <w15:commentEx w15:paraId="449550ED" w15:paraIdParent="64524E5E" w15:done="0"/>
  <w15:commentEx w15:paraId="76CE00B9" w15:done="0"/>
  <w15:commentEx w15:paraId="1D8FCB05" w15:done="0"/>
  <w15:commentEx w15:paraId="7342CBA4" w15:done="0"/>
  <w15:commentEx w15:paraId="3D3A371C" w15:done="0"/>
  <w15:commentEx w15:paraId="1306D48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8E549A5" w16cid:durableId="20EEE7E0"/>
  <w16cid:commentId w16cid:paraId="1933E9C5" w16cid:durableId="20744776"/>
  <w16cid:commentId w16cid:paraId="0933A18F" w16cid:durableId="208938F6"/>
  <w16cid:commentId w16cid:paraId="13495D41" w16cid:durableId="20E59B69"/>
  <w16cid:commentId w16cid:paraId="1CC9AC97" w16cid:durableId="20D96B61"/>
  <w16cid:commentId w16cid:paraId="0C338AE4" w16cid:durableId="20D984DA"/>
  <w16cid:commentId w16cid:paraId="2560AD38" w16cid:durableId="20D97479"/>
  <w16cid:commentId w16cid:paraId="227C11F0" w16cid:durableId="20D9ADEB"/>
  <w16cid:commentId w16cid:paraId="0EB8DBD4" w16cid:durableId="20D97743"/>
  <w16cid:commentId w16cid:paraId="0AF7C39E" w16cid:durableId="20D9AFBF"/>
  <w16cid:commentId w16cid:paraId="62268960" w16cid:durableId="20D977F2"/>
  <w16cid:commentId w16cid:paraId="27BDF8EE" w16cid:durableId="20D9B052"/>
  <w16cid:commentId w16cid:paraId="26DB6DE4" w16cid:durableId="20D9783D"/>
  <w16cid:commentId w16cid:paraId="4268830E" w16cid:durableId="20D9B096"/>
  <w16cid:commentId w16cid:paraId="7C2B0A8C" w16cid:durableId="20D97950"/>
  <w16cid:commentId w16cid:paraId="63C5DF46" w16cid:durableId="20D9B170"/>
  <w16cid:commentId w16cid:paraId="661281D0" w16cid:durableId="20A133C5"/>
  <w16cid:commentId w16cid:paraId="0CE40B38" w16cid:durableId="20A217BB"/>
  <w16cid:commentId w16cid:paraId="7F12668C" w16cid:durableId="20EECD5B"/>
  <w16cid:commentId w16cid:paraId="4471853C" w16cid:durableId="20A240D9"/>
  <w16cid:commentId w16cid:paraId="3E61640A" w16cid:durableId="20A16994"/>
  <w16cid:commentId w16cid:paraId="64524E5E" w16cid:durableId="20D97E23"/>
  <w16cid:commentId w16cid:paraId="449550ED" w16cid:durableId="20D9BEA1"/>
  <w16cid:commentId w16cid:paraId="76CE00B9" w16cid:durableId="20A21CF2"/>
  <w16cid:commentId w16cid:paraId="1D8FCB05" w16cid:durableId="205EE646"/>
  <w16cid:commentId w16cid:paraId="7342CBA4" w16cid:durableId="20EEE861"/>
  <w16cid:commentId w16cid:paraId="3D3A371C" w16cid:durableId="2075B4FE"/>
  <w16cid:commentId w16cid:paraId="1306D480" w16cid:durableId="20A2983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roman"/>
    <w:pitch w:val="variable"/>
    <w:sig w:usb0="E0002AEF" w:usb1="C0007841" w:usb2="00000009" w:usb3="00000000" w:csb0="000001FF" w:csb1="00000000"/>
  </w:font>
  <w:font w:name="TimesNewRomanPS">
    <w:altName w:val="Times New Roman"/>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mes">
    <w:panose1 w:val="02000500000000000000"/>
    <w:charset w:val="00"/>
    <w:family w:val="auto"/>
    <w:pitch w:val="variable"/>
    <w:sig w:usb0="00000003" w:usb1="00000000" w:usb2="00000000" w:usb3="00000000" w:csb0="00000007"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23229"/>
    <w:multiLevelType w:val="hybridMultilevel"/>
    <w:tmpl w:val="14066E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1112D0"/>
    <w:multiLevelType w:val="hybridMultilevel"/>
    <w:tmpl w:val="8C5404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0ED6C1B"/>
    <w:multiLevelType w:val="hybridMultilevel"/>
    <w:tmpl w:val="2244F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F417D7"/>
    <w:multiLevelType w:val="multilevel"/>
    <w:tmpl w:val="7DEC49E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3C75261B"/>
    <w:multiLevelType w:val="hybridMultilevel"/>
    <w:tmpl w:val="4CD60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A2698C"/>
    <w:multiLevelType w:val="hybridMultilevel"/>
    <w:tmpl w:val="CAE2C7AC"/>
    <w:lvl w:ilvl="0" w:tplc="CC789B6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6F15CF"/>
    <w:multiLevelType w:val="hybridMultilevel"/>
    <w:tmpl w:val="BCF6E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C55AB6"/>
    <w:multiLevelType w:val="multilevel"/>
    <w:tmpl w:val="8D6CD6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6DEF4646"/>
    <w:multiLevelType w:val="hybridMultilevel"/>
    <w:tmpl w:val="4C501B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285796"/>
    <w:multiLevelType w:val="multilevel"/>
    <w:tmpl w:val="B790B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5"/>
  </w:num>
  <w:num w:numId="3">
    <w:abstractNumId w:val="8"/>
  </w:num>
  <w:num w:numId="4">
    <w:abstractNumId w:val="1"/>
  </w:num>
  <w:num w:numId="5">
    <w:abstractNumId w:val="6"/>
  </w:num>
  <w:num w:numId="6">
    <w:abstractNumId w:val="0"/>
  </w:num>
  <w:num w:numId="7">
    <w:abstractNumId w:val="7"/>
  </w:num>
  <w:num w:numId="8">
    <w:abstractNumId w:val="3"/>
  </w:num>
  <w:num w:numId="9">
    <w:abstractNumId w:val="2"/>
  </w:num>
  <w:num w:numId="1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itlin Page Casar">
    <w15:presenceInfo w15:providerId="AD" w15:userId="S::cpc7770@ads.northwestern.edu::b47dbd35-235d-4ad6-8a82-6c232605762b"/>
  </w15:person>
  <w15:person w15:author="Maggie Osburn">
    <w15:presenceInfo w15:providerId="None" w15:userId="Maggie Osbur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A57"/>
    <w:rsid w:val="00004AB8"/>
    <w:rsid w:val="000130C8"/>
    <w:rsid w:val="00022492"/>
    <w:rsid w:val="000254A5"/>
    <w:rsid w:val="000254B3"/>
    <w:rsid w:val="00030FCA"/>
    <w:rsid w:val="0003644B"/>
    <w:rsid w:val="00044222"/>
    <w:rsid w:val="000457B7"/>
    <w:rsid w:val="00062F50"/>
    <w:rsid w:val="000648D0"/>
    <w:rsid w:val="00065C94"/>
    <w:rsid w:val="00067A57"/>
    <w:rsid w:val="0007180E"/>
    <w:rsid w:val="000740DB"/>
    <w:rsid w:val="00081EE2"/>
    <w:rsid w:val="00084767"/>
    <w:rsid w:val="000879B2"/>
    <w:rsid w:val="00091706"/>
    <w:rsid w:val="00093A45"/>
    <w:rsid w:val="00094887"/>
    <w:rsid w:val="000A6736"/>
    <w:rsid w:val="000C3BF1"/>
    <w:rsid w:val="000C4A43"/>
    <w:rsid w:val="000C6F29"/>
    <w:rsid w:val="000E08F7"/>
    <w:rsid w:val="000E7619"/>
    <w:rsid w:val="000F1E4C"/>
    <w:rsid w:val="000F2ED3"/>
    <w:rsid w:val="000F63F5"/>
    <w:rsid w:val="000F7BB1"/>
    <w:rsid w:val="001019BB"/>
    <w:rsid w:val="00102861"/>
    <w:rsid w:val="00104A98"/>
    <w:rsid w:val="001072B5"/>
    <w:rsid w:val="00115705"/>
    <w:rsid w:val="00116BC5"/>
    <w:rsid w:val="00120F3A"/>
    <w:rsid w:val="00122010"/>
    <w:rsid w:val="0012509C"/>
    <w:rsid w:val="001329ED"/>
    <w:rsid w:val="0013611E"/>
    <w:rsid w:val="00145776"/>
    <w:rsid w:val="00147DB2"/>
    <w:rsid w:val="00150C07"/>
    <w:rsid w:val="001552D5"/>
    <w:rsid w:val="001556B8"/>
    <w:rsid w:val="0016674F"/>
    <w:rsid w:val="00167055"/>
    <w:rsid w:val="001775F4"/>
    <w:rsid w:val="001830D9"/>
    <w:rsid w:val="00185973"/>
    <w:rsid w:val="00186671"/>
    <w:rsid w:val="001904D5"/>
    <w:rsid w:val="001A03B8"/>
    <w:rsid w:val="001A3928"/>
    <w:rsid w:val="001A4018"/>
    <w:rsid w:val="001A4109"/>
    <w:rsid w:val="001B6B4A"/>
    <w:rsid w:val="001C02EB"/>
    <w:rsid w:val="001D1AA9"/>
    <w:rsid w:val="001E2E68"/>
    <w:rsid w:val="001E6D08"/>
    <w:rsid w:val="001F1DAB"/>
    <w:rsid w:val="001F643F"/>
    <w:rsid w:val="00205862"/>
    <w:rsid w:val="00210353"/>
    <w:rsid w:val="00213B9C"/>
    <w:rsid w:val="00215AA4"/>
    <w:rsid w:val="0022025A"/>
    <w:rsid w:val="00224DC6"/>
    <w:rsid w:val="002429B8"/>
    <w:rsid w:val="00246AB9"/>
    <w:rsid w:val="002477AD"/>
    <w:rsid w:val="0025517C"/>
    <w:rsid w:val="00255598"/>
    <w:rsid w:val="00261B10"/>
    <w:rsid w:val="00264574"/>
    <w:rsid w:val="00267F9B"/>
    <w:rsid w:val="00276178"/>
    <w:rsid w:val="002822B5"/>
    <w:rsid w:val="0028384A"/>
    <w:rsid w:val="00283FCD"/>
    <w:rsid w:val="00286797"/>
    <w:rsid w:val="00293F46"/>
    <w:rsid w:val="00295018"/>
    <w:rsid w:val="002964CC"/>
    <w:rsid w:val="002A0394"/>
    <w:rsid w:val="002B008D"/>
    <w:rsid w:val="002B47D1"/>
    <w:rsid w:val="002C0450"/>
    <w:rsid w:val="002C4989"/>
    <w:rsid w:val="002D0AAA"/>
    <w:rsid w:val="002E3B94"/>
    <w:rsid w:val="002F0263"/>
    <w:rsid w:val="002F1961"/>
    <w:rsid w:val="002F72C5"/>
    <w:rsid w:val="00312BDD"/>
    <w:rsid w:val="00315766"/>
    <w:rsid w:val="00325131"/>
    <w:rsid w:val="00332BB1"/>
    <w:rsid w:val="00334371"/>
    <w:rsid w:val="003457D9"/>
    <w:rsid w:val="003549FC"/>
    <w:rsid w:val="00367278"/>
    <w:rsid w:val="00374BD0"/>
    <w:rsid w:val="00382EA3"/>
    <w:rsid w:val="003B0199"/>
    <w:rsid w:val="003B1F93"/>
    <w:rsid w:val="003B7B02"/>
    <w:rsid w:val="003D40B7"/>
    <w:rsid w:val="00401310"/>
    <w:rsid w:val="00410C08"/>
    <w:rsid w:val="00411B1E"/>
    <w:rsid w:val="00421561"/>
    <w:rsid w:val="00425A82"/>
    <w:rsid w:val="004276AD"/>
    <w:rsid w:val="0043124B"/>
    <w:rsid w:val="0043248C"/>
    <w:rsid w:val="00432EF6"/>
    <w:rsid w:val="0043334D"/>
    <w:rsid w:val="00453918"/>
    <w:rsid w:val="00455165"/>
    <w:rsid w:val="00464AA2"/>
    <w:rsid w:val="00467655"/>
    <w:rsid w:val="004706A7"/>
    <w:rsid w:val="00474FD3"/>
    <w:rsid w:val="00475EBC"/>
    <w:rsid w:val="00486B31"/>
    <w:rsid w:val="00492DDC"/>
    <w:rsid w:val="004A3FBB"/>
    <w:rsid w:val="004B2614"/>
    <w:rsid w:val="004C5AFF"/>
    <w:rsid w:val="004D7902"/>
    <w:rsid w:val="004E2355"/>
    <w:rsid w:val="004E2542"/>
    <w:rsid w:val="004F333A"/>
    <w:rsid w:val="004F5348"/>
    <w:rsid w:val="004F63A3"/>
    <w:rsid w:val="004F705E"/>
    <w:rsid w:val="00500B7C"/>
    <w:rsid w:val="00504CA5"/>
    <w:rsid w:val="00523ED7"/>
    <w:rsid w:val="0052456E"/>
    <w:rsid w:val="005250A3"/>
    <w:rsid w:val="00531C0C"/>
    <w:rsid w:val="00532490"/>
    <w:rsid w:val="00534D32"/>
    <w:rsid w:val="00536474"/>
    <w:rsid w:val="00540926"/>
    <w:rsid w:val="00547F4C"/>
    <w:rsid w:val="00551745"/>
    <w:rsid w:val="00553AED"/>
    <w:rsid w:val="00554144"/>
    <w:rsid w:val="00564C79"/>
    <w:rsid w:val="00573E40"/>
    <w:rsid w:val="00584B6F"/>
    <w:rsid w:val="00593203"/>
    <w:rsid w:val="005941F1"/>
    <w:rsid w:val="00594D49"/>
    <w:rsid w:val="005A21B9"/>
    <w:rsid w:val="005B085D"/>
    <w:rsid w:val="005B1577"/>
    <w:rsid w:val="005B7C5B"/>
    <w:rsid w:val="005C26C4"/>
    <w:rsid w:val="005D3E0A"/>
    <w:rsid w:val="005D4A51"/>
    <w:rsid w:val="005F2448"/>
    <w:rsid w:val="005F5F43"/>
    <w:rsid w:val="005F78EC"/>
    <w:rsid w:val="005F7BE3"/>
    <w:rsid w:val="00604D9E"/>
    <w:rsid w:val="0060697A"/>
    <w:rsid w:val="006109F9"/>
    <w:rsid w:val="00610E04"/>
    <w:rsid w:val="006122CA"/>
    <w:rsid w:val="006211EF"/>
    <w:rsid w:val="006269DC"/>
    <w:rsid w:val="006274C1"/>
    <w:rsid w:val="00627ED9"/>
    <w:rsid w:val="00631582"/>
    <w:rsid w:val="0063346A"/>
    <w:rsid w:val="0063580B"/>
    <w:rsid w:val="006439C9"/>
    <w:rsid w:val="00646A3B"/>
    <w:rsid w:val="00651B3C"/>
    <w:rsid w:val="0065424C"/>
    <w:rsid w:val="0066128A"/>
    <w:rsid w:val="00664D1A"/>
    <w:rsid w:val="006756F1"/>
    <w:rsid w:val="006817CD"/>
    <w:rsid w:val="0069189E"/>
    <w:rsid w:val="00695E0A"/>
    <w:rsid w:val="006A153B"/>
    <w:rsid w:val="006A32D3"/>
    <w:rsid w:val="006A4F97"/>
    <w:rsid w:val="006A5542"/>
    <w:rsid w:val="006B4718"/>
    <w:rsid w:val="006B5131"/>
    <w:rsid w:val="006B69A9"/>
    <w:rsid w:val="006C1DB9"/>
    <w:rsid w:val="006C6431"/>
    <w:rsid w:val="006D38EB"/>
    <w:rsid w:val="006D6043"/>
    <w:rsid w:val="006E52F4"/>
    <w:rsid w:val="006F1A50"/>
    <w:rsid w:val="007007C0"/>
    <w:rsid w:val="007020A1"/>
    <w:rsid w:val="0070230B"/>
    <w:rsid w:val="00702B27"/>
    <w:rsid w:val="00702CBA"/>
    <w:rsid w:val="0071674E"/>
    <w:rsid w:val="00724B37"/>
    <w:rsid w:val="00750800"/>
    <w:rsid w:val="00753AFC"/>
    <w:rsid w:val="00760E51"/>
    <w:rsid w:val="007645EA"/>
    <w:rsid w:val="007709F0"/>
    <w:rsid w:val="00773B25"/>
    <w:rsid w:val="00785970"/>
    <w:rsid w:val="00792520"/>
    <w:rsid w:val="007940F0"/>
    <w:rsid w:val="00794D54"/>
    <w:rsid w:val="007A01DA"/>
    <w:rsid w:val="007A0D89"/>
    <w:rsid w:val="007A29BE"/>
    <w:rsid w:val="007A2DB8"/>
    <w:rsid w:val="007A3AFF"/>
    <w:rsid w:val="007C4806"/>
    <w:rsid w:val="007C6623"/>
    <w:rsid w:val="007C7AE8"/>
    <w:rsid w:val="007D38DC"/>
    <w:rsid w:val="007E55AD"/>
    <w:rsid w:val="007F0120"/>
    <w:rsid w:val="007F0B55"/>
    <w:rsid w:val="007F2253"/>
    <w:rsid w:val="007F286F"/>
    <w:rsid w:val="0080504B"/>
    <w:rsid w:val="008130EE"/>
    <w:rsid w:val="008143A6"/>
    <w:rsid w:val="00816775"/>
    <w:rsid w:val="00816D53"/>
    <w:rsid w:val="00817EB9"/>
    <w:rsid w:val="0082476D"/>
    <w:rsid w:val="00824F41"/>
    <w:rsid w:val="008250CD"/>
    <w:rsid w:val="00830228"/>
    <w:rsid w:val="008306E8"/>
    <w:rsid w:val="00861878"/>
    <w:rsid w:val="008638CB"/>
    <w:rsid w:val="00882125"/>
    <w:rsid w:val="0088288D"/>
    <w:rsid w:val="00887EDB"/>
    <w:rsid w:val="00892EDF"/>
    <w:rsid w:val="0089439B"/>
    <w:rsid w:val="00895C44"/>
    <w:rsid w:val="008C088B"/>
    <w:rsid w:val="008C68DA"/>
    <w:rsid w:val="008C7181"/>
    <w:rsid w:val="008D53D3"/>
    <w:rsid w:val="008E171D"/>
    <w:rsid w:val="008F0CEE"/>
    <w:rsid w:val="008F3C6D"/>
    <w:rsid w:val="008F7F89"/>
    <w:rsid w:val="00901AA4"/>
    <w:rsid w:val="009055BB"/>
    <w:rsid w:val="0091133E"/>
    <w:rsid w:val="0091594B"/>
    <w:rsid w:val="0091651C"/>
    <w:rsid w:val="00917DF5"/>
    <w:rsid w:val="0092076B"/>
    <w:rsid w:val="009323C2"/>
    <w:rsid w:val="009355AA"/>
    <w:rsid w:val="00936E62"/>
    <w:rsid w:val="00940E29"/>
    <w:rsid w:val="00943BE4"/>
    <w:rsid w:val="00947322"/>
    <w:rsid w:val="00952228"/>
    <w:rsid w:val="009760E9"/>
    <w:rsid w:val="009803A2"/>
    <w:rsid w:val="00987828"/>
    <w:rsid w:val="00994B18"/>
    <w:rsid w:val="0099649D"/>
    <w:rsid w:val="0099771D"/>
    <w:rsid w:val="009A0119"/>
    <w:rsid w:val="009B73BF"/>
    <w:rsid w:val="009C7667"/>
    <w:rsid w:val="009D196C"/>
    <w:rsid w:val="009D5322"/>
    <w:rsid w:val="009D7E76"/>
    <w:rsid w:val="009F4BA0"/>
    <w:rsid w:val="00A056CE"/>
    <w:rsid w:val="00A07048"/>
    <w:rsid w:val="00A1008F"/>
    <w:rsid w:val="00A152D3"/>
    <w:rsid w:val="00A17801"/>
    <w:rsid w:val="00A27401"/>
    <w:rsid w:val="00A32B94"/>
    <w:rsid w:val="00A346BD"/>
    <w:rsid w:val="00A47B6D"/>
    <w:rsid w:val="00A52A45"/>
    <w:rsid w:val="00A554E9"/>
    <w:rsid w:val="00A56EA1"/>
    <w:rsid w:val="00A7168F"/>
    <w:rsid w:val="00A742D7"/>
    <w:rsid w:val="00A747C0"/>
    <w:rsid w:val="00A775D0"/>
    <w:rsid w:val="00A807EA"/>
    <w:rsid w:val="00A812DA"/>
    <w:rsid w:val="00A81E19"/>
    <w:rsid w:val="00AA48A7"/>
    <w:rsid w:val="00AB48E2"/>
    <w:rsid w:val="00AB6FC8"/>
    <w:rsid w:val="00AC608C"/>
    <w:rsid w:val="00AD47AD"/>
    <w:rsid w:val="00AE0201"/>
    <w:rsid w:val="00AE5B90"/>
    <w:rsid w:val="00AE7BB5"/>
    <w:rsid w:val="00AF0729"/>
    <w:rsid w:val="00AF4C01"/>
    <w:rsid w:val="00B11ADD"/>
    <w:rsid w:val="00B125C8"/>
    <w:rsid w:val="00B14948"/>
    <w:rsid w:val="00B266AA"/>
    <w:rsid w:val="00B42F02"/>
    <w:rsid w:val="00B50F16"/>
    <w:rsid w:val="00B52196"/>
    <w:rsid w:val="00B533FA"/>
    <w:rsid w:val="00B60E43"/>
    <w:rsid w:val="00B645B1"/>
    <w:rsid w:val="00B65986"/>
    <w:rsid w:val="00B7135D"/>
    <w:rsid w:val="00B775B6"/>
    <w:rsid w:val="00B850C0"/>
    <w:rsid w:val="00B913A6"/>
    <w:rsid w:val="00B93E58"/>
    <w:rsid w:val="00BA0859"/>
    <w:rsid w:val="00BA5F61"/>
    <w:rsid w:val="00BB3BAE"/>
    <w:rsid w:val="00BB4183"/>
    <w:rsid w:val="00BB620B"/>
    <w:rsid w:val="00BB6990"/>
    <w:rsid w:val="00BB74C8"/>
    <w:rsid w:val="00BC104A"/>
    <w:rsid w:val="00BC493C"/>
    <w:rsid w:val="00BD0609"/>
    <w:rsid w:val="00BD1A78"/>
    <w:rsid w:val="00BD39D9"/>
    <w:rsid w:val="00BE1C0D"/>
    <w:rsid w:val="00BE24D6"/>
    <w:rsid w:val="00BE3030"/>
    <w:rsid w:val="00BE5D73"/>
    <w:rsid w:val="00BF3695"/>
    <w:rsid w:val="00BF4CE9"/>
    <w:rsid w:val="00C04C8D"/>
    <w:rsid w:val="00C10C24"/>
    <w:rsid w:val="00C13555"/>
    <w:rsid w:val="00C14CBF"/>
    <w:rsid w:val="00C30D72"/>
    <w:rsid w:val="00C33EDE"/>
    <w:rsid w:val="00C37F9F"/>
    <w:rsid w:val="00C425E8"/>
    <w:rsid w:val="00C45D35"/>
    <w:rsid w:val="00C46231"/>
    <w:rsid w:val="00C50E0C"/>
    <w:rsid w:val="00C62309"/>
    <w:rsid w:val="00C6233A"/>
    <w:rsid w:val="00C64E6E"/>
    <w:rsid w:val="00C70110"/>
    <w:rsid w:val="00C70A24"/>
    <w:rsid w:val="00C71D64"/>
    <w:rsid w:val="00C8597F"/>
    <w:rsid w:val="00C86848"/>
    <w:rsid w:val="00C944C9"/>
    <w:rsid w:val="00C94607"/>
    <w:rsid w:val="00C97791"/>
    <w:rsid w:val="00CA617D"/>
    <w:rsid w:val="00CB0C22"/>
    <w:rsid w:val="00CB30EB"/>
    <w:rsid w:val="00CB3AED"/>
    <w:rsid w:val="00CB5229"/>
    <w:rsid w:val="00CC1CD4"/>
    <w:rsid w:val="00CC75F1"/>
    <w:rsid w:val="00CD204A"/>
    <w:rsid w:val="00CD794A"/>
    <w:rsid w:val="00CE07B7"/>
    <w:rsid w:val="00CE26BC"/>
    <w:rsid w:val="00CE48EC"/>
    <w:rsid w:val="00D10048"/>
    <w:rsid w:val="00D20053"/>
    <w:rsid w:val="00D2028E"/>
    <w:rsid w:val="00D22775"/>
    <w:rsid w:val="00D2401D"/>
    <w:rsid w:val="00D251B7"/>
    <w:rsid w:val="00D31FB0"/>
    <w:rsid w:val="00D36476"/>
    <w:rsid w:val="00D42359"/>
    <w:rsid w:val="00D42448"/>
    <w:rsid w:val="00D42958"/>
    <w:rsid w:val="00D4431C"/>
    <w:rsid w:val="00D67D59"/>
    <w:rsid w:val="00D67EBE"/>
    <w:rsid w:val="00D705A0"/>
    <w:rsid w:val="00D7347F"/>
    <w:rsid w:val="00D74FA9"/>
    <w:rsid w:val="00D94A4E"/>
    <w:rsid w:val="00D968EC"/>
    <w:rsid w:val="00D978F8"/>
    <w:rsid w:val="00DA2A38"/>
    <w:rsid w:val="00DA56E5"/>
    <w:rsid w:val="00DA6211"/>
    <w:rsid w:val="00DB5DC5"/>
    <w:rsid w:val="00DC0856"/>
    <w:rsid w:val="00DC4FF3"/>
    <w:rsid w:val="00DD28BC"/>
    <w:rsid w:val="00DD3B6B"/>
    <w:rsid w:val="00DF1F75"/>
    <w:rsid w:val="00DF39A0"/>
    <w:rsid w:val="00DF60AE"/>
    <w:rsid w:val="00E00233"/>
    <w:rsid w:val="00E00ADD"/>
    <w:rsid w:val="00E036CB"/>
    <w:rsid w:val="00E03A71"/>
    <w:rsid w:val="00E058AC"/>
    <w:rsid w:val="00E16B79"/>
    <w:rsid w:val="00E20D07"/>
    <w:rsid w:val="00E23E77"/>
    <w:rsid w:val="00E3056B"/>
    <w:rsid w:val="00E46C8B"/>
    <w:rsid w:val="00E578B5"/>
    <w:rsid w:val="00E57FDF"/>
    <w:rsid w:val="00E62A6A"/>
    <w:rsid w:val="00E93E86"/>
    <w:rsid w:val="00EA4DDC"/>
    <w:rsid w:val="00EB1AB8"/>
    <w:rsid w:val="00EB4044"/>
    <w:rsid w:val="00EC0C59"/>
    <w:rsid w:val="00EC78AF"/>
    <w:rsid w:val="00ED1607"/>
    <w:rsid w:val="00ED3AD1"/>
    <w:rsid w:val="00ED3E2D"/>
    <w:rsid w:val="00ED518D"/>
    <w:rsid w:val="00ED7B22"/>
    <w:rsid w:val="00EE3EF6"/>
    <w:rsid w:val="00EE5F7D"/>
    <w:rsid w:val="00EF53D4"/>
    <w:rsid w:val="00EF7120"/>
    <w:rsid w:val="00F058E9"/>
    <w:rsid w:val="00F2333E"/>
    <w:rsid w:val="00F238D7"/>
    <w:rsid w:val="00F23C91"/>
    <w:rsid w:val="00F316BD"/>
    <w:rsid w:val="00F400C3"/>
    <w:rsid w:val="00F41C4B"/>
    <w:rsid w:val="00F4701E"/>
    <w:rsid w:val="00F47987"/>
    <w:rsid w:val="00F525A7"/>
    <w:rsid w:val="00F62727"/>
    <w:rsid w:val="00F62A06"/>
    <w:rsid w:val="00F72B54"/>
    <w:rsid w:val="00F770A6"/>
    <w:rsid w:val="00F84A27"/>
    <w:rsid w:val="00F90CCA"/>
    <w:rsid w:val="00F93D93"/>
    <w:rsid w:val="00F96060"/>
    <w:rsid w:val="00FA0F8D"/>
    <w:rsid w:val="00FA2EDE"/>
    <w:rsid w:val="00FA3D6F"/>
    <w:rsid w:val="00FA647A"/>
    <w:rsid w:val="00FB3439"/>
    <w:rsid w:val="00FC023F"/>
    <w:rsid w:val="00FC2374"/>
    <w:rsid w:val="00FC34BB"/>
    <w:rsid w:val="00FD6EF7"/>
    <w:rsid w:val="00FD7A42"/>
    <w:rsid w:val="00FE5083"/>
    <w:rsid w:val="00FF27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DEA2E6"/>
  <w14:defaultImageDpi w14:val="32767"/>
  <w15:chartTrackingRefBased/>
  <w15:docId w15:val="{C7536503-9546-9543-9C01-C303693F3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E5B9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4718"/>
    <w:pPr>
      <w:ind w:left="720"/>
      <w:contextualSpacing/>
    </w:pPr>
  </w:style>
  <w:style w:type="paragraph" w:styleId="NormalWeb">
    <w:name w:val="Normal (Web)"/>
    <w:basedOn w:val="Normal"/>
    <w:uiPriority w:val="99"/>
    <w:unhideWhenUsed/>
    <w:rsid w:val="006439C9"/>
    <w:pPr>
      <w:spacing w:before="100" w:beforeAutospacing="1" w:after="100" w:afterAutospacing="1"/>
    </w:pPr>
  </w:style>
  <w:style w:type="character" w:styleId="CommentReference">
    <w:name w:val="annotation reference"/>
    <w:basedOn w:val="DefaultParagraphFont"/>
    <w:uiPriority w:val="99"/>
    <w:semiHidden/>
    <w:unhideWhenUsed/>
    <w:rsid w:val="004E2355"/>
    <w:rPr>
      <w:sz w:val="16"/>
      <w:szCs w:val="16"/>
    </w:rPr>
  </w:style>
  <w:style w:type="paragraph" w:styleId="CommentText">
    <w:name w:val="annotation text"/>
    <w:basedOn w:val="Normal"/>
    <w:link w:val="CommentTextChar"/>
    <w:uiPriority w:val="99"/>
    <w:unhideWhenUsed/>
    <w:rsid w:val="004E2355"/>
    <w:rPr>
      <w:sz w:val="20"/>
      <w:szCs w:val="20"/>
    </w:rPr>
  </w:style>
  <w:style w:type="character" w:customStyle="1" w:styleId="CommentTextChar">
    <w:name w:val="Comment Text Char"/>
    <w:basedOn w:val="DefaultParagraphFont"/>
    <w:link w:val="CommentText"/>
    <w:uiPriority w:val="99"/>
    <w:rsid w:val="004E2355"/>
    <w:rPr>
      <w:sz w:val="20"/>
      <w:szCs w:val="20"/>
    </w:rPr>
  </w:style>
  <w:style w:type="paragraph" w:styleId="BalloonText">
    <w:name w:val="Balloon Text"/>
    <w:basedOn w:val="Normal"/>
    <w:link w:val="BalloonTextChar"/>
    <w:uiPriority w:val="99"/>
    <w:semiHidden/>
    <w:unhideWhenUsed/>
    <w:rsid w:val="004E2355"/>
    <w:rPr>
      <w:sz w:val="18"/>
      <w:szCs w:val="18"/>
    </w:rPr>
  </w:style>
  <w:style w:type="character" w:customStyle="1" w:styleId="BalloonTextChar">
    <w:name w:val="Balloon Text Char"/>
    <w:basedOn w:val="DefaultParagraphFont"/>
    <w:link w:val="BalloonText"/>
    <w:uiPriority w:val="99"/>
    <w:semiHidden/>
    <w:rsid w:val="004E2355"/>
    <w:rPr>
      <w:rFonts w:ascii="Times New Roman" w:hAnsi="Times New Roman" w:cs="Times New Roman"/>
      <w:sz w:val="18"/>
      <w:szCs w:val="18"/>
    </w:rPr>
  </w:style>
  <w:style w:type="table" w:styleId="TableGrid">
    <w:name w:val="Table Grid"/>
    <w:basedOn w:val="TableNormal"/>
    <w:uiPriority w:val="39"/>
    <w:rsid w:val="00FE50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6">
    <w:name w:val="Grid Table 3 Accent 6"/>
    <w:basedOn w:val="TableNormal"/>
    <w:uiPriority w:val="48"/>
    <w:rsid w:val="00FE508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
    <w:name w:val="Grid Table 4"/>
    <w:basedOn w:val="TableNormal"/>
    <w:uiPriority w:val="49"/>
    <w:rsid w:val="00FE508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FE50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Subject">
    <w:name w:val="annotation subject"/>
    <w:basedOn w:val="CommentText"/>
    <w:next w:val="CommentText"/>
    <w:link w:val="CommentSubjectChar"/>
    <w:uiPriority w:val="99"/>
    <w:semiHidden/>
    <w:unhideWhenUsed/>
    <w:rsid w:val="00F93D93"/>
    <w:rPr>
      <w:b/>
      <w:bCs/>
    </w:rPr>
  </w:style>
  <w:style w:type="character" w:customStyle="1" w:styleId="CommentSubjectChar">
    <w:name w:val="Comment Subject Char"/>
    <w:basedOn w:val="CommentTextChar"/>
    <w:link w:val="CommentSubject"/>
    <w:uiPriority w:val="99"/>
    <w:semiHidden/>
    <w:rsid w:val="00F93D93"/>
    <w:rPr>
      <w:b/>
      <w:bCs/>
      <w:sz w:val="20"/>
      <w:szCs w:val="20"/>
    </w:rPr>
  </w:style>
  <w:style w:type="character" w:styleId="PlaceholderText">
    <w:name w:val="Placeholder Text"/>
    <w:basedOn w:val="DefaultParagraphFont"/>
    <w:uiPriority w:val="99"/>
    <w:semiHidden/>
    <w:rsid w:val="00E62A6A"/>
    <w:rPr>
      <w:color w:val="808080"/>
    </w:rPr>
  </w:style>
  <w:style w:type="character" w:styleId="Emphasis">
    <w:name w:val="Emphasis"/>
    <w:basedOn w:val="DefaultParagraphFont"/>
    <w:uiPriority w:val="20"/>
    <w:qFormat/>
    <w:rsid w:val="00532490"/>
    <w:rPr>
      <w:i/>
      <w:iCs/>
    </w:rPr>
  </w:style>
  <w:style w:type="character" w:styleId="Hyperlink">
    <w:name w:val="Hyperlink"/>
    <w:basedOn w:val="DefaultParagraphFont"/>
    <w:uiPriority w:val="99"/>
    <w:unhideWhenUsed/>
    <w:rsid w:val="004B2614"/>
    <w:rPr>
      <w:color w:val="0000FF"/>
      <w:u w:val="single"/>
    </w:rPr>
  </w:style>
  <w:style w:type="character" w:styleId="UnresolvedMention">
    <w:name w:val="Unresolved Mention"/>
    <w:basedOn w:val="DefaultParagraphFont"/>
    <w:uiPriority w:val="99"/>
    <w:rsid w:val="004B2614"/>
    <w:rPr>
      <w:color w:val="605E5C"/>
      <w:shd w:val="clear" w:color="auto" w:fill="E1DFDD"/>
    </w:rPr>
  </w:style>
  <w:style w:type="paragraph" w:styleId="Revision">
    <w:name w:val="Revision"/>
    <w:hidden/>
    <w:uiPriority w:val="99"/>
    <w:semiHidden/>
    <w:rsid w:val="00E16B79"/>
    <w:rPr>
      <w:rFonts w:ascii="Times New Roman" w:eastAsia="Times New Roman" w:hAnsi="Times New Roman" w:cs="Times New Roman"/>
    </w:rPr>
  </w:style>
  <w:style w:type="paragraph" w:styleId="HTMLPreformatted">
    <w:name w:val="HTML Preformatted"/>
    <w:basedOn w:val="Normal"/>
    <w:link w:val="HTMLPreformattedChar"/>
    <w:uiPriority w:val="99"/>
    <w:unhideWhenUsed/>
    <w:rsid w:val="00432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32EF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4763">
      <w:bodyDiv w:val="1"/>
      <w:marLeft w:val="0"/>
      <w:marRight w:val="0"/>
      <w:marTop w:val="0"/>
      <w:marBottom w:val="0"/>
      <w:divBdr>
        <w:top w:val="none" w:sz="0" w:space="0" w:color="auto"/>
        <w:left w:val="none" w:sz="0" w:space="0" w:color="auto"/>
        <w:bottom w:val="none" w:sz="0" w:space="0" w:color="auto"/>
        <w:right w:val="none" w:sz="0" w:space="0" w:color="auto"/>
      </w:divBdr>
      <w:divsChild>
        <w:div w:id="2099977685">
          <w:marLeft w:val="0"/>
          <w:marRight w:val="0"/>
          <w:marTop w:val="0"/>
          <w:marBottom w:val="0"/>
          <w:divBdr>
            <w:top w:val="none" w:sz="0" w:space="0" w:color="auto"/>
            <w:left w:val="none" w:sz="0" w:space="0" w:color="auto"/>
            <w:bottom w:val="none" w:sz="0" w:space="0" w:color="auto"/>
            <w:right w:val="none" w:sz="0" w:space="0" w:color="auto"/>
          </w:divBdr>
          <w:divsChild>
            <w:div w:id="1992521850">
              <w:marLeft w:val="0"/>
              <w:marRight w:val="0"/>
              <w:marTop w:val="0"/>
              <w:marBottom w:val="0"/>
              <w:divBdr>
                <w:top w:val="none" w:sz="0" w:space="0" w:color="auto"/>
                <w:left w:val="none" w:sz="0" w:space="0" w:color="auto"/>
                <w:bottom w:val="none" w:sz="0" w:space="0" w:color="auto"/>
                <w:right w:val="none" w:sz="0" w:space="0" w:color="auto"/>
              </w:divBdr>
              <w:divsChild>
                <w:div w:id="97957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47673">
      <w:bodyDiv w:val="1"/>
      <w:marLeft w:val="0"/>
      <w:marRight w:val="0"/>
      <w:marTop w:val="0"/>
      <w:marBottom w:val="0"/>
      <w:divBdr>
        <w:top w:val="none" w:sz="0" w:space="0" w:color="auto"/>
        <w:left w:val="none" w:sz="0" w:space="0" w:color="auto"/>
        <w:bottom w:val="none" w:sz="0" w:space="0" w:color="auto"/>
        <w:right w:val="none" w:sz="0" w:space="0" w:color="auto"/>
      </w:divBdr>
    </w:div>
    <w:div w:id="184028200">
      <w:bodyDiv w:val="1"/>
      <w:marLeft w:val="0"/>
      <w:marRight w:val="0"/>
      <w:marTop w:val="0"/>
      <w:marBottom w:val="0"/>
      <w:divBdr>
        <w:top w:val="none" w:sz="0" w:space="0" w:color="auto"/>
        <w:left w:val="none" w:sz="0" w:space="0" w:color="auto"/>
        <w:bottom w:val="none" w:sz="0" w:space="0" w:color="auto"/>
        <w:right w:val="none" w:sz="0" w:space="0" w:color="auto"/>
      </w:divBdr>
    </w:div>
    <w:div w:id="202446324">
      <w:bodyDiv w:val="1"/>
      <w:marLeft w:val="0"/>
      <w:marRight w:val="0"/>
      <w:marTop w:val="0"/>
      <w:marBottom w:val="0"/>
      <w:divBdr>
        <w:top w:val="none" w:sz="0" w:space="0" w:color="auto"/>
        <w:left w:val="none" w:sz="0" w:space="0" w:color="auto"/>
        <w:bottom w:val="none" w:sz="0" w:space="0" w:color="auto"/>
        <w:right w:val="none" w:sz="0" w:space="0" w:color="auto"/>
      </w:divBdr>
    </w:div>
    <w:div w:id="222758559">
      <w:bodyDiv w:val="1"/>
      <w:marLeft w:val="0"/>
      <w:marRight w:val="0"/>
      <w:marTop w:val="0"/>
      <w:marBottom w:val="0"/>
      <w:divBdr>
        <w:top w:val="none" w:sz="0" w:space="0" w:color="auto"/>
        <w:left w:val="none" w:sz="0" w:space="0" w:color="auto"/>
        <w:bottom w:val="none" w:sz="0" w:space="0" w:color="auto"/>
        <w:right w:val="none" w:sz="0" w:space="0" w:color="auto"/>
      </w:divBdr>
    </w:div>
    <w:div w:id="370888722">
      <w:bodyDiv w:val="1"/>
      <w:marLeft w:val="0"/>
      <w:marRight w:val="0"/>
      <w:marTop w:val="0"/>
      <w:marBottom w:val="0"/>
      <w:divBdr>
        <w:top w:val="none" w:sz="0" w:space="0" w:color="auto"/>
        <w:left w:val="none" w:sz="0" w:space="0" w:color="auto"/>
        <w:bottom w:val="none" w:sz="0" w:space="0" w:color="auto"/>
        <w:right w:val="none" w:sz="0" w:space="0" w:color="auto"/>
      </w:divBdr>
    </w:div>
    <w:div w:id="446243211">
      <w:bodyDiv w:val="1"/>
      <w:marLeft w:val="0"/>
      <w:marRight w:val="0"/>
      <w:marTop w:val="0"/>
      <w:marBottom w:val="0"/>
      <w:divBdr>
        <w:top w:val="none" w:sz="0" w:space="0" w:color="auto"/>
        <w:left w:val="none" w:sz="0" w:space="0" w:color="auto"/>
        <w:bottom w:val="none" w:sz="0" w:space="0" w:color="auto"/>
        <w:right w:val="none" w:sz="0" w:space="0" w:color="auto"/>
      </w:divBdr>
    </w:div>
    <w:div w:id="522207398">
      <w:bodyDiv w:val="1"/>
      <w:marLeft w:val="0"/>
      <w:marRight w:val="0"/>
      <w:marTop w:val="0"/>
      <w:marBottom w:val="0"/>
      <w:divBdr>
        <w:top w:val="none" w:sz="0" w:space="0" w:color="auto"/>
        <w:left w:val="none" w:sz="0" w:space="0" w:color="auto"/>
        <w:bottom w:val="none" w:sz="0" w:space="0" w:color="auto"/>
        <w:right w:val="none" w:sz="0" w:space="0" w:color="auto"/>
      </w:divBdr>
    </w:div>
    <w:div w:id="535774609">
      <w:bodyDiv w:val="1"/>
      <w:marLeft w:val="0"/>
      <w:marRight w:val="0"/>
      <w:marTop w:val="0"/>
      <w:marBottom w:val="0"/>
      <w:divBdr>
        <w:top w:val="none" w:sz="0" w:space="0" w:color="auto"/>
        <w:left w:val="none" w:sz="0" w:space="0" w:color="auto"/>
        <w:bottom w:val="none" w:sz="0" w:space="0" w:color="auto"/>
        <w:right w:val="none" w:sz="0" w:space="0" w:color="auto"/>
      </w:divBdr>
    </w:div>
    <w:div w:id="628170179">
      <w:bodyDiv w:val="1"/>
      <w:marLeft w:val="0"/>
      <w:marRight w:val="0"/>
      <w:marTop w:val="0"/>
      <w:marBottom w:val="0"/>
      <w:divBdr>
        <w:top w:val="none" w:sz="0" w:space="0" w:color="auto"/>
        <w:left w:val="none" w:sz="0" w:space="0" w:color="auto"/>
        <w:bottom w:val="none" w:sz="0" w:space="0" w:color="auto"/>
        <w:right w:val="none" w:sz="0" w:space="0" w:color="auto"/>
      </w:divBdr>
    </w:div>
    <w:div w:id="646010378">
      <w:bodyDiv w:val="1"/>
      <w:marLeft w:val="0"/>
      <w:marRight w:val="0"/>
      <w:marTop w:val="0"/>
      <w:marBottom w:val="0"/>
      <w:divBdr>
        <w:top w:val="none" w:sz="0" w:space="0" w:color="auto"/>
        <w:left w:val="none" w:sz="0" w:space="0" w:color="auto"/>
        <w:bottom w:val="none" w:sz="0" w:space="0" w:color="auto"/>
        <w:right w:val="none" w:sz="0" w:space="0" w:color="auto"/>
      </w:divBdr>
    </w:div>
    <w:div w:id="719478970">
      <w:bodyDiv w:val="1"/>
      <w:marLeft w:val="0"/>
      <w:marRight w:val="0"/>
      <w:marTop w:val="0"/>
      <w:marBottom w:val="0"/>
      <w:divBdr>
        <w:top w:val="none" w:sz="0" w:space="0" w:color="auto"/>
        <w:left w:val="none" w:sz="0" w:space="0" w:color="auto"/>
        <w:bottom w:val="none" w:sz="0" w:space="0" w:color="auto"/>
        <w:right w:val="none" w:sz="0" w:space="0" w:color="auto"/>
      </w:divBdr>
    </w:div>
    <w:div w:id="723916651">
      <w:bodyDiv w:val="1"/>
      <w:marLeft w:val="0"/>
      <w:marRight w:val="0"/>
      <w:marTop w:val="0"/>
      <w:marBottom w:val="0"/>
      <w:divBdr>
        <w:top w:val="none" w:sz="0" w:space="0" w:color="auto"/>
        <w:left w:val="none" w:sz="0" w:space="0" w:color="auto"/>
        <w:bottom w:val="none" w:sz="0" w:space="0" w:color="auto"/>
        <w:right w:val="none" w:sz="0" w:space="0" w:color="auto"/>
      </w:divBdr>
    </w:div>
    <w:div w:id="751897291">
      <w:bodyDiv w:val="1"/>
      <w:marLeft w:val="0"/>
      <w:marRight w:val="0"/>
      <w:marTop w:val="0"/>
      <w:marBottom w:val="0"/>
      <w:divBdr>
        <w:top w:val="none" w:sz="0" w:space="0" w:color="auto"/>
        <w:left w:val="none" w:sz="0" w:space="0" w:color="auto"/>
        <w:bottom w:val="none" w:sz="0" w:space="0" w:color="auto"/>
        <w:right w:val="none" w:sz="0" w:space="0" w:color="auto"/>
      </w:divBdr>
    </w:div>
    <w:div w:id="793018250">
      <w:bodyDiv w:val="1"/>
      <w:marLeft w:val="0"/>
      <w:marRight w:val="0"/>
      <w:marTop w:val="0"/>
      <w:marBottom w:val="0"/>
      <w:divBdr>
        <w:top w:val="none" w:sz="0" w:space="0" w:color="auto"/>
        <w:left w:val="none" w:sz="0" w:space="0" w:color="auto"/>
        <w:bottom w:val="none" w:sz="0" w:space="0" w:color="auto"/>
        <w:right w:val="none" w:sz="0" w:space="0" w:color="auto"/>
      </w:divBdr>
      <w:divsChild>
        <w:div w:id="73287058">
          <w:marLeft w:val="0"/>
          <w:marRight w:val="0"/>
          <w:marTop w:val="0"/>
          <w:marBottom w:val="0"/>
          <w:divBdr>
            <w:top w:val="none" w:sz="0" w:space="0" w:color="auto"/>
            <w:left w:val="none" w:sz="0" w:space="0" w:color="auto"/>
            <w:bottom w:val="none" w:sz="0" w:space="0" w:color="auto"/>
            <w:right w:val="none" w:sz="0" w:space="0" w:color="auto"/>
          </w:divBdr>
          <w:divsChild>
            <w:div w:id="1154449147">
              <w:marLeft w:val="0"/>
              <w:marRight w:val="0"/>
              <w:marTop w:val="0"/>
              <w:marBottom w:val="0"/>
              <w:divBdr>
                <w:top w:val="none" w:sz="0" w:space="0" w:color="auto"/>
                <w:left w:val="none" w:sz="0" w:space="0" w:color="auto"/>
                <w:bottom w:val="none" w:sz="0" w:space="0" w:color="auto"/>
                <w:right w:val="none" w:sz="0" w:space="0" w:color="auto"/>
              </w:divBdr>
            </w:div>
          </w:divsChild>
        </w:div>
        <w:div w:id="78446764">
          <w:marLeft w:val="0"/>
          <w:marRight w:val="0"/>
          <w:marTop w:val="0"/>
          <w:marBottom w:val="0"/>
          <w:divBdr>
            <w:top w:val="none" w:sz="0" w:space="0" w:color="auto"/>
            <w:left w:val="none" w:sz="0" w:space="0" w:color="auto"/>
            <w:bottom w:val="none" w:sz="0" w:space="0" w:color="auto"/>
            <w:right w:val="none" w:sz="0" w:space="0" w:color="auto"/>
          </w:divBdr>
          <w:divsChild>
            <w:div w:id="1262758815">
              <w:marLeft w:val="0"/>
              <w:marRight w:val="0"/>
              <w:marTop w:val="0"/>
              <w:marBottom w:val="0"/>
              <w:divBdr>
                <w:top w:val="none" w:sz="0" w:space="0" w:color="auto"/>
                <w:left w:val="none" w:sz="0" w:space="0" w:color="auto"/>
                <w:bottom w:val="none" w:sz="0" w:space="0" w:color="auto"/>
                <w:right w:val="none" w:sz="0" w:space="0" w:color="auto"/>
              </w:divBdr>
            </w:div>
          </w:divsChild>
        </w:div>
        <w:div w:id="152380310">
          <w:marLeft w:val="0"/>
          <w:marRight w:val="0"/>
          <w:marTop w:val="0"/>
          <w:marBottom w:val="0"/>
          <w:divBdr>
            <w:top w:val="none" w:sz="0" w:space="0" w:color="auto"/>
            <w:left w:val="none" w:sz="0" w:space="0" w:color="auto"/>
            <w:bottom w:val="none" w:sz="0" w:space="0" w:color="auto"/>
            <w:right w:val="none" w:sz="0" w:space="0" w:color="auto"/>
          </w:divBdr>
          <w:divsChild>
            <w:div w:id="1738362619">
              <w:marLeft w:val="0"/>
              <w:marRight w:val="0"/>
              <w:marTop w:val="0"/>
              <w:marBottom w:val="0"/>
              <w:divBdr>
                <w:top w:val="none" w:sz="0" w:space="0" w:color="auto"/>
                <w:left w:val="none" w:sz="0" w:space="0" w:color="auto"/>
                <w:bottom w:val="none" w:sz="0" w:space="0" w:color="auto"/>
                <w:right w:val="none" w:sz="0" w:space="0" w:color="auto"/>
              </w:divBdr>
            </w:div>
          </w:divsChild>
        </w:div>
        <w:div w:id="170343117">
          <w:marLeft w:val="0"/>
          <w:marRight w:val="0"/>
          <w:marTop w:val="0"/>
          <w:marBottom w:val="0"/>
          <w:divBdr>
            <w:top w:val="none" w:sz="0" w:space="0" w:color="auto"/>
            <w:left w:val="none" w:sz="0" w:space="0" w:color="auto"/>
            <w:bottom w:val="none" w:sz="0" w:space="0" w:color="auto"/>
            <w:right w:val="none" w:sz="0" w:space="0" w:color="auto"/>
          </w:divBdr>
          <w:divsChild>
            <w:div w:id="1566142572">
              <w:marLeft w:val="0"/>
              <w:marRight w:val="0"/>
              <w:marTop w:val="0"/>
              <w:marBottom w:val="0"/>
              <w:divBdr>
                <w:top w:val="none" w:sz="0" w:space="0" w:color="auto"/>
                <w:left w:val="none" w:sz="0" w:space="0" w:color="auto"/>
                <w:bottom w:val="none" w:sz="0" w:space="0" w:color="auto"/>
                <w:right w:val="none" w:sz="0" w:space="0" w:color="auto"/>
              </w:divBdr>
            </w:div>
          </w:divsChild>
        </w:div>
        <w:div w:id="243030442">
          <w:marLeft w:val="0"/>
          <w:marRight w:val="0"/>
          <w:marTop w:val="0"/>
          <w:marBottom w:val="0"/>
          <w:divBdr>
            <w:top w:val="none" w:sz="0" w:space="0" w:color="auto"/>
            <w:left w:val="none" w:sz="0" w:space="0" w:color="auto"/>
            <w:bottom w:val="none" w:sz="0" w:space="0" w:color="auto"/>
            <w:right w:val="none" w:sz="0" w:space="0" w:color="auto"/>
          </w:divBdr>
          <w:divsChild>
            <w:div w:id="1608195945">
              <w:marLeft w:val="0"/>
              <w:marRight w:val="0"/>
              <w:marTop w:val="0"/>
              <w:marBottom w:val="0"/>
              <w:divBdr>
                <w:top w:val="none" w:sz="0" w:space="0" w:color="auto"/>
                <w:left w:val="none" w:sz="0" w:space="0" w:color="auto"/>
                <w:bottom w:val="none" w:sz="0" w:space="0" w:color="auto"/>
                <w:right w:val="none" w:sz="0" w:space="0" w:color="auto"/>
              </w:divBdr>
            </w:div>
          </w:divsChild>
        </w:div>
        <w:div w:id="394624210">
          <w:marLeft w:val="0"/>
          <w:marRight w:val="0"/>
          <w:marTop w:val="0"/>
          <w:marBottom w:val="0"/>
          <w:divBdr>
            <w:top w:val="none" w:sz="0" w:space="0" w:color="auto"/>
            <w:left w:val="none" w:sz="0" w:space="0" w:color="auto"/>
            <w:bottom w:val="none" w:sz="0" w:space="0" w:color="auto"/>
            <w:right w:val="none" w:sz="0" w:space="0" w:color="auto"/>
          </w:divBdr>
          <w:divsChild>
            <w:div w:id="197818624">
              <w:marLeft w:val="0"/>
              <w:marRight w:val="0"/>
              <w:marTop w:val="0"/>
              <w:marBottom w:val="0"/>
              <w:divBdr>
                <w:top w:val="none" w:sz="0" w:space="0" w:color="auto"/>
                <w:left w:val="none" w:sz="0" w:space="0" w:color="auto"/>
                <w:bottom w:val="none" w:sz="0" w:space="0" w:color="auto"/>
                <w:right w:val="none" w:sz="0" w:space="0" w:color="auto"/>
              </w:divBdr>
            </w:div>
          </w:divsChild>
        </w:div>
        <w:div w:id="533539065">
          <w:marLeft w:val="0"/>
          <w:marRight w:val="0"/>
          <w:marTop w:val="0"/>
          <w:marBottom w:val="0"/>
          <w:divBdr>
            <w:top w:val="none" w:sz="0" w:space="0" w:color="auto"/>
            <w:left w:val="none" w:sz="0" w:space="0" w:color="auto"/>
            <w:bottom w:val="none" w:sz="0" w:space="0" w:color="auto"/>
            <w:right w:val="none" w:sz="0" w:space="0" w:color="auto"/>
          </w:divBdr>
          <w:divsChild>
            <w:div w:id="1863978563">
              <w:marLeft w:val="0"/>
              <w:marRight w:val="0"/>
              <w:marTop w:val="0"/>
              <w:marBottom w:val="0"/>
              <w:divBdr>
                <w:top w:val="none" w:sz="0" w:space="0" w:color="auto"/>
                <w:left w:val="none" w:sz="0" w:space="0" w:color="auto"/>
                <w:bottom w:val="none" w:sz="0" w:space="0" w:color="auto"/>
                <w:right w:val="none" w:sz="0" w:space="0" w:color="auto"/>
              </w:divBdr>
            </w:div>
          </w:divsChild>
        </w:div>
        <w:div w:id="568422694">
          <w:marLeft w:val="0"/>
          <w:marRight w:val="0"/>
          <w:marTop w:val="0"/>
          <w:marBottom w:val="0"/>
          <w:divBdr>
            <w:top w:val="none" w:sz="0" w:space="0" w:color="auto"/>
            <w:left w:val="none" w:sz="0" w:space="0" w:color="auto"/>
            <w:bottom w:val="none" w:sz="0" w:space="0" w:color="auto"/>
            <w:right w:val="none" w:sz="0" w:space="0" w:color="auto"/>
          </w:divBdr>
          <w:divsChild>
            <w:div w:id="1249652206">
              <w:marLeft w:val="0"/>
              <w:marRight w:val="0"/>
              <w:marTop w:val="0"/>
              <w:marBottom w:val="0"/>
              <w:divBdr>
                <w:top w:val="none" w:sz="0" w:space="0" w:color="auto"/>
                <w:left w:val="none" w:sz="0" w:space="0" w:color="auto"/>
                <w:bottom w:val="none" w:sz="0" w:space="0" w:color="auto"/>
                <w:right w:val="none" w:sz="0" w:space="0" w:color="auto"/>
              </w:divBdr>
            </w:div>
          </w:divsChild>
        </w:div>
        <w:div w:id="568921983">
          <w:marLeft w:val="0"/>
          <w:marRight w:val="0"/>
          <w:marTop w:val="0"/>
          <w:marBottom w:val="0"/>
          <w:divBdr>
            <w:top w:val="none" w:sz="0" w:space="0" w:color="auto"/>
            <w:left w:val="none" w:sz="0" w:space="0" w:color="auto"/>
            <w:bottom w:val="none" w:sz="0" w:space="0" w:color="auto"/>
            <w:right w:val="none" w:sz="0" w:space="0" w:color="auto"/>
          </w:divBdr>
          <w:divsChild>
            <w:div w:id="1447971209">
              <w:marLeft w:val="0"/>
              <w:marRight w:val="0"/>
              <w:marTop w:val="0"/>
              <w:marBottom w:val="0"/>
              <w:divBdr>
                <w:top w:val="none" w:sz="0" w:space="0" w:color="auto"/>
                <w:left w:val="none" w:sz="0" w:space="0" w:color="auto"/>
                <w:bottom w:val="none" w:sz="0" w:space="0" w:color="auto"/>
                <w:right w:val="none" w:sz="0" w:space="0" w:color="auto"/>
              </w:divBdr>
            </w:div>
          </w:divsChild>
        </w:div>
        <w:div w:id="615524800">
          <w:marLeft w:val="0"/>
          <w:marRight w:val="0"/>
          <w:marTop w:val="0"/>
          <w:marBottom w:val="0"/>
          <w:divBdr>
            <w:top w:val="none" w:sz="0" w:space="0" w:color="auto"/>
            <w:left w:val="none" w:sz="0" w:space="0" w:color="auto"/>
            <w:bottom w:val="none" w:sz="0" w:space="0" w:color="auto"/>
            <w:right w:val="none" w:sz="0" w:space="0" w:color="auto"/>
          </w:divBdr>
          <w:divsChild>
            <w:div w:id="104351723">
              <w:marLeft w:val="0"/>
              <w:marRight w:val="0"/>
              <w:marTop w:val="0"/>
              <w:marBottom w:val="0"/>
              <w:divBdr>
                <w:top w:val="none" w:sz="0" w:space="0" w:color="auto"/>
                <w:left w:val="none" w:sz="0" w:space="0" w:color="auto"/>
                <w:bottom w:val="none" w:sz="0" w:space="0" w:color="auto"/>
                <w:right w:val="none" w:sz="0" w:space="0" w:color="auto"/>
              </w:divBdr>
            </w:div>
          </w:divsChild>
        </w:div>
        <w:div w:id="651905425">
          <w:marLeft w:val="0"/>
          <w:marRight w:val="0"/>
          <w:marTop w:val="0"/>
          <w:marBottom w:val="0"/>
          <w:divBdr>
            <w:top w:val="none" w:sz="0" w:space="0" w:color="auto"/>
            <w:left w:val="none" w:sz="0" w:space="0" w:color="auto"/>
            <w:bottom w:val="none" w:sz="0" w:space="0" w:color="auto"/>
            <w:right w:val="none" w:sz="0" w:space="0" w:color="auto"/>
          </w:divBdr>
          <w:divsChild>
            <w:div w:id="548490670">
              <w:marLeft w:val="0"/>
              <w:marRight w:val="0"/>
              <w:marTop w:val="0"/>
              <w:marBottom w:val="0"/>
              <w:divBdr>
                <w:top w:val="none" w:sz="0" w:space="0" w:color="auto"/>
                <w:left w:val="none" w:sz="0" w:space="0" w:color="auto"/>
                <w:bottom w:val="none" w:sz="0" w:space="0" w:color="auto"/>
                <w:right w:val="none" w:sz="0" w:space="0" w:color="auto"/>
              </w:divBdr>
            </w:div>
          </w:divsChild>
        </w:div>
        <w:div w:id="654140553">
          <w:marLeft w:val="0"/>
          <w:marRight w:val="0"/>
          <w:marTop w:val="0"/>
          <w:marBottom w:val="0"/>
          <w:divBdr>
            <w:top w:val="none" w:sz="0" w:space="0" w:color="auto"/>
            <w:left w:val="none" w:sz="0" w:space="0" w:color="auto"/>
            <w:bottom w:val="none" w:sz="0" w:space="0" w:color="auto"/>
            <w:right w:val="none" w:sz="0" w:space="0" w:color="auto"/>
          </w:divBdr>
          <w:divsChild>
            <w:div w:id="391738771">
              <w:marLeft w:val="0"/>
              <w:marRight w:val="0"/>
              <w:marTop w:val="0"/>
              <w:marBottom w:val="0"/>
              <w:divBdr>
                <w:top w:val="none" w:sz="0" w:space="0" w:color="auto"/>
                <w:left w:val="none" w:sz="0" w:space="0" w:color="auto"/>
                <w:bottom w:val="none" w:sz="0" w:space="0" w:color="auto"/>
                <w:right w:val="none" w:sz="0" w:space="0" w:color="auto"/>
              </w:divBdr>
            </w:div>
          </w:divsChild>
        </w:div>
        <w:div w:id="685912828">
          <w:marLeft w:val="0"/>
          <w:marRight w:val="0"/>
          <w:marTop w:val="0"/>
          <w:marBottom w:val="0"/>
          <w:divBdr>
            <w:top w:val="none" w:sz="0" w:space="0" w:color="auto"/>
            <w:left w:val="none" w:sz="0" w:space="0" w:color="auto"/>
            <w:bottom w:val="none" w:sz="0" w:space="0" w:color="auto"/>
            <w:right w:val="none" w:sz="0" w:space="0" w:color="auto"/>
          </w:divBdr>
          <w:divsChild>
            <w:div w:id="1739594358">
              <w:marLeft w:val="0"/>
              <w:marRight w:val="0"/>
              <w:marTop w:val="0"/>
              <w:marBottom w:val="0"/>
              <w:divBdr>
                <w:top w:val="none" w:sz="0" w:space="0" w:color="auto"/>
                <w:left w:val="none" w:sz="0" w:space="0" w:color="auto"/>
                <w:bottom w:val="none" w:sz="0" w:space="0" w:color="auto"/>
                <w:right w:val="none" w:sz="0" w:space="0" w:color="auto"/>
              </w:divBdr>
            </w:div>
          </w:divsChild>
        </w:div>
        <w:div w:id="711536924">
          <w:marLeft w:val="0"/>
          <w:marRight w:val="0"/>
          <w:marTop w:val="0"/>
          <w:marBottom w:val="0"/>
          <w:divBdr>
            <w:top w:val="none" w:sz="0" w:space="0" w:color="auto"/>
            <w:left w:val="none" w:sz="0" w:space="0" w:color="auto"/>
            <w:bottom w:val="none" w:sz="0" w:space="0" w:color="auto"/>
            <w:right w:val="none" w:sz="0" w:space="0" w:color="auto"/>
          </w:divBdr>
          <w:divsChild>
            <w:div w:id="133765973">
              <w:marLeft w:val="0"/>
              <w:marRight w:val="0"/>
              <w:marTop w:val="0"/>
              <w:marBottom w:val="0"/>
              <w:divBdr>
                <w:top w:val="none" w:sz="0" w:space="0" w:color="auto"/>
                <w:left w:val="none" w:sz="0" w:space="0" w:color="auto"/>
                <w:bottom w:val="none" w:sz="0" w:space="0" w:color="auto"/>
                <w:right w:val="none" w:sz="0" w:space="0" w:color="auto"/>
              </w:divBdr>
            </w:div>
          </w:divsChild>
        </w:div>
        <w:div w:id="766343764">
          <w:marLeft w:val="0"/>
          <w:marRight w:val="0"/>
          <w:marTop w:val="0"/>
          <w:marBottom w:val="0"/>
          <w:divBdr>
            <w:top w:val="none" w:sz="0" w:space="0" w:color="auto"/>
            <w:left w:val="none" w:sz="0" w:space="0" w:color="auto"/>
            <w:bottom w:val="none" w:sz="0" w:space="0" w:color="auto"/>
            <w:right w:val="none" w:sz="0" w:space="0" w:color="auto"/>
          </w:divBdr>
          <w:divsChild>
            <w:div w:id="1277909453">
              <w:marLeft w:val="0"/>
              <w:marRight w:val="0"/>
              <w:marTop w:val="0"/>
              <w:marBottom w:val="0"/>
              <w:divBdr>
                <w:top w:val="none" w:sz="0" w:space="0" w:color="auto"/>
                <w:left w:val="none" w:sz="0" w:space="0" w:color="auto"/>
                <w:bottom w:val="none" w:sz="0" w:space="0" w:color="auto"/>
                <w:right w:val="none" w:sz="0" w:space="0" w:color="auto"/>
              </w:divBdr>
            </w:div>
          </w:divsChild>
        </w:div>
        <w:div w:id="773280832">
          <w:marLeft w:val="0"/>
          <w:marRight w:val="0"/>
          <w:marTop w:val="0"/>
          <w:marBottom w:val="0"/>
          <w:divBdr>
            <w:top w:val="none" w:sz="0" w:space="0" w:color="auto"/>
            <w:left w:val="none" w:sz="0" w:space="0" w:color="auto"/>
            <w:bottom w:val="none" w:sz="0" w:space="0" w:color="auto"/>
            <w:right w:val="none" w:sz="0" w:space="0" w:color="auto"/>
          </w:divBdr>
          <w:divsChild>
            <w:div w:id="1051809192">
              <w:marLeft w:val="0"/>
              <w:marRight w:val="0"/>
              <w:marTop w:val="0"/>
              <w:marBottom w:val="0"/>
              <w:divBdr>
                <w:top w:val="none" w:sz="0" w:space="0" w:color="auto"/>
                <w:left w:val="none" w:sz="0" w:space="0" w:color="auto"/>
                <w:bottom w:val="none" w:sz="0" w:space="0" w:color="auto"/>
                <w:right w:val="none" w:sz="0" w:space="0" w:color="auto"/>
              </w:divBdr>
            </w:div>
          </w:divsChild>
        </w:div>
        <w:div w:id="990913662">
          <w:marLeft w:val="0"/>
          <w:marRight w:val="0"/>
          <w:marTop w:val="0"/>
          <w:marBottom w:val="0"/>
          <w:divBdr>
            <w:top w:val="none" w:sz="0" w:space="0" w:color="auto"/>
            <w:left w:val="none" w:sz="0" w:space="0" w:color="auto"/>
            <w:bottom w:val="none" w:sz="0" w:space="0" w:color="auto"/>
            <w:right w:val="none" w:sz="0" w:space="0" w:color="auto"/>
          </w:divBdr>
          <w:divsChild>
            <w:div w:id="144057638">
              <w:marLeft w:val="0"/>
              <w:marRight w:val="0"/>
              <w:marTop w:val="0"/>
              <w:marBottom w:val="0"/>
              <w:divBdr>
                <w:top w:val="none" w:sz="0" w:space="0" w:color="auto"/>
                <w:left w:val="none" w:sz="0" w:space="0" w:color="auto"/>
                <w:bottom w:val="none" w:sz="0" w:space="0" w:color="auto"/>
                <w:right w:val="none" w:sz="0" w:space="0" w:color="auto"/>
              </w:divBdr>
            </w:div>
          </w:divsChild>
        </w:div>
        <w:div w:id="1077093280">
          <w:marLeft w:val="0"/>
          <w:marRight w:val="0"/>
          <w:marTop w:val="0"/>
          <w:marBottom w:val="0"/>
          <w:divBdr>
            <w:top w:val="none" w:sz="0" w:space="0" w:color="auto"/>
            <w:left w:val="none" w:sz="0" w:space="0" w:color="auto"/>
            <w:bottom w:val="none" w:sz="0" w:space="0" w:color="auto"/>
            <w:right w:val="none" w:sz="0" w:space="0" w:color="auto"/>
          </w:divBdr>
          <w:divsChild>
            <w:div w:id="1432243090">
              <w:marLeft w:val="0"/>
              <w:marRight w:val="0"/>
              <w:marTop w:val="0"/>
              <w:marBottom w:val="0"/>
              <w:divBdr>
                <w:top w:val="none" w:sz="0" w:space="0" w:color="auto"/>
                <w:left w:val="none" w:sz="0" w:space="0" w:color="auto"/>
                <w:bottom w:val="none" w:sz="0" w:space="0" w:color="auto"/>
                <w:right w:val="none" w:sz="0" w:space="0" w:color="auto"/>
              </w:divBdr>
            </w:div>
          </w:divsChild>
        </w:div>
        <w:div w:id="1097480888">
          <w:marLeft w:val="0"/>
          <w:marRight w:val="0"/>
          <w:marTop w:val="0"/>
          <w:marBottom w:val="0"/>
          <w:divBdr>
            <w:top w:val="none" w:sz="0" w:space="0" w:color="auto"/>
            <w:left w:val="none" w:sz="0" w:space="0" w:color="auto"/>
            <w:bottom w:val="none" w:sz="0" w:space="0" w:color="auto"/>
            <w:right w:val="none" w:sz="0" w:space="0" w:color="auto"/>
          </w:divBdr>
          <w:divsChild>
            <w:div w:id="1412578690">
              <w:marLeft w:val="0"/>
              <w:marRight w:val="0"/>
              <w:marTop w:val="0"/>
              <w:marBottom w:val="0"/>
              <w:divBdr>
                <w:top w:val="none" w:sz="0" w:space="0" w:color="auto"/>
                <w:left w:val="none" w:sz="0" w:space="0" w:color="auto"/>
                <w:bottom w:val="none" w:sz="0" w:space="0" w:color="auto"/>
                <w:right w:val="none" w:sz="0" w:space="0" w:color="auto"/>
              </w:divBdr>
            </w:div>
          </w:divsChild>
        </w:div>
        <w:div w:id="1246888123">
          <w:marLeft w:val="0"/>
          <w:marRight w:val="0"/>
          <w:marTop w:val="0"/>
          <w:marBottom w:val="0"/>
          <w:divBdr>
            <w:top w:val="none" w:sz="0" w:space="0" w:color="auto"/>
            <w:left w:val="none" w:sz="0" w:space="0" w:color="auto"/>
            <w:bottom w:val="none" w:sz="0" w:space="0" w:color="auto"/>
            <w:right w:val="none" w:sz="0" w:space="0" w:color="auto"/>
          </w:divBdr>
          <w:divsChild>
            <w:div w:id="1297491412">
              <w:marLeft w:val="0"/>
              <w:marRight w:val="0"/>
              <w:marTop w:val="0"/>
              <w:marBottom w:val="0"/>
              <w:divBdr>
                <w:top w:val="none" w:sz="0" w:space="0" w:color="auto"/>
                <w:left w:val="none" w:sz="0" w:space="0" w:color="auto"/>
                <w:bottom w:val="none" w:sz="0" w:space="0" w:color="auto"/>
                <w:right w:val="none" w:sz="0" w:space="0" w:color="auto"/>
              </w:divBdr>
            </w:div>
          </w:divsChild>
        </w:div>
        <w:div w:id="1254438331">
          <w:marLeft w:val="0"/>
          <w:marRight w:val="0"/>
          <w:marTop w:val="0"/>
          <w:marBottom w:val="0"/>
          <w:divBdr>
            <w:top w:val="none" w:sz="0" w:space="0" w:color="auto"/>
            <w:left w:val="none" w:sz="0" w:space="0" w:color="auto"/>
            <w:bottom w:val="none" w:sz="0" w:space="0" w:color="auto"/>
            <w:right w:val="none" w:sz="0" w:space="0" w:color="auto"/>
          </w:divBdr>
          <w:divsChild>
            <w:div w:id="1929193430">
              <w:marLeft w:val="0"/>
              <w:marRight w:val="0"/>
              <w:marTop w:val="0"/>
              <w:marBottom w:val="0"/>
              <w:divBdr>
                <w:top w:val="none" w:sz="0" w:space="0" w:color="auto"/>
                <w:left w:val="none" w:sz="0" w:space="0" w:color="auto"/>
                <w:bottom w:val="none" w:sz="0" w:space="0" w:color="auto"/>
                <w:right w:val="none" w:sz="0" w:space="0" w:color="auto"/>
              </w:divBdr>
            </w:div>
          </w:divsChild>
        </w:div>
        <w:div w:id="1278028383">
          <w:marLeft w:val="0"/>
          <w:marRight w:val="0"/>
          <w:marTop w:val="0"/>
          <w:marBottom w:val="0"/>
          <w:divBdr>
            <w:top w:val="none" w:sz="0" w:space="0" w:color="auto"/>
            <w:left w:val="none" w:sz="0" w:space="0" w:color="auto"/>
            <w:bottom w:val="none" w:sz="0" w:space="0" w:color="auto"/>
            <w:right w:val="none" w:sz="0" w:space="0" w:color="auto"/>
          </w:divBdr>
          <w:divsChild>
            <w:div w:id="1759863063">
              <w:marLeft w:val="0"/>
              <w:marRight w:val="0"/>
              <w:marTop w:val="0"/>
              <w:marBottom w:val="0"/>
              <w:divBdr>
                <w:top w:val="none" w:sz="0" w:space="0" w:color="auto"/>
                <w:left w:val="none" w:sz="0" w:space="0" w:color="auto"/>
                <w:bottom w:val="none" w:sz="0" w:space="0" w:color="auto"/>
                <w:right w:val="none" w:sz="0" w:space="0" w:color="auto"/>
              </w:divBdr>
            </w:div>
          </w:divsChild>
        </w:div>
        <w:div w:id="1442526177">
          <w:marLeft w:val="0"/>
          <w:marRight w:val="0"/>
          <w:marTop w:val="0"/>
          <w:marBottom w:val="0"/>
          <w:divBdr>
            <w:top w:val="none" w:sz="0" w:space="0" w:color="auto"/>
            <w:left w:val="none" w:sz="0" w:space="0" w:color="auto"/>
            <w:bottom w:val="none" w:sz="0" w:space="0" w:color="auto"/>
            <w:right w:val="none" w:sz="0" w:space="0" w:color="auto"/>
          </w:divBdr>
          <w:divsChild>
            <w:div w:id="752707336">
              <w:marLeft w:val="0"/>
              <w:marRight w:val="0"/>
              <w:marTop w:val="0"/>
              <w:marBottom w:val="0"/>
              <w:divBdr>
                <w:top w:val="none" w:sz="0" w:space="0" w:color="auto"/>
                <w:left w:val="none" w:sz="0" w:space="0" w:color="auto"/>
                <w:bottom w:val="none" w:sz="0" w:space="0" w:color="auto"/>
                <w:right w:val="none" w:sz="0" w:space="0" w:color="auto"/>
              </w:divBdr>
            </w:div>
          </w:divsChild>
        </w:div>
        <w:div w:id="1446270530">
          <w:marLeft w:val="0"/>
          <w:marRight w:val="0"/>
          <w:marTop w:val="0"/>
          <w:marBottom w:val="0"/>
          <w:divBdr>
            <w:top w:val="none" w:sz="0" w:space="0" w:color="auto"/>
            <w:left w:val="none" w:sz="0" w:space="0" w:color="auto"/>
            <w:bottom w:val="none" w:sz="0" w:space="0" w:color="auto"/>
            <w:right w:val="none" w:sz="0" w:space="0" w:color="auto"/>
          </w:divBdr>
          <w:divsChild>
            <w:div w:id="909509037">
              <w:marLeft w:val="0"/>
              <w:marRight w:val="0"/>
              <w:marTop w:val="0"/>
              <w:marBottom w:val="0"/>
              <w:divBdr>
                <w:top w:val="none" w:sz="0" w:space="0" w:color="auto"/>
                <w:left w:val="none" w:sz="0" w:space="0" w:color="auto"/>
                <w:bottom w:val="none" w:sz="0" w:space="0" w:color="auto"/>
                <w:right w:val="none" w:sz="0" w:space="0" w:color="auto"/>
              </w:divBdr>
            </w:div>
          </w:divsChild>
        </w:div>
        <w:div w:id="1448937506">
          <w:marLeft w:val="0"/>
          <w:marRight w:val="0"/>
          <w:marTop w:val="0"/>
          <w:marBottom w:val="0"/>
          <w:divBdr>
            <w:top w:val="none" w:sz="0" w:space="0" w:color="auto"/>
            <w:left w:val="none" w:sz="0" w:space="0" w:color="auto"/>
            <w:bottom w:val="none" w:sz="0" w:space="0" w:color="auto"/>
            <w:right w:val="none" w:sz="0" w:space="0" w:color="auto"/>
          </w:divBdr>
          <w:divsChild>
            <w:div w:id="1825049910">
              <w:marLeft w:val="0"/>
              <w:marRight w:val="0"/>
              <w:marTop w:val="0"/>
              <w:marBottom w:val="0"/>
              <w:divBdr>
                <w:top w:val="none" w:sz="0" w:space="0" w:color="auto"/>
                <w:left w:val="none" w:sz="0" w:space="0" w:color="auto"/>
                <w:bottom w:val="none" w:sz="0" w:space="0" w:color="auto"/>
                <w:right w:val="none" w:sz="0" w:space="0" w:color="auto"/>
              </w:divBdr>
            </w:div>
          </w:divsChild>
        </w:div>
        <w:div w:id="1561749038">
          <w:marLeft w:val="0"/>
          <w:marRight w:val="0"/>
          <w:marTop w:val="0"/>
          <w:marBottom w:val="0"/>
          <w:divBdr>
            <w:top w:val="none" w:sz="0" w:space="0" w:color="auto"/>
            <w:left w:val="none" w:sz="0" w:space="0" w:color="auto"/>
            <w:bottom w:val="none" w:sz="0" w:space="0" w:color="auto"/>
            <w:right w:val="none" w:sz="0" w:space="0" w:color="auto"/>
          </w:divBdr>
          <w:divsChild>
            <w:div w:id="521668908">
              <w:marLeft w:val="0"/>
              <w:marRight w:val="0"/>
              <w:marTop w:val="0"/>
              <w:marBottom w:val="0"/>
              <w:divBdr>
                <w:top w:val="none" w:sz="0" w:space="0" w:color="auto"/>
                <w:left w:val="none" w:sz="0" w:space="0" w:color="auto"/>
                <w:bottom w:val="none" w:sz="0" w:space="0" w:color="auto"/>
                <w:right w:val="none" w:sz="0" w:space="0" w:color="auto"/>
              </w:divBdr>
            </w:div>
          </w:divsChild>
        </w:div>
        <w:div w:id="1655447750">
          <w:marLeft w:val="0"/>
          <w:marRight w:val="0"/>
          <w:marTop w:val="0"/>
          <w:marBottom w:val="0"/>
          <w:divBdr>
            <w:top w:val="none" w:sz="0" w:space="0" w:color="auto"/>
            <w:left w:val="none" w:sz="0" w:space="0" w:color="auto"/>
            <w:bottom w:val="none" w:sz="0" w:space="0" w:color="auto"/>
            <w:right w:val="none" w:sz="0" w:space="0" w:color="auto"/>
          </w:divBdr>
          <w:divsChild>
            <w:div w:id="399132226">
              <w:marLeft w:val="0"/>
              <w:marRight w:val="0"/>
              <w:marTop w:val="0"/>
              <w:marBottom w:val="0"/>
              <w:divBdr>
                <w:top w:val="none" w:sz="0" w:space="0" w:color="auto"/>
                <w:left w:val="none" w:sz="0" w:space="0" w:color="auto"/>
                <w:bottom w:val="none" w:sz="0" w:space="0" w:color="auto"/>
                <w:right w:val="none" w:sz="0" w:space="0" w:color="auto"/>
              </w:divBdr>
            </w:div>
          </w:divsChild>
        </w:div>
        <w:div w:id="1657343098">
          <w:marLeft w:val="0"/>
          <w:marRight w:val="0"/>
          <w:marTop w:val="0"/>
          <w:marBottom w:val="0"/>
          <w:divBdr>
            <w:top w:val="none" w:sz="0" w:space="0" w:color="auto"/>
            <w:left w:val="none" w:sz="0" w:space="0" w:color="auto"/>
            <w:bottom w:val="none" w:sz="0" w:space="0" w:color="auto"/>
            <w:right w:val="none" w:sz="0" w:space="0" w:color="auto"/>
          </w:divBdr>
          <w:divsChild>
            <w:div w:id="1624850028">
              <w:marLeft w:val="0"/>
              <w:marRight w:val="0"/>
              <w:marTop w:val="0"/>
              <w:marBottom w:val="0"/>
              <w:divBdr>
                <w:top w:val="none" w:sz="0" w:space="0" w:color="auto"/>
                <w:left w:val="none" w:sz="0" w:space="0" w:color="auto"/>
                <w:bottom w:val="none" w:sz="0" w:space="0" w:color="auto"/>
                <w:right w:val="none" w:sz="0" w:space="0" w:color="auto"/>
              </w:divBdr>
            </w:div>
          </w:divsChild>
        </w:div>
        <w:div w:id="1664619917">
          <w:marLeft w:val="0"/>
          <w:marRight w:val="0"/>
          <w:marTop w:val="0"/>
          <w:marBottom w:val="0"/>
          <w:divBdr>
            <w:top w:val="none" w:sz="0" w:space="0" w:color="auto"/>
            <w:left w:val="none" w:sz="0" w:space="0" w:color="auto"/>
            <w:bottom w:val="none" w:sz="0" w:space="0" w:color="auto"/>
            <w:right w:val="none" w:sz="0" w:space="0" w:color="auto"/>
          </w:divBdr>
          <w:divsChild>
            <w:div w:id="37317862">
              <w:marLeft w:val="0"/>
              <w:marRight w:val="0"/>
              <w:marTop w:val="0"/>
              <w:marBottom w:val="0"/>
              <w:divBdr>
                <w:top w:val="none" w:sz="0" w:space="0" w:color="auto"/>
                <w:left w:val="none" w:sz="0" w:space="0" w:color="auto"/>
                <w:bottom w:val="none" w:sz="0" w:space="0" w:color="auto"/>
                <w:right w:val="none" w:sz="0" w:space="0" w:color="auto"/>
              </w:divBdr>
            </w:div>
          </w:divsChild>
        </w:div>
        <w:div w:id="1833717597">
          <w:marLeft w:val="0"/>
          <w:marRight w:val="0"/>
          <w:marTop w:val="0"/>
          <w:marBottom w:val="0"/>
          <w:divBdr>
            <w:top w:val="none" w:sz="0" w:space="0" w:color="auto"/>
            <w:left w:val="none" w:sz="0" w:space="0" w:color="auto"/>
            <w:bottom w:val="none" w:sz="0" w:space="0" w:color="auto"/>
            <w:right w:val="none" w:sz="0" w:space="0" w:color="auto"/>
          </w:divBdr>
          <w:divsChild>
            <w:div w:id="1293561312">
              <w:marLeft w:val="0"/>
              <w:marRight w:val="0"/>
              <w:marTop w:val="0"/>
              <w:marBottom w:val="0"/>
              <w:divBdr>
                <w:top w:val="none" w:sz="0" w:space="0" w:color="auto"/>
                <w:left w:val="none" w:sz="0" w:space="0" w:color="auto"/>
                <w:bottom w:val="none" w:sz="0" w:space="0" w:color="auto"/>
                <w:right w:val="none" w:sz="0" w:space="0" w:color="auto"/>
              </w:divBdr>
            </w:div>
          </w:divsChild>
        </w:div>
        <w:div w:id="2003317850">
          <w:marLeft w:val="0"/>
          <w:marRight w:val="0"/>
          <w:marTop w:val="0"/>
          <w:marBottom w:val="0"/>
          <w:divBdr>
            <w:top w:val="none" w:sz="0" w:space="0" w:color="auto"/>
            <w:left w:val="none" w:sz="0" w:space="0" w:color="auto"/>
            <w:bottom w:val="none" w:sz="0" w:space="0" w:color="auto"/>
            <w:right w:val="none" w:sz="0" w:space="0" w:color="auto"/>
          </w:divBdr>
          <w:divsChild>
            <w:div w:id="415136059">
              <w:marLeft w:val="0"/>
              <w:marRight w:val="0"/>
              <w:marTop w:val="0"/>
              <w:marBottom w:val="0"/>
              <w:divBdr>
                <w:top w:val="none" w:sz="0" w:space="0" w:color="auto"/>
                <w:left w:val="none" w:sz="0" w:space="0" w:color="auto"/>
                <w:bottom w:val="none" w:sz="0" w:space="0" w:color="auto"/>
                <w:right w:val="none" w:sz="0" w:space="0" w:color="auto"/>
              </w:divBdr>
            </w:div>
          </w:divsChild>
        </w:div>
        <w:div w:id="2003966386">
          <w:marLeft w:val="0"/>
          <w:marRight w:val="0"/>
          <w:marTop w:val="0"/>
          <w:marBottom w:val="0"/>
          <w:divBdr>
            <w:top w:val="none" w:sz="0" w:space="0" w:color="auto"/>
            <w:left w:val="none" w:sz="0" w:space="0" w:color="auto"/>
            <w:bottom w:val="none" w:sz="0" w:space="0" w:color="auto"/>
            <w:right w:val="none" w:sz="0" w:space="0" w:color="auto"/>
          </w:divBdr>
          <w:divsChild>
            <w:div w:id="271129435">
              <w:marLeft w:val="0"/>
              <w:marRight w:val="0"/>
              <w:marTop w:val="0"/>
              <w:marBottom w:val="0"/>
              <w:divBdr>
                <w:top w:val="none" w:sz="0" w:space="0" w:color="auto"/>
                <w:left w:val="none" w:sz="0" w:space="0" w:color="auto"/>
                <w:bottom w:val="none" w:sz="0" w:space="0" w:color="auto"/>
                <w:right w:val="none" w:sz="0" w:space="0" w:color="auto"/>
              </w:divBdr>
            </w:div>
          </w:divsChild>
        </w:div>
        <w:div w:id="2048989602">
          <w:marLeft w:val="0"/>
          <w:marRight w:val="0"/>
          <w:marTop w:val="0"/>
          <w:marBottom w:val="0"/>
          <w:divBdr>
            <w:top w:val="none" w:sz="0" w:space="0" w:color="auto"/>
            <w:left w:val="none" w:sz="0" w:space="0" w:color="auto"/>
            <w:bottom w:val="none" w:sz="0" w:space="0" w:color="auto"/>
            <w:right w:val="none" w:sz="0" w:space="0" w:color="auto"/>
          </w:divBdr>
          <w:divsChild>
            <w:div w:id="355690650">
              <w:marLeft w:val="0"/>
              <w:marRight w:val="0"/>
              <w:marTop w:val="0"/>
              <w:marBottom w:val="0"/>
              <w:divBdr>
                <w:top w:val="none" w:sz="0" w:space="0" w:color="auto"/>
                <w:left w:val="none" w:sz="0" w:space="0" w:color="auto"/>
                <w:bottom w:val="none" w:sz="0" w:space="0" w:color="auto"/>
                <w:right w:val="none" w:sz="0" w:space="0" w:color="auto"/>
              </w:divBdr>
            </w:div>
          </w:divsChild>
        </w:div>
        <w:div w:id="2098020355">
          <w:marLeft w:val="0"/>
          <w:marRight w:val="0"/>
          <w:marTop w:val="0"/>
          <w:marBottom w:val="0"/>
          <w:divBdr>
            <w:top w:val="none" w:sz="0" w:space="0" w:color="auto"/>
            <w:left w:val="none" w:sz="0" w:space="0" w:color="auto"/>
            <w:bottom w:val="none" w:sz="0" w:space="0" w:color="auto"/>
            <w:right w:val="none" w:sz="0" w:space="0" w:color="auto"/>
          </w:divBdr>
          <w:divsChild>
            <w:div w:id="138702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31926">
      <w:bodyDiv w:val="1"/>
      <w:marLeft w:val="0"/>
      <w:marRight w:val="0"/>
      <w:marTop w:val="0"/>
      <w:marBottom w:val="0"/>
      <w:divBdr>
        <w:top w:val="none" w:sz="0" w:space="0" w:color="auto"/>
        <w:left w:val="none" w:sz="0" w:space="0" w:color="auto"/>
        <w:bottom w:val="none" w:sz="0" w:space="0" w:color="auto"/>
        <w:right w:val="none" w:sz="0" w:space="0" w:color="auto"/>
      </w:divBdr>
    </w:div>
    <w:div w:id="819806715">
      <w:bodyDiv w:val="1"/>
      <w:marLeft w:val="0"/>
      <w:marRight w:val="0"/>
      <w:marTop w:val="0"/>
      <w:marBottom w:val="0"/>
      <w:divBdr>
        <w:top w:val="none" w:sz="0" w:space="0" w:color="auto"/>
        <w:left w:val="none" w:sz="0" w:space="0" w:color="auto"/>
        <w:bottom w:val="none" w:sz="0" w:space="0" w:color="auto"/>
        <w:right w:val="none" w:sz="0" w:space="0" w:color="auto"/>
      </w:divBdr>
    </w:div>
    <w:div w:id="938873678">
      <w:bodyDiv w:val="1"/>
      <w:marLeft w:val="0"/>
      <w:marRight w:val="0"/>
      <w:marTop w:val="0"/>
      <w:marBottom w:val="0"/>
      <w:divBdr>
        <w:top w:val="none" w:sz="0" w:space="0" w:color="auto"/>
        <w:left w:val="none" w:sz="0" w:space="0" w:color="auto"/>
        <w:bottom w:val="none" w:sz="0" w:space="0" w:color="auto"/>
        <w:right w:val="none" w:sz="0" w:space="0" w:color="auto"/>
      </w:divBdr>
    </w:div>
    <w:div w:id="941762220">
      <w:bodyDiv w:val="1"/>
      <w:marLeft w:val="0"/>
      <w:marRight w:val="0"/>
      <w:marTop w:val="0"/>
      <w:marBottom w:val="0"/>
      <w:divBdr>
        <w:top w:val="none" w:sz="0" w:space="0" w:color="auto"/>
        <w:left w:val="none" w:sz="0" w:space="0" w:color="auto"/>
        <w:bottom w:val="none" w:sz="0" w:space="0" w:color="auto"/>
        <w:right w:val="none" w:sz="0" w:space="0" w:color="auto"/>
      </w:divBdr>
    </w:div>
    <w:div w:id="1047417272">
      <w:bodyDiv w:val="1"/>
      <w:marLeft w:val="0"/>
      <w:marRight w:val="0"/>
      <w:marTop w:val="0"/>
      <w:marBottom w:val="0"/>
      <w:divBdr>
        <w:top w:val="none" w:sz="0" w:space="0" w:color="auto"/>
        <w:left w:val="none" w:sz="0" w:space="0" w:color="auto"/>
        <w:bottom w:val="none" w:sz="0" w:space="0" w:color="auto"/>
        <w:right w:val="none" w:sz="0" w:space="0" w:color="auto"/>
      </w:divBdr>
    </w:div>
    <w:div w:id="1093353135">
      <w:bodyDiv w:val="1"/>
      <w:marLeft w:val="0"/>
      <w:marRight w:val="0"/>
      <w:marTop w:val="0"/>
      <w:marBottom w:val="0"/>
      <w:divBdr>
        <w:top w:val="none" w:sz="0" w:space="0" w:color="auto"/>
        <w:left w:val="none" w:sz="0" w:space="0" w:color="auto"/>
        <w:bottom w:val="none" w:sz="0" w:space="0" w:color="auto"/>
        <w:right w:val="none" w:sz="0" w:space="0" w:color="auto"/>
      </w:divBdr>
      <w:divsChild>
        <w:div w:id="1134516889">
          <w:marLeft w:val="0"/>
          <w:marRight w:val="0"/>
          <w:marTop w:val="0"/>
          <w:marBottom w:val="0"/>
          <w:divBdr>
            <w:top w:val="none" w:sz="0" w:space="0" w:color="auto"/>
            <w:left w:val="none" w:sz="0" w:space="0" w:color="auto"/>
            <w:bottom w:val="none" w:sz="0" w:space="0" w:color="auto"/>
            <w:right w:val="none" w:sz="0" w:space="0" w:color="auto"/>
          </w:divBdr>
        </w:div>
      </w:divsChild>
    </w:div>
    <w:div w:id="1136794174">
      <w:bodyDiv w:val="1"/>
      <w:marLeft w:val="0"/>
      <w:marRight w:val="0"/>
      <w:marTop w:val="0"/>
      <w:marBottom w:val="0"/>
      <w:divBdr>
        <w:top w:val="none" w:sz="0" w:space="0" w:color="auto"/>
        <w:left w:val="none" w:sz="0" w:space="0" w:color="auto"/>
        <w:bottom w:val="none" w:sz="0" w:space="0" w:color="auto"/>
        <w:right w:val="none" w:sz="0" w:space="0" w:color="auto"/>
      </w:divBdr>
    </w:div>
    <w:div w:id="1160921559">
      <w:bodyDiv w:val="1"/>
      <w:marLeft w:val="0"/>
      <w:marRight w:val="0"/>
      <w:marTop w:val="0"/>
      <w:marBottom w:val="0"/>
      <w:divBdr>
        <w:top w:val="none" w:sz="0" w:space="0" w:color="auto"/>
        <w:left w:val="none" w:sz="0" w:space="0" w:color="auto"/>
        <w:bottom w:val="none" w:sz="0" w:space="0" w:color="auto"/>
        <w:right w:val="none" w:sz="0" w:space="0" w:color="auto"/>
      </w:divBdr>
    </w:div>
    <w:div w:id="1236356331">
      <w:bodyDiv w:val="1"/>
      <w:marLeft w:val="0"/>
      <w:marRight w:val="0"/>
      <w:marTop w:val="0"/>
      <w:marBottom w:val="0"/>
      <w:divBdr>
        <w:top w:val="none" w:sz="0" w:space="0" w:color="auto"/>
        <w:left w:val="none" w:sz="0" w:space="0" w:color="auto"/>
        <w:bottom w:val="none" w:sz="0" w:space="0" w:color="auto"/>
        <w:right w:val="none" w:sz="0" w:space="0" w:color="auto"/>
      </w:divBdr>
    </w:div>
    <w:div w:id="1280065816">
      <w:bodyDiv w:val="1"/>
      <w:marLeft w:val="0"/>
      <w:marRight w:val="0"/>
      <w:marTop w:val="0"/>
      <w:marBottom w:val="0"/>
      <w:divBdr>
        <w:top w:val="none" w:sz="0" w:space="0" w:color="auto"/>
        <w:left w:val="none" w:sz="0" w:space="0" w:color="auto"/>
        <w:bottom w:val="none" w:sz="0" w:space="0" w:color="auto"/>
        <w:right w:val="none" w:sz="0" w:space="0" w:color="auto"/>
      </w:divBdr>
    </w:div>
    <w:div w:id="1316228311">
      <w:bodyDiv w:val="1"/>
      <w:marLeft w:val="0"/>
      <w:marRight w:val="0"/>
      <w:marTop w:val="0"/>
      <w:marBottom w:val="0"/>
      <w:divBdr>
        <w:top w:val="none" w:sz="0" w:space="0" w:color="auto"/>
        <w:left w:val="none" w:sz="0" w:space="0" w:color="auto"/>
        <w:bottom w:val="none" w:sz="0" w:space="0" w:color="auto"/>
        <w:right w:val="none" w:sz="0" w:space="0" w:color="auto"/>
      </w:divBdr>
    </w:div>
    <w:div w:id="1324578217">
      <w:bodyDiv w:val="1"/>
      <w:marLeft w:val="0"/>
      <w:marRight w:val="0"/>
      <w:marTop w:val="0"/>
      <w:marBottom w:val="0"/>
      <w:divBdr>
        <w:top w:val="none" w:sz="0" w:space="0" w:color="auto"/>
        <w:left w:val="none" w:sz="0" w:space="0" w:color="auto"/>
        <w:bottom w:val="none" w:sz="0" w:space="0" w:color="auto"/>
        <w:right w:val="none" w:sz="0" w:space="0" w:color="auto"/>
      </w:divBdr>
    </w:div>
    <w:div w:id="1382242285">
      <w:bodyDiv w:val="1"/>
      <w:marLeft w:val="0"/>
      <w:marRight w:val="0"/>
      <w:marTop w:val="0"/>
      <w:marBottom w:val="0"/>
      <w:divBdr>
        <w:top w:val="none" w:sz="0" w:space="0" w:color="auto"/>
        <w:left w:val="none" w:sz="0" w:space="0" w:color="auto"/>
        <w:bottom w:val="none" w:sz="0" w:space="0" w:color="auto"/>
        <w:right w:val="none" w:sz="0" w:space="0" w:color="auto"/>
      </w:divBdr>
    </w:div>
    <w:div w:id="1399130528">
      <w:bodyDiv w:val="1"/>
      <w:marLeft w:val="0"/>
      <w:marRight w:val="0"/>
      <w:marTop w:val="0"/>
      <w:marBottom w:val="0"/>
      <w:divBdr>
        <w:top w:val="none" w:sz="0" w:space="0" w:color="auto"/>
        <w:left w:val="none" w:sz="0" w:space="0" w:color="auto"/>
        <w:bottom w:val="none" w:sz="0" w:space="0" w:color="auto"/>
        <w:right w:val="none" w:sz="0" w:space="0" w:color="auto"/>
      </w:divBdr>
    </w:div>
    <w:div w:id="1531142505">
      <w:bodyDiv w:val="1"/>
      <w:marLeft w:val="0"/>
      <w:marRight w:val="0"/>
      <w:marTop w:val="0"/>
      <w:marBottom w:val="0"/>
      <w:divBdr>
        <w:top w:val="none" w:sz="0" w:space="0" w:color="auto"/>
        <w:left w:val="none" w:sz="0" w:space="0" w:color="auto"/>
        <w:bottom w:val="none" w:sz="0" w:space="0" w:color="auto"/>
        <w:right w:val="none" w:sz="0" w:space="0" w:color="auto"/>
      </w:divBdr>
    </w:div>
    <w:div w:id="1554267407">
      <w:bodyDiv w:val="1"/>
      <w:marLeft w:val="0"/>
      <w:marRight w:val="0"/>
      <w:marTop w:val="0"/>
      <w:marBottom w:val="0"/>
      <w:divBdr>
        <w:top w:val="none" w:sz="0" w:space="0" w:color="auto"/>
        <w:left w:val="none" w:sz="0" w:space="0" w:color="auto"/>
        <w:bottom w:val="none" w:sz="0" w:space="0" w:color="auto"/>
        <w:right w:val="none" w:sz="0" w:space="0" w:color="auto"/>
      </w:divBdr>
      <w:divsChild>
        <w:div w:id="1785223570">
          <w:marLeft w:val="0"/>
          <w:marRight w:val="0"/>
          <w:marTop w:val="0"/>
          <w:marBottom w:val="0"/>
          <w:divBdr>
            <w:top w:val="none" w:sz="0" w:space="0" w:color="auto"/>
            <w:left w:val="none" w:sz="0" w:space="0" w:color="auto"/>
            <w:bottom w:val="none" w:sz="0" w:space="0" w:color="auto"/>
            <w:right w:val="none" w:sz="0" w:space="0" w:color="auto"/>
          </w:divBdr>
          <w:divsChild>
            <w:div w:id="492070428">
              <w:marLeft w:val="0"/>
              <w:marRight w:val="0"/>
              <w:marTop w:val="0"/>
              <w:marBottom w:val="0"/>
              <w:divBdr>
                <w:top w:val="none" w:sz="0" w:space="0" w:color="auto"/>
                <w:left w:val="none" w:sz="0" w:space="0" w:color="auto"/>
                <w:bottom w:val="none" w:sz="0" w:space="0" w:color="auto"/>
                <w:right w:val="none" w:sz="0" w:space="0" w:color="auto"/>
              </w:divBdr>
              <w:divsChild>
                <w:div w:id="170108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48538">
      <w:bodyDiv w:val="1"/>
      <w:marLeft w:val="0"/>
      <w:marRight w:val="0"/>
      <w:marTop w:val="0"/>
      <w:marBottom w:val="0"/>
      <w:divBdr>
        <w:top w:val="none" w:sz="0" w:space="0" w:color="auto"/>
        <w:left w:val="none" w:sz="0" w:space="0" w:color="auto"/>
        <w:bottom w:val="none" w:sz="0" w:space="0" w:color="auto"/>
        <w:right w:val="none" w:sz="0" w:space="0" w:color="auto"/>
      </w:divBdr>
      <w:divsChild>
        <w:div w:id="988441787">
          <w:marLeft w:val="0"/>
          <w:marRight w:val="0"/>
          <w:marTop w:val="0"/>
          <w:marBottom w:val="0"/>
          <w:divBdr>
            <w:top w:val="none" w:sz="0" w:space="0" w:color="auto"/>
            <w:left w:val="none" w:sz="0" w:space="0" w:color="auto"/>
            <w:bottom w:val="none" w:sz="0" w:space="0" w:color="auto"/>
            <w:right w:val="none" w:sz="0" w:space="0" w:color="auto"/>
          </w:divBdr>
          <w:divsChild>
            <w:div w:id="1779256443">
              <w:marLeft w:val="0"/>
              <w:marRight w:val="0"/>
              <w:marTop w:val="0"/>
              <w:marBottom w:val="0"/>
              <w:divBdr>
                <w:top w:val="none" w:sz="0" w:space="0" w:color="auto"/>
                <w:left w:val="none" w:sz="0" w:space="0" w:color="auto"/>
                <w:bottom w:val="none" w:sz="0" w:space="0" w:color="auto"/>
                <w:right w:val="none" w:sz="0" w:space="0" w:color="auto"/>
              </w:divBdr>
              <w:divsChild>
                <w:div w:id="136702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648678">
      <w:bodyDiv w:val="1"/>
      <w:marLeft w:val="0"/>
      <w:marRight w:val="0"/>
      <w:marTop w:val="0"/>
      <w:marBottom w:val="0"/>
      <w:divBdr>
        <w:top w:val="none" w:sz="0" w:space="0" w:color="auto"/>
        <w:left w:val="none" w:sz="0" w:space="0" w:color="auto"/>
        <w:bottom w:val="none" w:sz="0" w:space="0" w:color="auto"/>
        <w:right w:val="none" w:sz="0" w:space="0" w:color="auto"/>
      </w:divBdr>
      <w:divsChild>
        <w:div w:id="2093745175">
          <w:marLeft w:val="0"/>
          <w:marRight w:val="0"/>
          <w:marTop w:val="0"/>
          <w:marBottom w:val="0"/>
          <w:divBdr>
            <w:top w:val="none" w:sz="0" w:space="0" w:color="auto"/>
            <w:left w:val="none" w:sz="0" w:space="0" w:color="auto"/>
            <w:bottom w:val="none" w:sz="0" w:space="0" w:color="auto"/>
            <w:right w:val="none" w:sz="0" w:space="0" w:color="auto"/>
          </w:divBdr>
          <w:divsChild>
            <w:div w:id="149906482">
              <w:marLeft w:val="0"/>
              <w:marRight w:val="0"/>
              <w:marTop w:val="0"/>
              <w:marBottom w:val="0"/>
              <w:divBdr>
                <w:top w:val="none" w:sz="0" w:space="0" w:color="auto"/>
                <w:left w:val="none" w:sz="0" w:space="0" w:color="auto"/>
                <w:bottom w:val="none" w:sz="0" w:space="0" w:color="auto"/>
                <w:right w:val="none" w:sz="0" w:space="0" w:color="auto"/>
              </w:divBdr>
              <w:divsChild>
                <w:div w:id="46728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12126">
      <w:bodyDiv w:val="1"/>
      <w:marLeft w:val="0"/>
      <w:marRight w:val="0"/>
      <w:marTop w:val="0"/>
      <w:marBottom w:val="0"/>
      <w:divBdr>
        <w:top w:val="none" w:sz="0" w:space="0" w:color="auto"/>
        <w:left w:val="none" w:sz="0" w:space="0" w:color="auto"/>
        <w:bottom w:val="none" w:sz="0" w:space="0" w:color="auto"/>
        <w:right w:val="none" w:sz="0" w:space="0" w:color="auto"/>
      </w:divBdr>
      <w:divsChild>
        <w:div w:id="400755475">
          <w:marLeft w:val="0"/>
          <w:marRight w:val="0"/>
          <w:marTop w:val="0"/>
          <w:marBottom w:val="0"/>
          <w:divBdr>
            <w:top w:val="none" w:sz="0" w:space="0" w:color="auto"/>
            <w:left w:val="none" w:sz="0" w:space="0" w:color="auto"/>
            <w:bottom w:val="none" w:sz="0" w:space="0" w:color="auto"/>
            <w:right w:val="none" w:sz="0" w:space="0" w:color="auto"/>
          </w:divBdr>
          <w:divsChild>
            <w:div w:id="1730154274">
              <w:marLeft w:val="0"/>
              <w:marRight w:val="0"/>
              <w:marTop w:val="0"/>
              <w:marBottom w:val="0"/>
              <w:divBdr>
                <w:top w:val="none" w:sz="0" w:space="0" w:color="auto"/>
                <w:left w:val="none" w:sz="0" w:space="0" w:color="auto"/>
                <w:bottom w:val="none" w:sz="0" w:space="0" w:color="auto"/>
                <w:right w:val="none" w:sz="0" w:space="0" w:color="auto"/>
              </w:divBdr>
              <w:divsChild>
                <w:div w:id="150432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565849">
      <w:bodyDiv w:val="1"/>
      <w:marLeft w:val="0"/>
      <w:marRight w:val="0"/>
      <w:marTop w:val="0"/>
      <w:marBottom w:val="0"/>
      <w:divBdr>
        <w:top w:val="none" w:sz="0" w:space="0" w:color="auto"/>
        <w:left w:val="none" w:sz="0" w:space="0" w:color="auto"/>
        <w:bottom w:val="none" w:sz="0" w:space="0" w:color="auto"/>
        <w:right w:val="none" w:sz="0" w:space="0" w:color="auto"/>
      </w:divBdr>
    </w:div>
    <w:div w:id="1710955218">
      <w:bodyDiv w:val="1"/>
      <w:marLeft w:val="0"/>
      <w:marRight w:val="0"/>
      <w:marTop w:val="0"/>
      <w:marBottom w:val="0"/>
      <w:divBdr>
        <w:top w:val="none" w:sz="0" w:space="0" w:color="auto"/>
        <w:left w:val="none" w:sz="0" w:space="0" w:color="auto"/>
        <w:bottom w:val="none" w:sz="0" w:space="0" w:color="auto"/>
        <w:right w:val="none" w:sz="0" w:space="0" w:color="auto"/>
      </w:divBdr>
      <w:divsChild>
        <w:div w:id="1268350490">
          <w:marLeft w:val="0"/>
          <w:marRight w:val="0"/>
          <w:marTop w:val="0"/>
          <w:marBottom w:val="0"/>
          <w:divBdr>
            <w:top w:val="none" w:sz="0" w:space="0" w:color="auto"/>
            <w:left w:val="none" w:sz="0" w:space="0" w:color="auto"/>
            <w:bottom w:val="none" w:sz="0" w:space="0" w:color="auto"/>
            <w:right w:val="none" w:sz="0" w:space="0" w:color="auto"/>
          </w:divBdr>
          <w:divsChild>
            <w:div w:id="1580865603">
              <w:marLeft w:val="0"/>
              <w:marRight w:val="0"/>
              <w:marTop w:val="0"/>
              <w:marBottom w:val="0"/>
              <w:divBdr>
                <w:top w:val="none" w:sz="0" w:space="0" w:color="auto"/>
                <w:left w:val="none" w:sz="0" w:space="0" w:color="auto"/>
                <w:bottom w:val="none" w:sz="0" w:space="0" w:color="auto"/>
                <w:right w:val="none" w:sz="0" w:space="0" w:color="auto"/>
              </w:divBdr>
              <w:divsChild>
                <w:div w:id="1855076131">
                  <w:marLeft w:val="0"/>
                  <w:marRight w:val="0"/>
                  <w:marTop w:val="0"/>
                  <w:marBottom w:val="0"/>
                  <w:divBdr>
                    <w:top w:val="none" w:sz="0" w:space="0" w:color="auto"/>
                    <w:left w:val="none" w:sz="0" w:space="0" w:color="auto"/>
                    <w:bottom w:val="none" w:sz="0" w:space="0" w:color="auto"/>
                    <w:right w:val="none" w:sz="0" w:space="0" w:color="auto"/>
                  </w:divBdr>
                  <w:divsChild>
                    <w:div w:id="2159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1807">
      <w:bodyDiv w:val="1"/>
      <w:marLeft w:val="0"/>
      <w:marRight w:val="0"/>
      <w:marTop w:val="0"/>
      <w:marBottom w:val="0"/>
      <w:divBdr>
        <w:top w:val="none" w:sz="0" w:space="0" w:color="auto"/>
        <w:left w:val="none" w:sz="0" w:space="0" w:color="auto"/>
        <w:bottom w:val="none" w:sz="0" w:space="0" w:color="auto"/>
        <w:right w:val="none" w:sz="0" w:space="0" w:color="auto"/>
      </w:divBdr>
    </w:div>
    <w:div w:id="1759211087">
      <w:bodyDiv w:val="1"/>
      <w:marLeft w:val="0"/>
      <w:marRight w:val="0"/>
      <w:marTop w:val="0"/>
      <w:marBottom w:val="0"/>
      <w:divBdr>
        <w:top w:val="none" w:sz="0" w:space="0" w:color="auto"/>
        <w:left w:val="none" w:sz="0" w:space="0" w:color="auto"/>
        <w:bottom w:val="none" w:sz="0" w:space="0" w:color="auto"/>
        <w:right w:val="none" w:sz="0" w:space="0" w:color="auto"/>
      </w:divBdr>
    </w:div>
    <w:div w:id="1817914823">
      <w:bodyDiv w:val="1"/>
      <w:marLeft w:val="0"/>
      <w:marRight w:val="0"/>
      <w:marTop w:val="0"/>
      <w:marBottom w:val="0"/>
      <w:divBdr>
        <w:top w:val="none" w:sz="0" w:space="0" w:color="auto"/>
        <w:left w:val="none" w:sz="0" w:space="0" w:color="auto"/>
        <w:bottom w:val="none" w:sz="0" w:space="0" w:color="auto"/>
        <w:right w:val="none" w:sz="0" w:space="0" w:color="auto"/>
      </w:divBdr>
    </w:div>
    <w:div w:id="1902711858">
      <w:bodyDiv w:val="1"/>
      <w:marLeft w:val="0"/>
      <w:marRight w:val="0"/>
      <w:marTop w:val="0"/>
      <w:marBottom w:val="0"/>
      <w:divBdr>
        <w:top w:val="none" w:sz="0" w:space="0" w:color="auto"/>
        <w:left w:val="none" w:sz="0" w:space="0" w:color="auto"/>
        <w:bottom w:val="none" w:sz="0" w:space="0" w:color="auto"/>
        <w:right w:val="none" w:sz="0" w:space="0" w:color="auto"/>
      </w:divBdr>
    </w:div>
    <w:div w:id="2011253479">
      <w:bodyDiv w:val="1"/>
      <w:marLeft w:val="0"/>
      <w:marRight w:val="0"/>
      <w:marTop w:val="0"/>
      <w:marBottom w:val="0"/>
      <w:divBdr>
        <w:top w:val="none" w:sz="0" w:space="0" w:color="auto"/>
        <w:left w:val="none" w:sz="0" w:space="0" w:color="auto"/>
        <w:bottom w:val="none" w:sz="0" w:space="0" w:color="auto"/>
        <w:right w:val="none" w:sz="0" w:space="0" w:color="auto"/>
      </w:divBdr>
    </w:div>
    <w:div w:id="2103378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4.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emf"/><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emf"/><Relationship Id="rId27" Type="http://schemas.openxmlformats.org/officeDocument/2006/relationships/hyperlink" Target="https://CRAN.R-project.org/package=vegan" TargetMode="External"/><Relationship Id="rId30" Type="http://schemas.openxmlformats.org/officeDocument/2006/relationships/image" Target="media/image21.emf"/><Relationship Id="rId35" Type="http://schemas.microsoft.com/office/2011/relationships/people" Target="people.xml"/><Relationship Id="rId8"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74486-8ADD-CE42-B74A-EB263A4E8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18</Pages>
  <Words>34012</Words>
  <Characters>193873</Characters>
  <Application>Microsoft Office Word</Application>
  <DocSecurity>0</DocSecurity>
  <Lines>1615</Lines>
  <Paragraphs>454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Caitlin Page Casar</dc:creator>
  <cp:keywords/>
  <dc:description/>
  <cp:lastModifiedBy>Caitlin Page Casar</cp:lastModifiedBy>
  <cp:revision>3</cp:revision>
  <cp:lastPrinted>2019-08-02T21:58:00Z</cp:lastPrinted>
  <dcterms:created xsi:type="dcterms:W3CDTF">2019-08-02T21:58:00Z</dcterms:created>
  <dcterms:modified xsi:type="dcterms:W3CDTF">2019-08-06T01:23:00Z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zotero-version="5.0.70"&gt;&lt;session id="i5AUg2hW"/&gt;&lt;style id="http://www.zotero.org/styles/geobiology" hasBibliography="1" bibliographyStyleHasBeenSet="0"/&gt;&lt;prefs&gt;&lt;pref name="fieldType" value="Field"/&gt;&lt;/prefs&gt;&lt;/data&gt;</vt:lpwstr>
  </property>
</Properties>
</file>