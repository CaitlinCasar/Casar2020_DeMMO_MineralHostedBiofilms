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w:t>
      </w:r>
      <w:proofErr w:type="spellStart"/>
      <w:r w:rsidRPr="007A3AFF">
        <w:rPr>
          <w:sz w:val="22"/>
          <w:szCs w:val="22"/>
        </w:rPr>
        <w:t>Flemming</w:t>
      </w:r>
      <w:proofErr w:type="spellEnd"/>
      <w:r w:rsidRPr="007A3AFF">
        <w:rPr>
          <w:sz w:val="22"/>
          <w:szCs w:val="22"/>
        </w:rPr>
        <w:t xml:space="preserve"> and </w:t>
      </w:r>
      <w:proofErr w:type="spellStart"/>
      <w:r w:rsidRPr="007A3AFF">
        <w:rPr>
          <w:sz w:val="22"/>
          <w:szCs w:val="22"/>
        </w:rPr>
        <w:t>Wuertz</w:t>
      </w:r>
      <w:proofErr w:type="spellEnd"/>
      <w:r w:rsidRPr="007A3AFF">
        <w:rPr>
          <w:sz w:val="22"/>
          <w:szCs w:val="22"/>
        </w:rPr>
        <w:t>,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pPr>
        <w:pPrChange w:id="2" w:author="Caitlin Page Casar" w:date="2019-06-04T14:07:00Z">
          <w:pPr>
            <w:pStyle w:val="CommentText"/>
            <w:ind w:left="360"/>
          </w:pPr>
        </w:pPrChange>
      </w:pPr>
    </w:p>
    <w:p w14:paraId="31BC1376" w14:textId="18614951" w:rsidR="0070230B" w:rsidDel="00C70A24" w:rsidRDefault="0070230B">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or 30% of global prokaryotic biomass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 xml:space="preserve">(Magnabosco </w:t>
        </w:r>
        <w:r w:rsidR="009B73BF" w:rsidRPr="009B73BF">
          <w:rPr>
            <w:i/>
            <w:iCs/>
            <w:sz w:val="22"/>
            <w:rPrChange w:id="21" w:author="Caitlin Page Casar" w:date="2019-05-26T16:47:00Z">
              <w:rPr>
                <w:i/>
                <w:iCs/>
              </w:rPr>
            </w:rPrChange>
          </w:rPr>
          <w:t>et al.</w:t>
        </w:r>
        <w:r w:rsidR="009B73BF" w:rsidRPr="009B73BF">
          <w:rPr>
            <w:sz w:val="22"/>
            <w:rPrChange w:id="22" w:author="Caitlin Page Casar" w:date="2019-05-26T16:47:00Z">
              <w:rPr/>
            </w:rPrChange>
          </w:rPr>
          <w:t>, 2018; Flemming &amp; Wuertz, 2019)</w:t>
        </w:r>
        <w:r w:rsidR="009B73BF">
          <w:rPr>
            <w:sz w:val="22"/>
            <w:szCs w:val="22"/>
          </w:rPr>
          <w:fldChar w:fldCharType="end"/>
        </w:r>
        <w:r w:rsidR="009B73BF">
          <w:rPr>
            <w:sz w:val="22"/>
            <w:szCs w:val="22"/>
          </w:rPr>
          <w:t xml:space="preserve">. </w:t>
        </w:r>
      </w:ins>
      <w:del w:id="23"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24" w:author="Caitlin Page Casar" w:date="2019-05-26T16:46:00Z">
        <w:r w:rsidRPr="007A3AFF" w:rsidDel="009B73BF">
          <w:rPr>
            <w:sz w:val="22"/>
            <w:szCs w:val="22"/>
          </w:rPr>
          <w:delText>.</w:delText>
        </w:r>
      </w:del>
      <w:del w:id="25"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26"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27"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 xml:space="preserve">cell density </w:t>
      </w:r>
      <w:proofErr w:type="gramStart"/>
      <w:r>
        <w:rPr>
          <w:sz w:val="22"/>
          <w:szCs w:val="22"/>
        </w:rPr>
        <w:t>estimates</w:t>
      </w:r>
      <w:proofErr w:type="gramEnd"/>
      <w:r>
        <w:rPr>
          <w:sz w:val="22"/>
          <w:szCs w:val="22"/>
        </w:rPr>
        <w:t xml:space="preserve">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28" w:author="Caitlin Page Casar" w:date="2019-05-26T16:35:00Z">
        <w:r w:rsidRPr="007A3AFF" w:rsidDel="00210353">
          <w:rPr>
            <w:sz w:val="22"/>
            <w:szCs w:val="22"/>
          </w:rPr>
          <w:delText>40</w:delText>
        </w:r>
      </w:del>
      <w:ins w:id="29"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0"/>
      <w:commentRangeStart w:id="31"/>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0"/>
      <w:r>
        <w:rPr>
          <w:rStyle w:val="CommentReference"/>
        </w:rPr>
        <w:commentReference w:id="30"/>
      </w:r>
      <w:commentRangeEnd w:id="31"/>
      <w:r w:rsidR="0043334D">
        <w:rPr>
          <w:rStyle w:val="CommentReference"/>
        </w:rPr>
        <w:commentReference w:id="31"/>
      </w:r>
      <w:r w:rsidRPr="007A3AFF">
        <w:rPr>
          <w:sz w:val="22"/>
          <w:szCs w:val="22"/>
        </w:rPr>
        <w:t xml:space="preserve">. </w:t>
      </w:r>
    </w:p>
    <w:p w14:paraId="355C3B88" w14:textId="2E648EE6" w:rsidR="00500B7C" w:rsidRDefault="00500B7C">
      <w:pPr>
        <w:pStyle w:val="CommentText"/>
        <w:spacing w:before="120" w:line="276" w:lineRule="auto"/>
        <w:jc w:val="both"/>
        <w:rPr>
          <w:sz w:val="22"/>
          <w:szCs w:val="22"/>
        </w:rPr>
        <w:pPrChange w:id="32" w:author="Caitlin Page Casar" w:date="2019-06-04T14:07:00Z">
          <w:pPr>
            <w:pStyle w:val="CommentText"/>
            <w:spacing w:line="276" w:lineRule="auto"/>
            <w:jc w:val="both"/>
          </w:pPr>
        </w:pPrChange>
      </w:pPr>
    </w:p>
    <w:p w14:paraId="1A2AC140" w14:textId="1EEC947A" w:rsidR="00500B7C" w:rsidRPr="007A3AFF" w:rsidDel="00C70A24" w:rsidRDefault="00500B7C">
      <w:pPr>
        <w:pStyle w:val="CommentText"/>
        <w:spacing w:before="120" w:line="276" w:lineRule="auto"/>
        <w:jc w:val="both"/>
        <w:rPr>
          <w:del w:id="33" w:author="Caitlin Page Casar" w:date="2019-06-04T14:07:00Z"/>
          <w:sz w:val="22"/>
          <w:szCs w:val="22"/>
        </w:rPr>
        <w:pPrChange w:id="34"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35"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36"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37"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38"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39"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0"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1"/>
      <w:r w:rsidRPr="007A3AFF">
        <w:rPr>
          <w:sz w:val="22"/>
          <w:szCs w:val="22"/>
        </w:rPr>
        <w:t>geochemical modelling</w:t>
      </w:r>
      <w:r>
        <w:rPr>
          <w:sz w:val="22"/>
          <w:szCs w:val="22"/>
        </w:rPr>
        <w:t xml:space="preserve"> </w:t>
      </w:r>
      <w:commentRangeEnd w:id="41"/>
      <w:r>
        <w:rPr>
          <w:rStyle w:val="CommentReference"/>
        </w:rPr>
        <w:commentReference w:id="41"/>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ins w:id="42" w:author="Caitlin Page Casar" w:date="2019-07-01T22:32:00Z">
        <w:r w:rsidR="00BB6990">
          <w:rPr>
            <w:sz w:val="22"/>
            <w:szCs w:val="22"/>
          </w:rPr>
          <w:t xml:space="preserve">A study comparing </w:t>
        </w:r>
      </w:ins>
      <w:ins w:id="43" w:author="Caitlin Page Casar" w:date="2019-07-01T22:43:00Z">
        <w:r w:rsidR="00BB6990">
          <w:rPr>
            <w:sz w:val="22"/>
            <w:szCs w:val="22"/>
          </w:rPr>
          <w:t xml:space="preserve">native </w:t>
        </w:r>
      </w:ins>
      <w:ins w:id="44" w:author="Caitlin Page Casar" w:date="2019-07-01T22:33:00Z">
        <w:r w:rsidR="00BB6990">
          <w:rPr>
            <w:sz w:val="22"/>
            <w:szCs w:val="22"/>
          </w:rPr>
          <w:t xml:space="preserve">communities </w:t>
        </w:r>
      </w:ins>
      <w:ins w:id="45" w:author="Caitlin Page Casar" w:date="2019-07-01T22:39:00Z">
        <w:r w:rsidR="00BB6990">
          <w:rPr>
            <w:sz w:val="22"/>
            <w:szCs w:val="22"/>
          </w:rPr>
          <w:t xml:space="preserve">in a basalt aquifer </w:t>
        </w:r>
      </w:ins>
      <w:ins w:id="46" w:author="Caitlin Page Casar" w:date="2019-07-01T22:33:00Z">
        <w:r w:rsidR="00BB6990">
          <w:rPr>
            <w:sz w:val="22"/>
            <w:szCs w:val="22"/>
          </w:rPr>
          <w:t xml:space="preserve">revealed </w:t>
        </w:r>
      </w:ins>
      <w:ins w:id="47" w:author="Caitlin Page Casar" w:date="2019-07-01T22:35:00Z">
        <w:r w:rsidR="00BB6990">
          <w:rPr>
            <w:sz w:val="22"/>
            <w:szCs w:val="22"/>
          </w:rPr>
          <w:t>significant</w:t>
        </w:r>
      </w:ins>
      <w:ins w:id="48" w:author="Caitlin Page Casar" w:date="2019-07-01T22:40:00Z">
        <w:r w:rsidR="00BB6990">
          <w:rPr>
            <w:sz w:val="22"/>
            <w:szCs w:val="22"/>
          </w:rPr>
          <w:t>ly greater</w:t>
        </w:r>
      </w:ins>
      <w:ins w:id="49" w:author="Caitlin Page Casar" w:date="2019-07-01T22:35:00Z">
        <w:r w:rsidR="00BB6990">
          <w:rPr>
            <w:sz w:val="22"/>
            <w:szCs w:val="22"/>
          </w:rPr>
          <w:t xml:space="preserve"> </w:t>
        </w:r>
      </w:ins>
      <w:ins w:id="50" w:author="Caitlin Page Casar" w:date="2019-07-01T22:37:00Z">
        <w:r w:rsidR="00BB6990">
          <w:rPr>
            <w:sz w:val="22"/>
            <w:szCs w:val="22"/>
          </w:rPr>
          <w:t>metabolic richness</w:t>
        </w:r>
      </w:ins>
      <w:ins w:id="51" w:author="Caitlin Page Casar" w:date="2019-07-01T22:40:00Z">
        <w:r w:rsidR="00BB6990">
          <w:rPr>
            <w:sz w:val="22"/>
            <w:szCs w:val="22"/>
          </w:rPr>
          <w:t xml:space="preserve"> in suspended vs. </w:t>
        </w:r>
      </w:ins>
      <w:ins w:id="52" w:author="Caitlin Page Casar" w:date="2019-07-01T22:43:00Z">
        <w:r w:rsidR="00BB6990">
          <w:rPr>
            <w:sz w:val="22"/>
            <w:szCs w:val="22"/>
          </w:rPr>
          <w:t>rock-</w:t>
        </w:r>
      </w:ins>
      <w:ins w:id="53" w:author="Caitlin Page Casar" w:date="2019-07-01T22:40:00Z">
        <w:r w:rsidR="00BB6990">
          <w:rPr>
            <w:sz w:val="22"/>
            <w:szCs w:val="22"/>
          </w:rPr>
          <w:t>attached communities</w:t>
        </w:r>
      </w:ins>
      <w:ins w:id="54" w:author="Caitlin Page Casar" w:date="2019-07-01T22:43:00Z">
        <w:r w:rsidR="00BB6990">
          <w:rPr>
            <w:sz w:val="22"/>
            <w:szCs w:val="22"/>
          </w:rPr>
          <w:t xml:space="preserve">, and </w:t>
        </w:r>
        <w:r w:rsidR="00BB6990" w:rsidRPr="00BB6990">
          <w:rPr>
            <w:i/>
            <w:sz w:val="22"/>
            <w:szCs w:val="22"/>
            <w:rPrChange w:id="55" w:author="Caitlin Page Casar" w:date="2019-07-01T22:43:00Z">
              <w:rPr>
                <w:sz w:val="22"/>
                <w:szCs w:val="22"/>
              </w:rPr>
            </w:rPrChange>
          </w:rPr>
          <w:t>in situ</w:t>
        </w:r>
        <w:r w:rsidR="00BB6990">
          <w:rPr>
            <w:sz w:val="22"/>
            <w:szCs w:val="22"/>
          </w:rPr>
          <w:t xml:space="preserve"> cultivation experiments using dialysis chambers </w:t>
        </w:r>
      </w:ins>
      <w:ins w:id="56" w:author="Caitlin Page Casar" w:date="2019-07-01T22:44:00Z">
        <w:r w:rsidR="00BB6990">
          <w:rPr>
            <w:sz w:val="22"/>
            <w:szCs w:val="22"/>
          </w:rPr>
          <w:t>revealed differences in microbial community compositions</w:t>
        </w:r>
      </w:ins>
      <w:ins w:id="57" w:author="Caitlin Page Casar" w:date="2019-07-01T22:45:00Z">
        <w:r w:rsidR="00BB6990">
          <w:rPr>
            <w:sz w:val="22"/>
            <w:szCs w:val="22"/>
          </w:rPr>
          <w:t xml:space="preserve"> </w:t>
        </w:r>
      </w:ins>
      <w:ins w:id="58" w:author="Caitlin Page Casar" w:date="2019-07-01T22:46:00Z">
        <w:r w:rsidR="00BB6990">
          <w:rPr>
            <w:sz w:val="22"/>
            <w:szCs w:val="22"/>
          </w:rPr>
          <w:fldChar w:fldCharType="begin"/>
        </w:r>
        <w:r w:rsidR="00BB6990">
          <w:rPr>
            <w:sz w:val="22"/>
            <w:szCs w:val="22"/>
          </w:rPr>
          <w:instrText xml:space="preserve"> ADDIN ZOTERO_ITEM CSL_CITATION {"citationID":"O6TDEz7X","properties":{"formattedCitation":"(Lehman {\\i{}et al.}, 2004)","plainCitation":"(Lehman et al., 2004)","noteIndex":0},"citationItems":[{"id":418,"uris":["http://zotero.org/users/local/dsI5V9tJ/items/RQXLMT3R"],"uri":["http://zotero.org/users/local/dsI5V9tJ/items/RQXLMT3R"],"itemData":{"id":418,"type":"article-journal","title":"Microbiological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ins>
      <w:r w:rsidR="00BB6990">
        <w:rPr>
          <w:sz w:val="22"/>
          <w:szCs w:val="22"/>
        </w:rPr>
        <w:fldChar w:fldCharType="separate"/>
      </w:r>
      <w:ins w:id="59" w:author="Caitlin Page Casar" w:date="2019-07-01T22:46:00Z">
        <w:r w:rsidR="00BB6990" w:rsidRPr="00BB6990">
          <w:rPr>
            <w:sz w:val="22"/>
            <w:rPrChange w:id="60" w:author="Caitlin Page Casar" w:date="2019-07-01T22:46:00Z">
              <w:rPr/>
            </w:rPrChange>
          </w:rPr>
          <w:t xml:space="preserve">(Lehman </w:t>
        </w:r>
        <w:r w:rsidR="00BB6990" w:rsidRPr="00BB6990">
          <w:rPr>
            <w:i/>
            <w:iCs/>
            <w:sz w:val="22"/>
            <w:rPrChange w:id="61" w:author="Caitlin Page Casar" w:date="2019-07-01T22:46:00Z">
              <w:rPr>
                <w:i/>
                <w:iCs/>
              </w:rPr>
            </w:rPrChange>
          </w:rPr>
          <w:t>et al.</w:t>
        </w:r>
        <w:r w:rsidR="00BB6990" w:rsidRPr="00BB6990">
          <w:rPr>
            <w:sz w:val="22"/>
            <w:rPrChange w:id="62" w:author="Caitlin Page Casar" w:date="2019-07-01T22:46:00Z">
              <w:rPr/>
            </w:rPrChange>
          </w:rPr>
          <w:t>, 2004)</w:t>
        </w:r>
        <w:r w:rsidR="00BB6990">
          <w:rPr>
            <w:sz w:val="22"/>
            <w:szCs w:val="22"/>
          </w:rPr>
          <w:fldChar w:fldCharType="end"/>
        </w:r>
      </w:ins>
      <w:ins w:id="63" w:author="Caitlin Page Casar" w:date="2019-07-01T22:34:00Z">
        <w:r w:rsidR="00BB6990">
          <w:rPr>
            <w:sz w:val="22"/>
            <w:szCs w:val="22"/>
          </w:rPr>
          <w:t xml:space="preserve">. </w:t>
        </w:r>
      </w:ins>
      <w:del w:id="64" w:author="Caitlin Page Casar" w:date="2019-07-01T22:32:00Z">
        <w:r w:rsidRPr="00BB6990" w:rsidDel="00BB6990">
          <w:rPr>
            <w:color w:val="000000" w:themeColor="text1"/>
            <w:sz w:val="22"/>
            <w:szCs w:val="22"/>
            <w:rPrChange w:id="65" w:author="Caitlin Page Casar" w:date="2019-07-01T22:49:00Z">
              <w:rPr>
                <w:color w:val="FF0000"/>
                <w:sz w:val="22"/>
                <w:szCs w:val="22"/>
              </w:rPr>
            </w:rPrChange>
          </w:rPr>
          <w:delText xml:space="preserve">[insert discussion of </w:delText>
        </w:r>
        <w:r w:rsidRPr="00BB6990" w:rsidDel="00BB6990">
          <w:rPr>
            <w:rFonts w:ascii="Helvetica" w:eastAsiaTheme="minorHAnsi" w:hAnsi="Helvetica" w:cs="Helvetica"/>
            <w:color w:val="000000" w:themeColor="text1"/>
            <w:rPrChange w:id="66" w:author="Caitlin Page Casar" w:date="2019-07-01T22:49:00Z">
              <w:rPr>
                <w:rFonts w:ascii="Helvetica" w:eastAsiaTheme="minorHAnsi" w:hAnsi="Helvetica" w:cs="Helvetica"/>
                <w:color w:val="FF0000"/>
              </w:rPr>
            </w:rPrChange>
          </w:rPr>
          <w:delText xml:space="preserve">Lehman R. M., O'Connell S. P., Banta A., Fredrickson J. K., Reysenbach A.-L., Kieft T. L. and Colwell F. S. (2004) Microbiological Comparison of Core and Groundwater Samples Collected from a Fractured Basalt Aquifer with that of Dialysis Chambers Incubated In Situ. </w:delText>
        </w:r>
        <w:r w:rsidRPr="00BB6990" w:rsidDel="00BB6990">
          <w:rPr>
            <w:rFonts w:ascii="Helvetica" w:eastAsiaTheme="minorHAnsi" w:hAnsi="Helvetica" w:cs="Helvetica"/>
            <w:i/>
            <w:iCs/>
            <w:color w:val="000000" w:themeColor="text1"/>
            <w:rPrChange w:id="67" w:author="Caitlin Page Casar" w:date="2019-07-01T22:49:00Z">
              <w:rPr>
                <w:rFonts w:ascii="Helvetica" w:eastAsiaTheme="minorHAnsi" w:hAnsi="Helvetica" w:cs="Helvetica"/>
                <w:i/>
                <w:iCs/>
                <w:color w:val="FF0000"/>
              </w:rPr>
            </w:rPrChange>
          </w:rPr>
          <w:delText>Geomicrobiology Journal</w:delText>
        </w:r>
        <w:r w:rsidRPr="00BB6990" w:rsidDel="00BB6990">
          <w:rPr>
            <w:rFonts w:ascii="Helvetica" w:eastAsiaTheme="minorHAnsi" w:hAnsi="Helvetica" w:cs="Helvetica"/>
            <w:color w:val="000000" w:themeColor="text1"/>
            <w:rPrChange w:id="68" w:author="Caitlin Page Casar" w:date="2019-07-01T22:49:00Z">
              <w:rPr>
                <w:rFonts w:ascii="Helvetica" w:eastAsiaTheme="minorHAnsi" w:hAnsi="Helvetica" w:cs="Helvetica"/>
                <w:color w:val="FF0000"/>
              </w:rPr>
            </w:rPrChange>
          </w:rPr>
          <w:delText xml:space="preserve"> </w:delText>
        </w:r>
        <w:r w:rsidRPr="00BB6990" w:rsidDel="00BB6990">
          <w:rPr>
            <w:rFonts w:ascii="Helvetica" w:eastAsiaTheme="minorHAnsi" w:hAnsi="Helvetica" w:cs="Helvetica"/>
            <w:b/>
            <w:bCs/>
            <w:color w:val="000000" w:themeColor="text1"/>
            <w:rPrChange w:id="69" w:author="Caitlin Page Casar" w:date="2019-07-01T22:49:00Z">
              <w:rPr>
                <w:rFonts w:ascii="Helvetica" w:eastAsiaTheme="minorHAnsi" w:hAnsi="Helvetica" w:cs="Helvetica"/>
                <w:b/>
                <w:bCs/>
                <w:color w:val="FF0000"/>
              </w:rPr>
            </w:rPrChange>
          </w:rPr>
          <w:delText>21</w:delText>
        </w:r>
        <w:r w:rsidRPr="00BB6990" w:rsidDel="00BB6990">
          <w:rPr>
            <w:rFonts w:ascii="Helvetica" w:eastAsiaTheme="minorHAnsi" w:hAnsi="Helvetica" w:cs="Helvetica"/>
            <w:color w:val="000000" w:themeColor="text1"/>
            <w:rPrChange w:id="70" w:author="Caitlin Page Casar" w:date="2019-07-01T22:49:00Z">
              <w:rPr>
                <w:rFonts w:ascii="Helvetica" w:eastAsiaTheme="minorHAnsi" w:hAnsi="Helvetica" w:cs="Helvetica"/>
                <w:color w:val="FF0000"/>
              </w:rPr>
            </w:rPrChange>
          </w:rPr>
          <w:delText xml:space="preserve">, 169–182.] </w:delText>
        </w:r>
      </w:del>
      <w:del w:id="71" w:author="Caitlin Page Casar" w:date="2019-07-01T22:49:00Z">
        <w:r w:rsidR="007C6623" w:rsidRPr="00BB6990" w:rsidDel="00BB6990">
          <w:rPr>
            <w:rFonts w:eastAsiaTheme="minorHAnsi"/>
            <w:color w:val="000000" w:themeColor="text1"/>
            <w:rPrChange w:id="72" w:author="Caitlin Page Casar" w:date="2019-07-01T22:49:00Z">
              <w:rPr>
                <w:rFonts w:eastAsiaTheme="minorHAnsi"/>
              </w:rPr>
            </w:rPrChange>
          </w:rPr>
          <w:delText>While</w:delText>
        </w:r>
        <w:r w:rsidR="007C6623" w:rsidRPr="00BB6990" w:rsidDel="00BB6990">
          <w:rPr>
            <w:rFonts w:ascii="Helvetica" w:eastAsiaTheme="minorHAnsi" w:hAnsi="Helvetica" w:cs="Helvetica"/>
            <w:color w:val="000000" w:themeColor="text1"/>
            <w:rPrChange w:id="73" w:author="Caitlin Page Casar" w:date="2019-07-01T22:49:00Z">
              <w:rPr>
                <w:rFonts w:ascii="Helvetica" w:eastAsiaTheme="minorHAnsi" w:hAnsi="Helvetica" w:cs="Helvetica"/>
              </w:rPr>
            </w:rPrChange>
          </w:rPr>
          <w:delText xml:space="preserve"> </w:delText>
        </w:r>
        <w:r w:rsidR="007C6623" w:rsidRPr="00BB6990" w:rsidDel="00BB6990">
          <w:rPr>
            <w:color w:val="000000" w:themeColor="text1"/>
            <w:sz w:val="22"/>
            <w:szCs w:val="22"/>
            <w:rPrChange w:id="74" w:author="Caitlin Page Casar" w:date="2019-07-01T22:49:00Z">
              <w:rPr>
                <w:sz w:val="22"/>
                <w:szCs w:val="22"/>
              </w:rPr>
            </w:rPrChange>
          </w:rPr>
          <w:delText>t</w:delText>
        </w:r>
      </w:del>
      <w:ins w:id="75" w:author="Caitlin Page Casar" w:date="2019-07-01T22:51:00Z">
        <w:r w:rsidR="00BB6990">
          <w:rPr>
            <w:color w:val="000000" w:themeColor="text1"/>
            <w:sz w:val="22"/>
            <w:szCs w:val="22"/>
          </w:rPr>
          <w:t xml:space="preserve">Importantly, </w:t>
        </w:r>
      </w:ins>
      <w:ins w:id="76" w:author="Caitlin Page Casar" w:date="2019-07-01T22:53:00Z">
        <w:r w:rsidR="00BB6990">
          <w:rPr>
            <w:color w:val="000000" w:themeColor="text1"/>
            <w:sz w:val="22"/>
            <w:szCs w:val="22"/>
          </w:rPr>
          <w:t xml:space="preserve">the </w:t>
        </w:r>
      </w:ins>
      <w:del w:id="77" w:author="Caitlin Page Casar" w:date="2019-07-01T22:53:00Z">
        <w:r w:rsidRPr="007A3AFF" w:rsidDel="00BB6990">
          <w:rPr>
            <w:sz w:val="22"/>
            <w:szCs w:val="22"/>
          </w:rPr>
          <w:delText xml:space="preserve">hese </w:delText>
        </w:r>
      </w:del>
      <w:del w:id="78" w:author="Caitlin Page Casar" w:date="2019-07-01T22:46:00Z">
        <w:r w:rsidRPr="007A3AFF" w:rsidDel="00BB6990">
          <w:rPr>
            <w:sz w:val="22"/>
            <w:szCs w:val="22"/>
          </w:rPr>
          <w:delText>findings</w:delText>
        </w:r>
        <w:r w:rsidR="007C6623" w:rsidDel="00BB6990">
          <w:rPr>
            <w:sz w:val="22"/>
            <w:szCs w:val="22"/>
          </w:rPr>
          <w:delText xml:space="preserve"> </w:delText>
        </w:r>
      </w:del>
      <w:ins w:id="79" w:author="Caitlin Page Casar" w:date="2019-07-01T22:53:00Z">
        <w:r w:rsidR="00BB6990">
          <w:rPr>
            <w:sz w:val="22"/>
            <w:szCs w:val="22"/>
          </w:rPr>
          <w:t>findings</w:t>
        </w:r>
      </w:ins>
      <w:ins w:id="80" w:author="Caitlin Page Casar" w:date="2019-07-01T22:46:00Z">
        <w:r w:rsidR="00BB6990">
          <w:rPr>
            <w:sz w:val="22"/>
            <w:szCs w:val="22"/>
          </w:rPr>
          <w:t xml:space="preserve"> </w:t>
        </w:r>
      </w:ins>
      <w:ins w:id="81" w:author="Caitlin Page Casar" w:date="2019-07-01T22:53:00Z">
        <w:r w:rsidR="00BB6990">
          <w:rPr>
            <w:sz w:val="22"/>
            <w:szCs w:val="22"/>
          </w:rPr>
          <w:t xml:space="preserve">from these studies </w:t>
        </w:r>
      </w:ins>
      <w:ins w:id="82" w:author="Caitlin Page Casar" w:date="2019-07-01T22:51:00Z">
        <w:r w:rsidR="00BB6990">
          <w:rPr>
            <w:sz w:val="22"/>
            <w:szCs w:val="22"/>
          </w:rPr>
          <w:t>opposed the prior prevailing notion that suspended and attached communities should be similar</w:t>
        </w:r>
      </w:ins>
      <w:ins w:id="83" w:author="Caitlin Page Casar" w:date="2019-07-01T23:05:00Z">
        <w:r w:rsidR="00BB6990">
          <w:rPr>
            <w:sz w:val="22"/>
            <w:szCs w:val="22"/>
          </w:rPr>
          <w:t xml:space="preserve"> [</w:t>
        </w:r>
        <w:r w:rsidR="00BB6990" w:rsidRPr="00BB6990">
          <w:rPr>
            <w:color w:val="FF0000"/>
            <w:sz w:val="22"/>
            <w:szCs w:val="22"/>
            <w:rPrChange w:id="84" w:author="Caitlin Page Casar" w:date="2019-07-01T23:05:00Z">
              <w:rPr>
                <w:sz w:val="22"/>
                <w:szCs w:val="22"/>
              </w:rPr>
            </w:rPrChange>
          </w:rPr>
          <w:t>reference</w:t>
        </w:r>
        <w:r w:rsidR="00BB6990">
          <w:rPr>
            <w:sz w:val="22"/>
            <w:szCs w:val="22"/>
          </w:rPr>
          <w:t>]</w:t>
        </w:r>
      </w:ins>
      <w:ins w:id="85" w:author="Caitlin Page Casar" w:date="2019-07-01T22:52:00Z">
        <w:r w:rsidR="00BB6990">
          <w:rPr>
            <w:sz w:val="22"/>
            <w:szCs w:val="22"/>
          </w:rPr>
          <w:t xml:space="preserve">, warranting further studies </w:t>
        </w:r>
      </w:ins>
      <w:ins w:id="86" w:author="Caitlin Page Casar" w:date="2019-07-01T22:55:00Z">
        <w:r w:rsidR="00BB6990">
          <w:rPr>
            <w:sz w:val="22"/>
            <w:szCs w:val="22"/>
          </w:rPr>
          <w:t>using next generation sequencing tech</w:t>
        </w:r>
      </w:ins>
      <w:ins w:id="87" w:author="Caitlin Page Casar" w:date="2019-07-01T22:56:00Z">
        <w:r w:rsidR="00BB6990">
          <w:rPr>
            <w:sz w:val="22"/>
            <w:szCs w:val="22"/>
          </w:rPr>
          <w:t xml:space="preserve">nology and systematic experimental approach </w:t>
        </w:r>
      </w:ins>
      <w:del w:id="88" w:author="Caitlin Page Casar" w:date="2019-07-01T22:50:00Z">
        <w:r w:rsidR="007C6623" w:rsidDel="00BB6990">
          <w:rPr>
            <w:sz w:val="22"/>
            <w:szCs w:val="22"/>
          </w:rPr>
          <w:delText xml:space="preserve">touched on </w:delText>
        </w:r>
      </w:del>
      <w:del w:id="89" w:author="Caitlin Page Casar" w:date="2019-07-01T22:15:00Z">
        <w:r w:rsidDel="00BB6990">
          <w:rPr>
            <w:sz w:val="22"/>
            <w:szCs w:val="22"/>
          </w:rPr>
          <w:delText>community composition</w:delText>
        </w:r>
      </w:del>
      <w:del w:id="90" w:author="Caitlin Page Casar" w:date="2019-07-01T22:50:00Z">
        <w:r w:rsidDel="00BB6990">
          <w:rPr>
            <w:sz w:val="22"/>
            <w:szCs w:val="22"/>
          </w:rPr>
          <w:delText xml:space="preserve">, metabolic potential, and biomass contribution from </w:delText>
        </w:r>
        <w:r w:rsidRPr="007A3AFF" w:rsidDel="00BB6990">
          <w:rPr>
            <w:sz w:val="22"/>
            <w:szCs w:val="22"/>
          </w:rPr>
          <w:delText>biofilm communities</w:delText>
        </w:r>
        <w:r w:rsidR="00C30D72" w:rsidDel="00BB6990">
          <w:rPr>
            <w:sz w:val="22"/>
            <w:szCs w:val="22"/>
          </w:rPr>
          <w:delText xml:space="preserve">, </w:delText>
        </w:r>
        <w:r w:rsidR="007C6623" w:rsidDel="00BB6990">
          <w:rPr>
            <w:sz w:val="22"/>
            <w:szCs w:val="22"/>
          </w:rPr>
          <w:delText xml:space="preserve">large uncertainties remain </w:delText>
        </w:r>
      </w:del>
      <w:ins w:id="91" w:author="Caitlin Page Casar" w:date="2019-07-01T22:53:00Z">
        <w:r w:rsidR="00BB6990">
          <w:rPr>
            <w:sz w:val="22"/>
            <w:szCs w:val="22"/>
          </w:rPr>
          <w:t xml:space="preserve">to </w:t>
        </w:r>
      </w:ins>
      <w:ins w:id="92" w:author="Caitlin Page Casar" w:date="2019-07-01T22:57:00Z">
        <w:r w:rsidR="00BB6990">
          <w:rPr>
            <w:sz w:val="22"/>
            <w:szCs w:val="22"/>
          </w:rPr>
          <w:t>assay</w:t>
        </w:r>
      </w:ins>
      <w:del w:id="93" w:author="Caitlin Page Casar" w:date="2019-07-01T22:53:00Z">
        <w:r w:rsidR="007C6623" w:rsidDel="00BB6990">
          <w:rPr>
            <w:sz w:val="22"/>
            <w:szCs w:val="22"/>
          </w:rPr>
          <w:delText xml:space="preserve">surrounding </w:delText>
        </w:r>
      </w:del>
      <w:del w:id="94" w:author="Caitlin Page Casar" w:date="2019-07-01T22:57:00Z">
        <w:r w:rsidR="007C6623" w:rsidDel="00BB6990">
          <w:rPr>
            <w:sz w:val="22"/>
            <w:szCs w:val="22"/>
          </w:rPr>
          <w:delText>the</w:delText>
        </w:r>
      </w:del>
      <w:r w:rsidR="007C6623">
        <w:rPr>
          <w:sz w:val="22"/>
          <w:szCs w:val="22"/>
        </w:rPr>
        <w:t xml:space="preserve"> 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pPr>
        <w:pStyle w:val="CommentText"/>
        <w:spacing w:before="120" w:line="276" w:lineRule="auto"/>
        <w:jc w:val="both"/>
        <w:rPr>
          <w:sz w:val="22"/>
          <w:szCs w:val="22"/>
        </w:rPr>
        <w:pPrChange w:id="95" w:author="Caitlin Page Casar" w:date="2019-06-04T14:07:00Z">
          <w:pPr>
            <w:pStyle w:val="CommentText"/>
            <w:spacing w:line="276" w:lineRule="auto"/>
            <w:jc w:val="both"/>
          </w:pPr>
        </w:pPrChange>
      </w:pPr>
    </w:p>
    <w:p w14:paraId="5FBA38DD" w14:textId="4D915E55" w:rsidR="00500B7C" w:rsidRPr="00F770A6" w:rsidRDefault="00500B7C">
      <w:pPr>
        <w:pStyle w:val="CommentText"/>
        <w:spacing w:before="120" w:line="276" w:lineRule="auto"/>
        <w:jc w:val="both"/>
        <w:rPr>
          <w:sz w:val="22"/>
          <w:szCs w:val="22"/>
        </w:rPr>
        <w:pPrChange w:id="96" w:author="Caitlin Page Casar" w:date="2019-06-04T14:07:00Z">
          <w:pPr>
            <w:pStyle w:val="CommentText"/>
            <w:spacing w:line="276" w:lineRule="auto"/>
            <w:jc w:val="both"/>
          </w:pPr>
        </w:pPrChange>
      </w:pPr>
      <w:r w:rsidRPr="007A3AFF">
        <w:rPr>
          <w:sz w:val="22"/>
          <w:szCs w:val="22"/>
        </w:rPr>
        <w:t>The recently established Deep Mine Microbial Observatory (</w:t>
      </w:r>
      <w:proofErr w:type="spellStart"/>
      <w:r w:rsidRPr="007A3AFF">
        <w:rPr>
          <w:sz w:val="22"/>
          <w:szCs w:val="22"/>
        </w:rPr>
        <w:t>DeMMO</w:t>
      </w:r>
      <w:proofErr w:type="spellEnd"/>
      <w:r w:rsidRPr="007A3AFF">
        <w:rPr>
          <w:sz w:val="22"/>
          <w:szCs w:val="22"/>
        </w:rPr>
        <w:t xml:space="preserve">) in the former </w:t>
      </w:r>
      <w:proofErr w:type="spellStart"/>
      <w:r w:rsidRPr="007A3AFF">
        <w:rPr>
          <w:sz w:val="22"/>
          <w:szCs w:val="22"/>
        </w:rPr>
        <w:t>Homestake</w:t>
      </w:r>
      <w:proofErr w:type="spellEnd"/>
      <w:r w:rsidRPr="007A3AFF">
        <w:rPr>
          <w:sz w:val="22"/>
          <w:szCs w:val="22"/>
        </w:rPr>
        <w:t xml:space="preserve"> Gold Mine in Lead, South Dakota, USA, is a long-term monitoring station at which the ecology of the deep continental subsurface can be explored.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offers </w:t>
      </w:r>
      <w:r w:rsidRPr="007A3AFF">
        <w:rPr>
          <w:sz w:val="22"/>
          <w:szCs w:val="22"/>
        </w:rPr>
        <w:t xml:space="preserve">convenient access to fracture fluids </w:t>
      </w:r>
      <w:r>
        <w:rPr>
          <w:sz w:val="22"/>
          <w:szCs w:val="22"/>
        </w:rPr>
        <w:t xml:space="preserve">emanating from </w:t>
      </w:r>
      <w:commentRangeStart w:id="97"/>
      <w:commentRangeStart w:id="98"/>
      <w:r>
        <w:rPr>
          <w:sz w:val="22"/>
          <w:szCs w:val="22"/>
        </w:rPr>
        <w:t>a</w:t>
      </w:r>
      <w:r w:rsidRPr="007A3AFF">
        <w:rPr>
          <w:sz w:val="22"/>
          <w:szCs w:val="22"/>
        </w:rPr>
        <w:t xml:space="preserve"> variety of continental rock types </w:t>
      </w:r>
      <w:commentRangeEnd w:id="97"/>
      <w:r>
        <w:rPr>
          <w:rStyle w:val="CommentReference"/>
        </w:rPr>
        <w:commentReference w:id="97"/>
      </w:r>
      <w:commentRangeEnd w:id="98"/>
      <w:r>
        <w:rPr>
          <w:rStyle w:val="CommentReference"/>
        </w:rPr>
        <w:commentReference w:id="98"/>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proofErr w:type="spellStart"/>
      <w:r w:rsidRPr="007A3AFF">
        <w:rPr>
          <w:sz w:val="22"/>
          <w:szCs w:val="22"/>
        </w:rPr>
        <w:t>Osburn</w:t>
      </w:r>
      <w:proofErr w:type="spellEnd"/>
      <w:r w:rsidRPr="007A3AFF">
        <w:rPr>
          <w:sz w:val="22"/>
          <w:szCs w:val="22"/>
        </w:rPr>
        <w:t xml:space="preserve">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w:t>
      </w:r>
      <w:proofErr w:type="spellStart"/>
      <w:r w:rsidRPr="007A3AFF">
        <w:rPr>
          <w:sz w:val="22"/>
          <w:szCs w:val="22"/>
        </w:rPr>
        <w:t>DeMMO</w:t>
      </w:r>
      <w:proofErr w:type="spellEnd"/>
      <w:r w:rsidRPr="007A3AFF">
        <w:rPr>
          <w:sz w:val="22"/>
          <w:szCs w:val="22"/>
        </w:rPr>
        <w:t xml:space="preserve"> site, locally dominated by candidate phyla and unclassified taxa, that appear to be strongly influenced by fluid geochemistry (</w:t>
      </w:r>
      <w:proofErr w:type="spellStart"/>
      <w:r w:rsidRPr="007A3AFF">
        <w:rPr>
          <w:sz w:val="22"/>
          <w:szCs w:val="22"/>
        </w:rPr>
        <w:t>Osburn</w:t>
      </w:r>
      <w:proofErr w:type="spellEnd"/>
      <w:r w:rsidRPr="007A3AFF">
        <w:rPr>
          <w:sz w:val="22"/>
          <w:szCs w:val="22"/>
        </w:rPr>
        <w:t xml:space="preserve">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proofErr w:type="spellStart"/>
      <w:r>
        <w:rPr>
          <w:sz w:val="22"/>
          <w:szCs w:val="22"/>
        </w:rPr>
        <w:t>DeMMO</w:t>
      </w:r>
      <w:proofErr w:type="spellEnd"/>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w:t>
      </w:r>
      <w:proofErr w:type="spellStart"/>
      <w:r w:rsidR="00B125C8">
        <w:rPr>
          <w:sz w:val="22"/>
          <w:szCs w:val="22"/>
        </w:rPr>
        <w:t>DemMO</w:t>
      </w:r>
      <w:proofErr w:type="spellEnd"/>
      <w:r w:rsidR="00B125C8">
        <w:rPr>
          <w:sz w:val="22"/>
          <w:szCs w:val="22"/>
        </w:rPr>
        <w:t xml:space="preserve"> </w:t>
      </w:r>
      <w:r w:rsidRPr="007A3AFF">
        <w:rPr>
          <w:sz w:val="22"/>
          <w:szCs w:val="22"/>
        </w:rPr>
        <w:fldChar w:fldCharType="begin"/>
      </w:r>
      <w:ins w:id="99"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100"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w:t>
      </w:r>
      <w:proofErr w:type="spellStart"/>
      <w:r w:rsidRPr="007A3AFF">
        <w:rPr>
          <w:sz w:val="22"/>
          <w:szCs w:val="22"/>
        </w:rPr>
        <w:t>Osburn</w:t>
      </w:r>
      <w:proofErr w:type="spellEnd"/>
      <w:r w:rsidRPr="007A3AFF">
        <w:rPr>
          <w:sz w:val="22"/>
          <w:szCs w:val="22"/>
        </w:rPr>
        <w:t xml:space="preserve">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101"/>
      <w:r w:rsidR="00B125C8">
        <w:rPr>
          <w:sz w:val="22"/>
          <w:szCs w:val="22"/>
        </w:rPr>
        <w:t xml:space="preserve">By differentiating fluid </w:t>
      </w:r>
      <w:r w:rsidR="00464AA2">
        <w:rPr>
          <w:sz w:val="22"/>
          <w:szCs w:val="22"/>
        </w:rPr>
        <w:t xml:space="preserve">from biofilm </w:t>
      </w:r>
      <w:r w:rsidR="00B125C8">
        <w:rPr>
          <w:sz w:val="22"/>
          <w:szCs w:val="22"/>
        </w:rPr>
        <w:t xml:space="preserve">community taxonomy and biomass and </w:t>
      </w:r>
      <w:r w:rsidR="00464AA2">
        <w:rPr>
          <w:sz w:val="22"/>
          <w:szCs w:val="22"/>
        </w:rPr>
        <w:t>relating these properties biofilms to specific mineral types, we aim to constrain controls on biodiversity and biomass in the continental deep biosphere.</w:t>
      </w:r>
      <w:r w:rsidR="00B125C8">
        <w:rPr>
          <w:sz w:val="22"/>
          <w:szCs w:val="22"/>
        </w:rPr>
        <w:t xml:space="preserve"> </w:t>
      </w:r>
      <w:commentRangeEnd w:id="101"/>
      <w:r w:rsidR="00464AA2">
        <w:rPr>
          <w:rStyle w:val="CommentReference"/>
        </w:rPr>
        <w:commentReference w:id="101"/>
      </w:r>
      <w:r w:rsidRPr="007A3AFF">
        <w:rPr>
          <w:sz w:val="22"/>
          <w:szCs w:val="22"/>
        </w:rPr>
        <w:t>Here, we describe</w:t>
      </w:r>
      <w:r>
        <w:rPr>
          <w:sz w:val="22"/>
          <w:szCs w:val="22"/>
        </w:rPr>
        <w:t xml:space="preserve"> an </w:t>
      </w:r>
      <w:proofErr w:type="gramStart"/>
      <w:r w:rsidRPr="00FC2374">
        <w:rPr>
          <w:i/>
          <w:sz w:val="22"/>
          <w:szCs w:val="22"/>
        </w:rPr>
        <w:t>in situ</w:t>
      </w:r>
      <w:proofErr w:type="gramEnd"/>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 xml:space="preserve">at </w:t>
      </w:r>
      <w:proofErr w:type="spellStart"/>
      <w:r>
        <w:rPr>
          <w:sz w:val="22"/>
          <w:szCs w:val="22"/>
        </w:rPr>
        <w:t>DeMMO</w:t>
      </w:r>
      <w:proofErr w:type="spellEnd"/>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 xml:space="preserve">2.1 | </w:t>
      </w:r>
      <w:proofErr w:type="spellStart"/>
      <w:r>
        <w:rPr>
          <w:rFonts w:ascii="Calibri" w:hAnsi="Calibri" w:cs="Calibri"/>
          <w:b/>
        </w:rPr>
        <w:t>DeMMO</w:t>
      </w:r>
      <w:proofErr w:type="spellEnd"/>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proofErr w:type="spellStart"/>
      <w:r w:rsidRPr="007A3AFF">
        <w:rPr>
          <w:rFonts w:ascii="TimesNewRomanPSMT" w:hAnsi="TimesNewRomanPSMT"/>
          <w:sz w:val="22"/>
          <w:szCs w:val="22"/>
        </w:rPr>
        <w:lastRenderedPageBreak/>
        <w:t>DeMMO</w:t>
      </w:r>
      <w:proofErr w:type="spellEnd"/>
      <w:r w:rsidRPr="007A3AFF">
        <w:rPr>
          <w:rFonts w:ascii="TimesNewRomanPSMT" w:hAnsi="TimesNewRomanPSMT"/>
          <w:sz w:val="22"/>
          <w:szCs w:val="22"/>
        </w:rPr>
        <w:t xml:space="preserve"> is located </w:t>
      </w:r>
      <w:r>
        <w:rPr>
          <w:rFonts w:ascii="TimesNewRomanPSMT" w:hAnsi="TimesNewRomanPSMT"/>
          <w:sz w:val="22"/>
          <w:szCs w:val="22"/>
        </w:rPr>
        <w:t>with</w:t>
      </w:r>
      <w:r w:rsidRPr="007A3AFF">
        <w:rPr>
          <w:rFonts w:ascii="TimesNewRomanPSMT" w:hAnsi="TimesNewRomanPSMT"/>
          <w:sz w:val="22"/>
          <w:szCs w:val="22"/>
        </w:rPr>
        <w:t xml:space="preserve">in the former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w:t>
      </w:r>
      <w:proofErr w:type="spellStart"/>
      <w:r w:rsidRPr="007A3AFF">
        <w:rPr>
          <w:rFonts w:ascii="TimesNewRomanPSMT" w:hAnsi="TimesNewRomanPSMT"/>
          <w:sz w:val="22"/>
          <w:szCs w:val="22"/>
        </w:rPr>
        <w:t>metasediments</w:t>
      </w:r>
      <w:proofErr w:type="spellEnd"/>
      <w:r w:rsidRPr="007A3AFF">
        <w:rPr>
          <w:rFonts w:ascii="TimesNewRomanPSMT" w:hAnsi="TimesNewRomanPSMT"/>
          <w:sz w:val="22"/>
          <w:szCs w:val="22"/>
        </w:rPr>
        <w:t xml:space="preserve">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and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Formation is gold ore-bearing, carbonate-rich iron formation. The upper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w:t>
      </w:r>
      <w:proofErr w:type="spellStart"/>
      <w:r w:rsidRPr="008C088B">
        <w:rPr>
          <w:rFonts w:ascii="TimesNewRomanPSMT" w:hAnsi="TimesNewRomanPSMT"/>
          <w:sz w:val="22"/>
        </w:rPr>
        <w:t>Caddey</w:t>
      </w:r>
      <w:proofErr w:type="spellEnd"/>
      <w:r w:rsidRPr="008C088B">
        <w:rPr>
          <w:rFonts w:ascii="TimesNewRomanPSMT" w:hAnsi="TimesNewRomanPSMT"/>
          <w:sz w:val="22"/>
        </w:rPr>
        <w:t xml:space="preserve">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102"/>
      <w:r>
        <w:rPr>
          <w:rFonts w:ascii="TimesNewRomanPSMT" w:hAnsi="TimesNewRomanPSMT"/>
          <w:sz w:val="22"/>
          <w:szCs w:val="22"/>
        </w:rPr>
        <w:t>those near to the mine workings</w:t>
      </w:r>
      <w:commentRangeEnd w:id="102"/>
      <w:r>
        <w:rPr>
          <w:rStyle w:val="CommentReference"/>
        </w:rPr>
        <w:commentReference w:id="102"/>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7A3AFF" w:rsidRDefault="000F7BB1" w:rsidP="00C70A24">
      <w:pPr>
        <w:pStyle w:val="NormalWeb"/>
        <w:spacing w:before="120" w:beforeAutospacing="0" w:after="0" w:afterAutospacing="0" w:line="276" w:lineRule="auto"/>
        <w:jc w:val="both"/>
        <w:rPr>
          <w:rFonts w:ascii="TimesNewRomanPSMT" w:hAnsi="TimesNewRomanPSMT"/>
          <w:sz w:val="20"/>
          <w:szCs w:val="20"/>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commentRangeStart w:id="103"/>
      <w:commentRangeStart w:id="104"/>
      <w:r w:rsidRPr="007A3AFF">
        <w:rPr>
          <w:rFonts w:ascii="TimesNewRomanPSMT" w:hAnsi="TimesNewRomanPSMT"/>
          <w:sz w:val="22"/>
          <w:szCs w:val="22"/>
        </w:rPr>
        <w:t>and</w:t>
      </w:r>
      <w:commentRangeEnd w:id="103"/>
      <w:r>
        <w:rPr>
          <w:rStyle w:val="CommentReference"/>
        </w:rPr>
        <w:commentReference w:id="103"/>
      </w:r>
      <w:commentRangeEnd w:id="104"/>
      <w:r w:rsidR="0091594B">
        <w:rPr>
          <w:rStyle w:val="CommentReference"/>
        </w:rPr>
        <w:commentReference w:id="104"/>
      </w:r>
      <w:r w:rsidRPr="007A3AFF">
        <w:rPr>
          <w:rFonts w:ascii="TimesNewRomanPSMT" w:hAnsi="TimesNewRomanPSMT"/>
          <w:sz w:val="22"/>
          <w:szCs w:val="22"/>
        </w:rPr>
        <w:t xml:space="preserve">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Pr>
          <w:rFonts w:ascii="TimesNewRomanPSMT" w:hAnsi="TimesNewRomanPSMT"/>
          <w:sz w:val="20"/>
          <w:szCs w:val="20"/>
        </w:rPr>
        <w:t xml:space="preserve">All three of these sites are drilled away from the mine workings and likely have </w:t>
      </w:r>
      <w:commentRangeStart w:id="105"/>
      <w:r>
        <w:rPr>
          <w:rFonts w:ascii="TimesNewRomanPSMT" w:hAnsi="TimesNewRomanPSMT"/>
          <w:sz w:val="20"/>
          <w:szCs w:val="20"/>
        </w:rPr>
        <w:t>significant water residence times</w:t>
      </w:r>
      <w:commentRangeEnd w:id="105"/>
      <w:r>
        <w:rPr>
          <w:rStyle w:val="CommentReference"/>
        </w:rPr>
        <w:commentReference w:id="105"/>
      </w:r>
      <w:r>
        <w:rPr>
          <w:rFonts w:ascii="TimesNewRomanPSMT" w:hAnsi="TimesNewRomanPSMT"/>
          <w:sz w:val="20"/>
          <w:szCs w:val="20"/>
        </w:rPr>
        <w:t>.</w:t>
      </w:r>
    </w:p>
    <w:p w14:paraId="5D6C2859" w14:textId="4E4946E8" w:rsidR="00CC1CD4" w:rsidRPr="00CC1CD4" w:rsidDel="00382EA3" w:rsidRDefault="00CC1CD4" w:rsidP="00CC1CD4">
      <w:pPr>
        <w:pStyle w:val="NormalWeb"/>
        <w:spacing w:before="120" w:beforeAutospacing="0" w:after="0" w:afterAutospacing="0"/>
        <w:jc w:val="both"/>
        <w:rPr>
          <w:moveFrom w:id="106" w:author="Caitlin Page Casar" w:date="2019-06-29T12:48:00Z"/>
          <w:rFonts w:ascii="TimesNewRomanPSMT" w:hAnsi="TimesNewRomanPSMT"/>
        </w:rPr>
      </w:pPr>
      <w:moveFromRangeStart w:id="107"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108" w:author="Caitlin Page Casar" w:date="2019-06-29T12:48:00Z"/>
          <w:sz w:val="16"/>
          <w:szCs w:val="16"/>
        </w:rPr>
      </w:pPr>
      <w:moveFrom w:id="109"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moveFromRangeEnd w:id="107"/>
    <w:p w14:paraId="76BFFF8A" w14:textId="44660495" w:rsidR="00EB1AB8" w:rsidRDefault="00EB1AB8" w:rsidP="00421561">
      <w:pPr>
        <w:pStyle w:val="ListParagraph"/>
        <w:ind w:left="0"/>
        <w:jc w:val="both"/>
        <w:rPr>
          <w:ins w:id="110" w:author="Caitlin Page Casar" w:date="2019-06-29T12:47:00Z"/>
        </w:rPr>
      </w:pPr>
    </w:p>
    <w:p w14:paraId="4BF8BAEC" w14:textId="07B231E3" w:rsidR="00382EA3" w:rsidDel="00382EA3" w:rsidRDefault="00382EA3" w:rsidP="00421561">
      <w:pPr>
        <w:pStyle w:val="ListParagraph"/>
        <w:ind w:left="0"/>
        <w:jc w:val="both"/>
        <w:rPr>
          <w:del w:id="111" w:author="Caitlin Page Casar" w:date="2019-06-29T12:48:00Z"/>
        </w:rPr>
      </w:pPr>
    </w:p>
    <w:p w14:paraId="78EFD214" w14:textId="36F79AD9" w:rsidR="00887EDB" w:rsidRDefault="00AF0729" w:rsidP="00AF0729">
      <w:pPr>
        <w:pStyle w:val="NormalWeb"/>
        <w:spacing w:line="276" w:lineRule="auto"/>
        <w:jc w:val="both"/>
        <w:rPr>
          <w:ins w:id="112"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Cross-sectional view of the Deep Mine Microbial Observatory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 xml:space="preserve">Green circles represent locations of six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113"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pPr>
        <w:pStyle w:val="ListParagraph"/>
        <w:ind w:left="0"/>
        <w:jc w:val="both"/>
        <w:rPr>
          <w:rPrChange w:id="114" w:author="Caitlin Page Casar" w:date="2019-06-29T12:49:00Z">
            <w:rPr>
              <w:sz w:val="22"/>
              <w:szCs w:val="22"/>
            </w:rPr>
          </w:rPrChange>
        </w:rPr>
        <w:pPrChange w:id="115" w:author="Caitlin Page Casar" w:date="2019-06-29T12:49:00Z">
          <w:pPr>
            <w:pStyle w:val="NormalWeb"/>
            <w:spacing w:line="276" w:lineRule="auto"/>
            <w:jc w:val="both"/>
          </w:pPr>
        </w:pPrChange>
      </w:pPr>
      <w:ins w:id="116" w:author="Caitlin Page Casar" w:date="2019-06-29T12:48:00Z">
        <w:r>
          <w:rPr>
            <w:noProof/>
          </w:rPr>
          <w:lastRenderedPageBreak/>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117"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Averaged fracture fluid chemistry at </w:t>
        </w:r>
        <w:proofErr w:type="spellStart"/>
        <w:r>
          <w:rPr>
            <w:rFonts w:ascii="TimesNewRomanPSMT" w:hAnsi="TimesNewRomanPSMT"/>
            <w:color w:val="7F7F7F" w:themeColor="text1" w:themeTint="80"/>
            <w:sz w:val="18"/>
            <w:szCs w:val="18"/>
          </w:rPr>
          <w:t>DeMMO</w:t>
        </w:r>
      </w:ins>
      <w:proofErr w:type="spellEnd"/>
      <w:ins w:id="118" w:author="Caitlin Page Casar" w:date="2019-06-29T12:50:00Z">
        <w:r>
          <w:rPr>
            <w:rFonts w:ascii="TimesNewRomanPSMT" w:hAnsi="TimesNewRomanPSMT"/>
            <w:color w:val="7F7F7F" w:themeColor="text1" w:themeTint="80"/>
            <w:sz w:val="18"/>
            <w:szCs w:val="18"/>
          </w:rPr>
          <w:t xml:space="preserve"> measured between December 2015-April 2018</w:t>
        </w:r>
      </w:ins>
      <w:ins w:id="119"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02401CE4"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w:t>
      </w:r>
      <w:proofErr w:type="spellStart"/>
      <w:r>
        <w:rPr>
          <w:rFonts w:ascii="TimesNewRomanPSMT" w:hAnsi="TimesNewRomanPSMT"/>
          <w:sz w:val="22"/>
          <w:szCs w:val="22"/>
        </w:rPr>
        <w:t>DeMMO</w:t>
      </w:r>
      <w:proofErr w:type="spellEnd"/>
      <w:r>
        <w:rPr>
          <w:rFonts w:ascii="TimesNewRomanPSMT" w:hAnsi="TimesNewRomanPSMT"/>
          <w:sz w:val="22"/>
          <w:szCs w:val="22"/>
        </w:rPr>
        <w:t xml:space="preserve"> (</w:t>
      </w:r>
      <w:del w:id="120" w:author="Caitlin Page Casar" w:date="2019-07-01T22:10:00Z">
        <w:r w:rsidRPr="00BB6990" w:rsidDel="00BB6990">
          <w:rPr>
            <w:rFonts w:ascii="TimesNewRomanPSMT" w:hAnsi="TimesNewRomanPSMT"/>
            <w:color w:val="FF0000"/>
            <w:sz w:val="22"/>
            <w:szCs w:val="22"/>
            <w:rPrChange w:id="121" w:author="Caitlin Page Casar" w:date="2019-07-01T22:10:00Z">
              <w:rPr>
                <w:rFonts w:ascii="TimesNewRomanPSMT" w:hAnsi="TimesNewRomanPSMT"/>
                <w:sz w:val="22"/>
                <w:szCs w:val="22"/>
              </w:rPr>
            </w:rPrChange>
          </w:rPr>
          <w:delText xml:space="preserve">Table </w:delText>
        </w:r>
      </w:del>
      <w:ins w:id="122" w:author="Caitlin Page Casar" w:date="2019-07-01T22:10:00Z">
        <w:r w:rsidR="00BB6990" w:rsidRPr="00BB6990">
          <w:rPr>
            <w:rFonts w:ascii="TimesNewRomanPSMT" w:hAnsi="TimesNewRomanPSMT"/>
            <w:color w:val="FF0000"/>
            <w:sz w:val="22"/>
            <w:szCs w:val="22"/>
            <w:rPrChange w:id="123" w:author="Caitlin Page Casar" w:date="2019-07-01T22:10:00Z">
              <w:rPr>
                <w:rFonts w:ascii="TimesNewRomanPSMT" w:hAnsi="TimesNewRomanPSMT"/>
                <w:sz w:val="22"/>
                <w:szCs w:val="22"/>
              </w:rPr>
            </w:rPrChange>
          </w:rPr>
          <w:t xml:space="preserve">Figure </w:t>
        </w:r>
      </w:ins>
      <w:r w:rsidRPr="00BB6990">
        <w:rPr>
          <w:rFonts w:ascii="TimesNewRomanPSMT" w:hAnsi="TimesNewRomanPSMT"/>
          <w:color w:val="FF0000"/>
          <w:sz w:val="22"/>
          <w:szCs w:val="22"/>
          <w:rPrChange w:id="124" w:author="Caitlin Page Casar" w:date="2019-07-01T22:10:00Z">
            <w:rPr>
              <w:rFonts w:ascii="TimesNewRomanPSMT" w:hAnsi="TimesNewRomanPSMT"/>
              <w:sz w:val="22"/>
              <w:szCs w:val="22"/>
            </w:rPr>
          </w:rPrChange>
        </w:rPr>
        <w:t>2</w:t>
      </w:r>
      <w:r>
        <w:rPr>
          <w:rFonts w:ascii="TimesNewRomanPSMT" w:hAnsi="TimesNewRomanPSMT"/>
          <w:sz w:val="22"/>
          <w:szCs w:val="22"/>
        </w:rPr>
        <w:t xml:space="preserve">). </w:t>
      </w:r>
      <w:r w:rsidRPr="00B93E58">
        <w:rPr>
          <w:rFonts w:ascii="TimesNewRomanPSMT" w:hAnsi="TimesNewRomanPSMT"/>
          <w:sz w:val="22"/>
          <w:szCs w:val="22"/>
        </w:rPr>
        <w:t xml:space="preserve">We collected </w:t>
      </w:r>
      <w:proofErr w:type="spellStart"/>
      <w:r w:rsidRPr="00B93E58">
        <w:rPr>
          <w:rFonts w:ascii="TimesNewRomanPSMT" w:hAnsi="TimesNewRomanPSMT"/>
          <w:sz w:val="22"/>
          <w:szCs w:val="22"/>
        </w:rPr>
        <w:t>DeMMO</w:t>
      </w:r>
      <w:proofErr w:type="spellEnd"/>
      <w:r w:rsidRPr="00B93E58">
        <w:rPr>
          <w:rFonts w:ascii="TimesNewRomanPSMT" w:hAnsi="TimesNewRomanPSMT"/>
          <w:sz w:val="22"/>
          <w:szCs w:val="22"/>
        </w:rPr>
        <w:t xml:space="preserve"> fluid geochemical data 11 times between December 2015 and September 2018 (</w:t>
      </w:r>
      <w:proofErr w:type="spellStart"/>
      <w:r w:rsidRPr="00B93E58">
        <w:rPr>
          <w:rFonts w:ascii="TimesNewRomanPSMT" w:hAnsi="TimesNewRomanPSMT"/>
          <w:sz w:val="22"/>
          <w:szCs w:val="22"/>
        </w:rPr>
        <w:t>Osburn</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w:t>
      </w:r>
      <w:ins w:id="125" w:author="Caitlin Page Casar" w:date="2019-07-01T22:08:00Z">
        <w:r w:rsidR="00BB6990">
          <w:rPr>
            <w:rFonts w:ascii="TimesNewRomanPSMT" w:hAnsi="TimesNewRomanPSMT"/>
            <w:sz w:val="22"/>
            <w:szCs w:val="22"/>
          </w:rPr>
          <w:t xml:space="preserve">We used DOC concentrations for reactions with acetate. </w:t>
        </w:r>
      </w:ins>
      <w:r w:rsidRPr="00B93E58">
        <w:rPr>
          <w:rFonts w:ascii="TimesNewRomanPSMT" w:hAnsi="TimesNewRomanPSMT"/>
          <w:sz w:val="22"/>
          <w:szCs w:val="22"/>
        </w:rPr>
        <w:t xml:space="preserve">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126"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127"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lastRenderedPageBreak/>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6357E02C"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06CED866" w:rsidR="00186671" w:rsidRDefault="00186671">
      <w:pPr>
        <w:spacing w:before="120" w:line="276" w:lineRule="auto"/>
        <w:jc w:val="both"/>
        <w:rPr>
          <w:ins w:id="128" w:author="Caitlin Page Casar" w:date="2019-06-03T15:29:00Z"/>
          <w:rFonts w:ascii="TimesNewRomanPSMT" w:hAnsi="TimesNewRomanPSMT"/>
          <w:sz w:val="22"/>
          <w:szCs w:val="22"/>
        </w:rPr>
        <w:pPrChange w:id="129"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w:t>
      </w:r>
      <w:proofErr w:type="spellStart"/>
      <w:r w:rsidRPr="00B93E58">
        <w:rPr>
          <w:sz w:val="22"/>
          <w:szCs w:val="22"/>
        </w:rPr>
        <w:t>DeMMO</w:t>
      </w:r>
      <w:proofErr w:type="spellEnd"/>
      <w:r w:rsidRPr="00B93E58">
        <w:rPr>
          <w:sz w:val="22"/>
          <w:szCs w:val="22"/>
        </w:rPr>
        <w:t xml:space="preserve"> </w:t>
      </w:r>
      <w:r>
        <w:rPr>
          <w:sz w:val="22"/>
          <w:szCs w:val="22"/>
        </w:rPr>
        <w:t>host rock</w:t>
      </w:r>
      <w:ins w:id="130" w:author="Caitlin Page Casar" w:date="2019-06-03T13:59:00Z">
        <w:r w:rsidR="0091651C">
          <w:rPr>
            <w:sz w:val="22"/>
            <w:szCs w:val="22"/>
          </w:rPr>
          <w:t xml:space="preserve"> (</w:t>
        </w:r>
        <w:r w:rsidR="0091651C" w:rsidRPr="0091651C">
          <w:rPr>
            <w:color w:val="FF0000"/>
            <w:sz w:val="22"/>
            <w:szCs w:val="22"/>
            <w:rPrChange w:id="131" w:author="Caitlin Page Casar" w:date="2019-06-03T13:59:00Z">
              <w:rPr>
                <w:sz w:val="22"/>
                <w:szCs w:val="22"/>
              </w:rPr>
            </w:rPrChange>
          </w:rPr>
          <w:t xml:space="preserve">Figure </w:t>
        </w:r>
      </w:ins>
      <w:ins w:id="132" w:author="Caitlin Page Casar" w:date="2019-07-01T22:09:00Z">
        <w:r w:rsidR="00BB6990">
          <w:rPr>
            <w:color w:val="FF0000"/>
            <w:sz w:val="22"/>
            <w:szCs w:val="22"/>
          </w:rPr>
          <w:t>3</w:t>
        </w:r>
      </w:ins>
      <w:ins w:id="133" w:author="Caitlin Page Casar" w:date="2019-06-03T13:59:00Z">
        <w:r w:rsidR="0091651C">
          <w:rPr>
            <w:sz w:val="22"/>
            <w:szCs w:val="22"/>
          </w:rPr>
          <w:t>)</w:t>
        </w:r>
      </w:ins>
      <w:r>
        <w:rPr>
          <w:sz w:val="22"/>
          <w:szCs w:val="22"/>
        </w:rPr>
        <w:t xml:space="preserve">. </w:t>
      </w:r>
      <w:del w:id="134"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135"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136"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137"/>
      <w:commentRangeStart w:id="138"/>
      <w:r w:rsidRPr="00B93E58">
        <w:rPr>
          <w:sz w:val="22"/>
          <w:szCs w:val="22"/>
        </w:rPr>
        <w:t>native rock</w:t>
      </w:r>
      <w:commentRangeEnd w:id="137"/>
      <w:r>
        <w:rPr>
          <w:rStyle w:val="CommentReference"/>
        </w:rPr>
        <w:commentReference w:id="137"/>
      </w:r>
      <w:commentRangeEnd w:id="138"/>
      <w:r>
        <w:rPr>
          <w:rStyle w:val="CommentReference"/>
        </w:rPr>
        <w:commentReference w:id="138"/>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139" w:author="Caitlin Page Casar" w:date="2019-05-22T12:17:00Z">
        <w:r w:rsidR="00E3056B">
          <w:rPr>
            <w:rFonts w:ascii="TimesNewRomanPSMT" w:hAnsi="TimesNewRomanPSMT"/>
            <w:sz w:val="22"/>
            <w:szCs w:val="22"/>
          </w:rPr>
          <w:t xml:space="preserve">The reactors </w:t>
        </w:r>
      </w:ins>
      <w:ins w:id="140"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141"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142"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143" w:author="Caitlin Page Casar" w:date="2019-06-03T15:29:00Z">
        <w:r w:rsidR="007020A1">
          <w:rPr>
            <w:rFonts w:ascii="TimesNewRomanPSMT" w:hAnsi="TimesNewRomanPSMT"/>
            <w:sz w:val="22"/>
            <w:szCs w:val="22"/>
          </w:rPr>
          <w:t>0.</w:t>
        </w:r>
        <w:r w:rsidR="007020A1" w:rsidRPr="007020A1">
          <w:rPr>
            <w:color w:val="000000" w:themeColor="text1"/>
            <w:sz w:val="22"/>
            <w:szCs w:val="22"/>
            <w:rPrChange w:id="144"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145"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146"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147" w:author="Caitlin Page Casar" w:date="2019-05-22T12:20:00Z">
        <w:r w:rsidDel="00E3056B">
          <w:rPr>
            <w:rFonts w:ascii="TimesNewRomanPSMT" w:hAnsi="TimesNewRomanPSMT"/>
            <w:sz w:val="22"/>
            <w:szCs w:val="22"/>
          </w:rPr>
          <w:delText xml:space="preserve">sampled </w:delText>
        </w:r>
      </w:del>
      <w:ins w:id="148" w:author="Caitlin Page Casar" w:date="2019-05-22T12:20:00Z">
        <w:r w:rsidR="00E3056B">
          <w:rPr>
            <w:rFonts w:ascii="TimesNewRomanPSMT" w:hAnsi="TimesNewRomanPSMT"/>
            <w:sz w:val="22"/>
            <w:szCs w:val="22"/>
          </w:rPr>
          <w:t xml:space="preserve">extracted DNA from </w:t>
        </w:r>
      </w:ins>
      <w:del w:id="149" w:author="Caitlin Page Casar" w:date="2019-05-22T12:19:00Z">
        <w:r w:rsidDel="00E3056B">
          <w:rPr>
            <w:rFonts w:ascii="TimesNewRomanPSMT" w:hAnsi="TimesNewRomanPSMT"/>
            <w:sz w:val="22"/>
            <w:szCs w:val="22"/>
          </w:rPr>
          <w:delText>ditch fluids</w:delText>
        </w:r>
      </w:del>
      <w:ins w:id="150" w:author="Caitlin Page Casar" w:date="2019-05-22T12:19:00Z">
        <w:r w:rsidR="00E3056B">
          <w:rPr>
            <w:rFonts w:ascii="TimesNewRomanPSMT" w:hAnsi="TimesNewRomanPSMT"/>
            <w:sz w:val="22"/>
            <w:szCs w:val="22"/>
          </w:rPr>
          <w:t xml:space="preserve">standing water present in </w:t>
        </w:r>
      </w:ins>
      <w:del w:id="151"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152" w:author="Caitlin Page Casar" w:date="2019-05-22T12:19:00Z">
        <w:r w:rsidDel="00E3056B">
          <w:rPr>
            <w:rFonts w:ascii="TimesNewRomanPSMT" w:hAnsi="TimesNewRomanPSMT"/>
            <w:sz w:val="22"/>
            <w:szCs w:val="22"/>
          </w:rPr>
          <w:delText xml:space="preserve">tunnels </w:delText>
        </w:r>
      </w:del>
      <w:ins w:id="153" w:author="Caitlin Page Casar" w:date="2019-05-22T12:19:00Z">
        <w:r w:rsidR="00E3056B">
          <w:rPr>
            <w:rFonts w:ascii="TimesNewRomanPSMT" w:hAnsi="TimesNewRomanPSMT"/>
            <w:sz w:val="22"/>
            <w:szCs w:val="22"/>
          </w:rPr>
          <w:t xml:space="preserve">tunnel ditches </w:t>
        </w:r>
      </w:ins>
      <w:del w:id="154"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155" w:author="Caitlin Page Casar" w:date="2019-05-22T12:20:00Z">
        <w:r w:rsidR="00E3056B">
          <w:rPr>
            <w:rFonts w:ascii="TimesNewRomanPSMT" w:hAnsi="TimesNewRomanPSMT"/>
            <w:sz w:val="22"/>
            <w:szCs w:val="22"/>
          </w:rPr>
          <w:t xml:space="preserve">from </w:t>
        </w:r>
      </w:ins>
      <w:del w:id="156" w:author="Caitlin Page Casar" w:date="2019-05-22T12:21:00Z">
        <w:r w:rsidDel="00E3056B">
          <w:rPr>
            <w:rFonts w:ascii="TimesNewRomanPSMT" w:hAnsi="TimesNewRomanPSMT"/>
            <w:sz w:val="22"/>
            <w:szCs w:val="22"/>
          </w:rPr>
          <w:delText>incubated combused</w:delText>
        </w:r>
      </w:del>
      <w:ins w:id="157"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158" w:author="Caitlin Page Casar" w:date="2019-05-22T12:21:00Z">
        <w:r w:rsidR="00E3056B">
          <w:rPr>
            <w:rFonts w:ascii="TimesNewRomanPSMT" w:hAnsi="TimesNewRomanPSMT"/>
            <w:sz w:val="22"/>
            <w:szCs w:val="22"/>
          </w:rPr>
          <w:t xml:space="preserve">incubated in open air </w:t>
        </w:r>
      </w:ins>
      <w:del w:id="159"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160"/>
      <w:r>
        <w:rPr>
          <w:rFonts w:ascii="TimesNewRomanPSMT" w:hAnsi="TimesNewRomanPSMT"/>
          <w:sz w:val="22"/>
          <w:szCs w:val="22"/>
        </w:rPr>
        <w:t xml:space="preserve">3 months </w:t>
      </w:r>
      <w:commentRangeEnd w:id="160"/>
      <w:r>
        <w:rPr>
          <w:rStyle w:val="CommentReference"/>
        </w:rPr>
        <w:commentReference w:id="160"/>
      </w:r>
      <w:del w:id="161" w:author="Caitlin Page Casar" w:date="2019-05-22T12:22:00Z">
        <w:r w:rsidDel="00E3056B">
          <w:rPr>
            <w:rFonts w:ascii="TimesNewRomanPSMT" w:hAnsi="TimesNewRomanPSMT"/>
            <w:sz w:val="22"/>
            <w:szCs w:val="22"/>
          </w:rPr>
          <w:delText>as ambient background controls</w:delText>
        </w:r>
      </w:del>
      <w:ins w:id="162"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Raw borehole fluids were also collected for enumeration by epifluorescence microscopy in sterile PET bottles and fixed with 2% paraformaldehyde in the field (</w:t>
      </w:r>
      <w:proofErr w:type="spellStart"/>
      <w:r>
        <w:rPr>
          <w:rFonts w:ascii="TimesNewRomanPSMT" w:hAnsi="TimesNewRomanPSMT"/>
          <w:sz w:val="22"/>
          <w:szCs w:val="22"/>
        </w:rPr>
        <w:t>Osburn</w:t>
      </w:r>
      <w:proofErr w:type="spellEnd"/>
      <w:r>
        <w:rPr>
          <w:rFonts w:ascii="TimesNewRomanPSMT" w:hAnsi="TimesNewRomanPSMT"/>
          <w:sz w:val="22"/>
          <w:szCs w:val="22"/>
        </w:rPr>
        <w:t xml:space="preserve"> et al., in prep). </w:t>
      </w:r>
    </w:p>
    <w:p w14:paraId="5AD6EF6A" w14:textId="77777777" w:rsidR="007020A1" w:rsidRPr="007020A1" w:rsidRDefault="007020A1">
      <w:pPr>
        <w:jc w:val="both"/>
        <w:rPr>
          <w:rPrChange w:id="163" w:author="Caitlin Page Casar" w:date="2019-06-03T15:29:00Z">
            <w:rPr>
              <w:rFonts w:ascii="TimesNewRomanPSMT" w:hAnsi="TimesNewRomanPSMT"/>
              <w:sz w:val="22"/>
              <w:szCs w:val="22"/>
            </w:rPr>
          </w:rPrChange>
        </w:rPr>
        <w:pPrChange w:id="164"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165"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166"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1EA26AA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167" w:author="Caitlin Page Casar" w:date="2019-06-03T13:58:00Z">
        <w:r w:rsidRPr="00F23C91" w:rsidDel="0091651C">
          <w:rPr>
            <w:rFonts w:ascii="TimesNewRomanPSMT" w:hAnsi="TimesNewRomanPSMT"/>
            <w:b/>
            <w:color w:val="7F7F7F" w:themeColor="text1" w:themeTint="80"/>
            <w:sz w:val="18"/>
            <w:szCs w:val="18"/>
          </w:rPr>
          <w:delText>x</w:delText>
        </w:r>
      </w:del>
      <w:ins w:id="168" w:author="Caitlin Page Casar" w:date="2019-07-01T22:09:00Z">
        <w:r w:rsidR="00BB6990">
          <w:rPr>
            <w:rFonts w:ascii="TimesNewRomanPSMT" w:hAnsi="TimesNewRomanPSMT"/>
            <w:b/>
            <w:color w:val="7F7F7F" w:themeColor="text1" w:themeTint="80"/>
            <w:sz w:val="18"/>
            <w:szCs w:val="18"/>
          </w:rPr>
          <w:t>3</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169"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170" w:author="Caitlin Page Casar" w:date="2019-06-04T17:51:00Z">
        <w:r w:rsidR="00E036CB">
          <w:rPr>
            <w:rFonts w:ascii="TimesNewRomanPSMT" w:hAnsi="TimesNewRomanPSMT" w:cs="TimesNewRomanPSMT"/>
            <w:color w:val="7C7C7C"/>
            <w:sz w:val="18"/>
            <w:szCs w:val="18"/>
          </w:rPr>
          <w:t xml:space="preserve"> </w:t>
        </w:r>
      </w:ins>
      <w:del w:id="171"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172" w:author="Caitlin Page Casar" w:date="2019-06-04T17:51:00Z">
        <w:r w:rsidR="00E036CB">
          <w:rPr>
            <w:rFonts w:ascii="TimesNewRomanPSMT" w:hAnsi="TimesNewRomanPSMT" w:cs="TimesNewRomanPSMT"/>
            <w:color w:val="7C7C7C"/>
            <w:sz w:val="18"/>
            <w:szCs w:val="18"/>
          </w:rPr>
          <w:t xml:space="preserve">material. </w:t>
        </w:r>
      </w:ins>
      <w:ins w:id="173"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174"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175"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588A6C8F" w:rsidR="001A03B8" w:rsidDel="00C70A24" w:rsidRDefault="000740DB">
      <w:pPr>
        <w:shd w:val="clear" w:color="auto" w:fill="FFFFFF"/>
        <w:spacing w:before="120" w:line="276" w:lineRule="auto"/>
        <w:jc w:val="both"/>
        <w:rPr>
          <w:del w:id="176" w:author="Caitlin Page Casar" w:date="2019-06-04T14:09:00Z"/>
          <w:rFonts w:ascii="TimesNewRomanPSMT" w:hAnsi="TimesNewRomanPSMT"/>
          <w:sz w:val="22"/>
          <w:szCs w:val="22"/>
        </w:rPr>
        <w:pPrChange w:id="177" w:author="Caitlin Page Casar" w:date="2019-06-04T17:36:00Z">
          <w:pPr>
            <w:shd w:val="clear" w:color="auto" w:fill="FFFFFF"/>
            <w:spacing w:beforeLines="120" w:before="288" w:line="276" w:lineRule="auto"/>
            <w:jc w:val="both"/>
          </w:pPr>
        </w:pPrChange>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w:t>
      </w:r>
      <w:proofErr w:type="spellStart"/>
      <w:r w:rsidR="006439C9" w:rsidRPr="00817EB9">
        <w:rPr>
          <w:rFonts w:ascii="TimesNewRomanPSMT" w:hAnsi="TimesNewRomanPSMT"/>
          <w:sz w:val="22"/>
          <w:szCs w:val="22"/>
        </w:rPr>
        <w:t>MoBIO</w:t>
      </w:r>
      <w:proofErr w:type="spellEnd"/>
      <w:r w:rsidR="006439C9" w:rsidRPr="00817EB9">
        <w:rPr>
          <w:rFonts w:ascii="TimesNewRomanPSMT" w:hAnsi="TimesNewRomanPSMT"/>
          <w:sz w:val="22"/>
          <w:szCs w:val="22"/>
        </w:rPr>
        <w:t xml:space="preserve"> </w:t>
      </w:r>
      <w:proofErr w:type="spellStart"/>
      <w:r w:rsidR="00A7168F">
        <w:rPr>
          <w:rFonts w:ascii="TimesNewRomanPSMT" w:hAnsi="TimesNewRomanPSMT"/>
          <w:sz w:val="22"/>
          <w:szCs w:val="22"/>
        </w:rPr>
        <w:t>PowerB</w:t>
      </w:r>
      <w:r w:rsidR="006439C9" w:rsidRPr="00817EB9">
        <w:rPr>
          <w:rFonts w:ascii="TimesNewRomanPSMT" w:hAnsi="TimesNewRomanPSMT"/>
          <w:sz w:val="22"/>
          <w:szCs w:val="22"/>
        </w:rPr>
        <w:t>iofilm</w:t>
      </w:r>
      <w:proofErr w:type="spellEnd"/>
      <w:r w:rsidR="006439C9" w:rsidRPr="00817EB9">
        <w:rPr>
          <w:rFonts w:ascii="TimesNewRomanPSMT" w:hAnsi="TimesNewRomanPSMT"/>
          <w:sz w:val="22"/>
          <w:szCs w:val="22"/>
        </w:rPr>
        <w:t xml:space="preserve">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w:t>
      </w:r>
      <w:del w:id="178" w:author="Caitlin Page Casar" w:date="2019-06-04T17:37:00Z">
        <w:r w:rsidR="00A7168F" w:rsidDel="002C0450">
          <w:rPr>
            <w:rFonts w:ascii="TimesNewRomanPSMT" w:hAnsi="TimesNewRomanPSMT"/>
            <w:sz w:val="22"/>
            <w:szCs w:val="22"/>
          </w:rPr>
          <w:delText>cat</w:delText>
        </w:r>
      </w:del>
      <w:ins w:id="179" w:author="Caitlin Page Casar" w:date="2019-06-04T17:37:00Z">
        <w:r w:rsidR="002C0450">
          <w:rPr>
            <w:rFonts w:ascii="TimesNewRomanPSMT" w:hAnsi="TimesNewRomanPSMT"/>
            <w:sz w:val="22"/>
            <w:szCs w:val="22"/>
          </w:rPr>
          <w:t>Cat</w:t>
        </w:r>
      </w:ins>
      <w:r w:rsidR="00A7168F">
        <w:rPr>
          <w:rFonts w:ascii="TimesNewRomanPSMT" w:hAnsi="TimesNewRomanPSMT"/>
          <w:sz w:val="22"/>
          <w:szCs w:val="22"/>
        </w:rPr>
        <w:t xml:space="preserve">. No. 24000-50) and from </w:t>
      </w:r>
      <w:del w:id="180" w:author="Caitlin Page Casar" w:date="2019-06-04T17:36:00Z">
        <w:r w:rsidR="00A7168F" w:rsidDel="002C0450">
          <w:rPr>
            <w:rFonts w:ascii="TimesNewRomanPSMT" w:hAnsi="TimesNewRomanPSMT"/>
            <w:sz w:val="22"/>
            <w:szCs w:val="22"/>
          </w:rPr>
          <w:delText xml:space="preserve">sterivex </w:delText>
        </w:r>
      </w:del>
      <w:proofErr w:type="spellStart"/>
      <w:ins w:id="181" w:author="Caitlin Page Casar" w:date="2019-06-04T17:36:00Z">
        <w:r w:rsidR="002C0450">
          <w:rPr>
            <w:rFonts w:ascii="TimesNewRomanPSMT" w:hAnsi="TimesNewRomanPSMT"/>
            <w:sz w:val="22"/>
            <w:szCs w:val="22"/>
          </w:rPr>
          <w:t>Sterivex</w:t>
        </w:r>
        <w:proofErr w:type="spellEnd"/>
        <w:r w:rsidR="002C0450">
          <w:rPr>
            <w:rFonts w:ascii="TimesNewRomanPSMT" w:hAnsi="TimesNewRomanPSMT"/>
            <w:sz w:val="22"/>
            <w:szCs w:val="22"/>
          </w:rPr>
          <w:t xml:space="preserve"> </w:t>
        </w:r>
      </w:ins>
      <w:r w:rsidR="00A7168F">
        <w:rPr>
          <w:rFonts w:ascii="TimesNewRomanPSMT" w:hAnsi="TimesNewRomanPSMT"/>
          <w:sz w:val="22"/>
          <w:szCs w:val="22"/>
        </w:rPr>
        <w:t xml:space="preserve">filters using a </w:t>
      </w:r>
      <w:proofErr w:type="spellStart"/>
      <w:r w:rsidR="00A7168F">
        <w:rPr>
          <w:rFonts w:ascii="TimesNewRomanPSMT" w:hAnsi="TimesNewRomanPSMT"/>
          <w:sz w:val="22"/>
          <w:szCs w:val="22"/>
        </w:rPr>
        <w:t>MoBIO</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PowerWater</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DNA Isolation Kit (</w:t>
      </w:r>
      <w:ins w:id="182" w:author="Caitlin Page Casar" w:date="2019-06-04T17:37:00Z">
        <w:r w:rsidR="002C0450">
          <w:rPr>
            <w:rFonts w:ascii="TimesNewRomanPSMT" w:hAnsi="TimesNewRomanPSMT"/>
            <w:sz w:val="22"/>
            <w:szCs w:val="22"/>
          </w:rPr>
          <w:t>C</w:t>
        </w:r>
      </w:ins>
      <w:del w:id="183" w:author="Caitlin Page Casar" w:date="2019-06-04T17:37:00Z">
        <w:r w:rsidR="00A7168F" w:rsidDel="002C0450">
          <w:rPr>
            <w:rFonts w:ascii="TimesNewRomanPSMT" w:hAnsi="TimesNewRomanPSMT"/>
            <w:sz w:val="22"/>
            <w:szCs w:val="22"/>
          </w:rPr>
          <w:delText>c</w:delText>
        </w:r>
      </w:del>
      <w:r w:rsidR="00A7168F">
        <w:rPr>
          <w:rFonts w:ascii="TimesNewRomanPSMT" w:hAnsi="TimesNewRomanPSMT"/>
          <w:sz w:val="22"/>
          <w:szCs w:val="22"/>
        </w:rPr>
        <w:t xml:space="preserve">at </w:t>
      </w:r>
      <w:ins w:id="184" w:author="Caitlin Page Casar" w:date="2019-06-04T17:37:00Z">
        <w:r w:rsidR="002C0450">
          <w:rPr>
            <w:rFonts w:ascii="TimesNewRomanPSMT" w:hAnsi="TimesNewRomanPSMT"/>
            <w:sz w:val="22"/>
            <w:szCs w:val="22"/>
          </w:rPr>
          <w:t>N</w:t>
        </w:r>
      </w:ins>
      <w:del w:id="185" w:author="Caitlin Page Casar" w:date="2019-06-04T17:37:00Z">
        <w:r w:rsidR="00A7168F" w:rsidDel="002C0450">
          <w:rPr>
            <w:rFonts w:ascii="TimesNewRomanPSMT" w:hAnsi="TimesNewRomanPSMT"/>
            <w:sz w:val="22"/>
            <w:szCs w:val="22"/>
          </w:rPr>
          <w:delText>n</w:delText>
        </w:r>
      </w:del>
      <w:r w:rsidR="00A7168F">
        <w:rPr>
          <w:rFonts w:ascii="TimesNewRomanPSMT" w:hAnsi="TimesNewRomanPSMT"/>
          <w:sz w:val="22"/>
          <w:szCs w:val="22"/>
        </w:rPr>
        <w:t xml:space="preserve">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hole genomic DNA was sent to Argonne National Laboratory for 16s rRNA amplicon 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w:t>
      </w:r>
      <w:proofErr w:type="spellStart"/>
      <w:r w:rsidR="00B775B6" w:rsidRPr="00CB30EB">
        <w:rPr>
          <w:sz w:val="22"/>
          <w:szCs w:val="22"/>
        </w:rPr>
        <w:t>Miseq</w:t>
      </w:r>
      <w:proofErr w:type="spellEnd"/>
      <w:r w:rsidR="00B775B6" w:rsidRPr="00CB30EB">
        <w:rPr>
          <w:sz w:val="22"/>
          <w:szCs w:val="22"/>
        </w:rPr>
        <w:t xml:space="preserve"> instrument. </w:t>
      </w:r>
      <w:r w:rsidR="00FA3D6F" w:rsidRPr="00CB30EB">
        <w:rPr>
          <w:sz w:val="22"/>
          <w:szCs w:val="22"/>
        </w:rPr>
        <w:t xml:space="preserve">Paired-end reads were joined with PEAR </w:t>
      </w:r>
      <w:r w:rsidR="001552D5" w:rsidRPr="00CB30EB">
        <w:rPr>
          <w:sz w:val="22"/>
          <w:szCs w:val="22"/>
        </w:rPr>
        <w:fldChar w:fldCharType="begin"/>
      </w:r>
      <w:ins w:id="186"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187"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88"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189"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190" w:author="Caitlin Page Casar" w:date="2019-05-24T20:43:00Z">
        <w:r w:rsidR="004A3FBB" w:rsidDel="00AB48E2">
          <w:rPr>
            <w:rFonts w:ascii="TimesNewRomanPSMT" w:hAnsi="TimesNewRomanPSMT"/>
            <w:sz w:val="22"/>
            <w:szCs w:val="22"/>
          </w:rPr>
          <w:delText>-</w:delText>
        </w:r>
      </w:del>
      <w:ins w:id="191"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192" w:author="Caitlin Page Casar" w:date="2019-05-24T20:43:00Z">
        <w:r w:rsidR="004A3FBB" w:rsidDel="00AB48E2">
          <w:rPr>
            <w:rFonts w:ascii="TimesNewRomanPSMT" w:hAnsi="TimesNewRomanPSMT"/>
            <w:sz w:val="22"/>
            <w:szCs w:val="22"/>
          </w:rPr>
          <w:delText>30,925</w:delText>
        </w:r>
      </w:del>
      <w:ins w:id="193"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194"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195"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196"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197"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t>
      </w:r>
      <w:commentRangeStart w:id="198"/>
      <w:r w:rsidR="006439C9" w:rsidRPr="00817EB9">
        <w:rPr>
          <w:rFonts w:ascii="TimesNewRomanPSMT" w:hAnsi="TimesNewRomanPSMT"/>
          <w:sz w:val="22"/>
          <w:szCs w:val="22"/>
        </w:rPr>
        <w:t xml:space="preserve">were assigned taxonomy using </w:t>
      </w:r>
      <w:commentRangeEnd w:id="198"/>
      <w:r w:rsidR="0091594B">
        <w:rPr>
          <w:rStyle w:val="CommentReference"/>
        </w:rPr>
        <w:commentReference w:id="198"/>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99"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200"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ins w:id="201" w:author="Caitlin Page Casar" w:date="2019-06-29T13:17:00Z">
        <w:r w:rsidR="005C26C4">
          <w:rPr>
            <w:rFonts w:ascii="TimesNewRomanPSMT" w:hAnsi="TimesNewRomanPSMT"/>
            <w:sz w:val="22"/>
            <w:szCs w:val="22"/>
          </w:rPr>
          <w:t xml:space="preserve">OTU’s </w:t>
        </w:r>
      </w:ins>
      <w:ins w:id="202" w:author="Caitlin Page Casar" w:date="2019-06-29T13:16:00Z">
        <w:r w:rsidR="005C26C4">
          <w:rPr>
            <w:rFonts w:ascii="TimesNewRomanPSMT" w:hAnsi="TimesNewRomanPSMT"/>
            <w:sz w:val="22"/>
            <w:szCs w:val="22"/>
          </w:rPr>
          <w:t>that were classified as “Una</w:t>
        </w:r>
      </w:ins>
      <w:ins w:id="203" w:author="Caitlin Page Casar" w:date="2019-06-29T13:17:00Z">
        <w:r w:rsidR="005C26C4">
          <w:rPr>
            <w:rFonts w:ascii="TimesNewRomanPSMT" w:hAnsi="TimesNewRomanPSMT"/>
            <w:sz w:val="22"/>
            <w:szCs w:val="22"/>
          </w:rPr>
          <w:t xml:space="preserve">ssigned” using the SILVA132 database were compared to </w:t>
        </w:r>
      </w:ins>
      <w:ins w:id="204" w:author="Caitlin Page Casar" w:date="2019-06-29T13:18:00Z">
        <w:r w:rsidR="005C26C4">
          <w:rPr>
            <w:rFonts w:ascii="TimesNewRomanPSMT" w:hAnsi="TimesNewRomanPSMT"/>
            <w:sz w:val="22"/>
            <w:szCs w:val="22"/>
          </w:rPr>
          <w:t xml:space="preserve">GDTBK </w:t>
        </w:r>
      </w:ins>
      <w:ins w:id="205" w:author="Caitlin Page Casar" w:date="2019-06-29T13:17:00Z">
        <w:r w:rsidR="005C26C4">
          <w:rPr>
            <w:rFonts w:ascii="TimesNewRomanPSMT" w:hAnsi="TimesNewRomanPSMT"/>
            <w:sz w:val="22"/>
            <w:szCs w:val="22"/>
          </w:rPr>
          <w:t>genome taxonomy assignments</w:t>
        </w:r>
      </w:ins>
      <w:ins w:id="206" w:author="Caitlin Page Casar" w:date="2019-06-29T13:18:00Z">
        <w:r w:rsidR="00EC78AF">
          <w:rPr>
            <w:rFonts w:ascii="TimesNewRomanPSMT" w:hAnsi="TimesNewRomanPSMT"/>
            <w:sz w:val="22"/>
            <w:szCs w:val="22"/>
          </w:rPr>
          <w:t xml:space="preserve"> (</w:t>
        </w:r>
        <w:proofErr w:type="spellStart"/>
        <w:r w:rsidR="00EC78AF">
          <w:rPr>
            <w:rFonts w:ascii="TimesNewRomanPSMT" w:hAnsi="TimesNewRomanPSMT"/>
            <w:sz w:val="22"/>
            <w:szCs w:val="22"/>
          </w:rPr>
          <w:t>Mom</w:t>
        </w:r>
      </w:ins>
      <w:ins w:id="207" w:author="Caitlin Page Casar" w:date="2019-06-29T13:19:00Z">
        <w:r w:rsidR="00EC78AF">
          <w:rPr>
            <w:rFonts w:ascii="TimesNewRomanPSMT" w:hAnsi="TimesNewRomanPSMT"/>
            <w:sz w:val="22"/>
            <w:szCs w:val="22"/>
          </w:rPr>
          <w:t>per</w:t>
        </w:r>
        <w:proofErr w:type="spellEnd"/>
        <w:r w:rsidR="00EC78AF">
          <w:rPr>
            <w:rFonts w:ascii="TimesNewRomanPSMT" w:hAnsi="TimesNewRomanPSMT"/>
            <w:sz w:val="22"/>
            <w:szCs w:val="22"/>
          </w:rPr>
          <w:t xml:space="preserve"> et al. in prep). </w:t>
        </w:r>
      </w:ins>
      <w:ins w:id="208" w:author="Caitlin Page Casar" w:date="2019-06-29T13:20:00Z">
        <w:r w:rsidR="00EC78AF">
          <w:rPr>
            <w:rFonts w:ascii="TimesNewRomanPSMT" w:hAnsi="TimesNewRomanPSMT"/>
            <w:sz w:val="22"/>
            <w:szCs w:val="22"/>
          </w:rPr>
          <w:t xml:space="preserve">We used an e-value threshold of </w:t>
        </w:r>
        <w:commentRangeStart w:id="209"/>
        <w:r w:rsidR="00EC78AF">
          <w:rPr>
            <w:rFonts w:ascii="TimesNewRomanPSMT" w:hAnsi="TimesNewRomanPSMT"/>
            <w:sz w:val="22"/>
            <w:szCs w:val="22"/>
          </w:rPr>
          <w:t>x</w:t>
        </w:r>
      </w:ins>
      <w:commentRangeEnd w:id="209"/>
      <w:ins w:id="210" w:author="Caitlin Page Casar" w:date="2019-06-29T13:21:00Z">
        <w:r w:rsidR="00EC78AF">
          <w:rPr>
            <w:rStyle w:val="CommentReference"/>
          </w:rPr>
          <w:commentReference w:id="209"/>
        </w:r>
      </w:ins>
      <w:ins w:id="211" w:author="Caitlin Page Casar" w:date="2019-06-29T13:20:00Z">
        <w:r w:rsidR="00EC78AF">
          <w:rPr>
            <w:rFonts w:ascii="TimesNewRomanPSMT" w:hAnsi="TimesNewRomanPSMT"/>
            <w:sz w:val="22"/>
            <w:szCs w:val="22"/>
          </w:rPr>
          <w:t xml:space="preserve"> to determine quality matches for further taxonomic assignment. </w:t>
        </w:r>
      </w:ins>
    </w:p>
    <w:p w14:paraId="6E15CBA4" w14:textId="77777777" w:rsidR="00C70A24" w:rsidRDefault="00C70A24">
      <w:pPr>
        <w:shd w:val="clear" w:color="auto" w:fill="FFFFFF"/>
        <w:spacing w:before="120" w:line="276" w:lineRule="auto"/>
        <w:jc w:val="both"/>
        <w:rPr>
          <w:ins w:id="212" w:author="Caitlin Page Casar" w:date="2019-06-04T14:09:00Z"/>
          <w:rFonts w:ascii="Arial" w:hAnsi="Arial" w:cs="Arial"/>
          <w:color w:val="222222"/>
          <w:sz w:val="19"/>
          <w:szCs w:val="19"/>
        </w:rPr>
        <w:pPrChange w:id="213" w:author="Caitlin Page Casar" w:date="2019-06-04T17:36:00Z">
          <w:pPr>
            <w:shd w:val="clear" w:color="auto" w:fill="FFFFFF"/>
            <w:spacing w:beforeLines="600" w:before="1440" w:line="276" w:lineRule="auto"/>
            <w:jc w:val="both"/>
          </w:pPr>
        </w:pPrChange>
      </w:pPr>
    </w:p>
    <w:p w14:paraId="32953989" w14:textId="2E31CE1C" w:rsidR="006439C9" w:rsidRPr="00817EB9" w:rsidRDefault="000740DB">
      <w:pPr>
        <w:shd w:val="clear" w:color="auto" w:fill="FFFFFF"/>
        <w:spacing w:before="120" w:line="276" w:lineRule="auto"/>
        <w:jc w:val="both"/>
        <w:pPrChange w:id="214" w:author="Caitlin Page Casar" w:date="2019-06-04T14:09:00Z">
          <w:pPr>
            <w:pStyle w:val="NormalWeb"/>
            <w:spacing w:before="120" w:beforeAutospacing="0" w:after="0" w:afterAutospacing="0" w:line="276" w:lineRule="auto"/>
            <w:jc w:val="both"/>
          </w:pPr>
        </w:pPrChange>
      </w:pPr>
      <w:r>
        <w:lastRenderedPageBreak/>
        <w:t>We performed s</w:t>
      </w:r>
      <w:r w:rsidR="006439C9" w:rsidRPr="00817EB9">
        <w:t xml:space="preserve">tatistical analyses on the </w:t>
      </w:r>
      <w:r w:rsidR="00A742D7">
        <w:t xml:space="preserve">rarefied </w:t>
      </w:r>
      <w:r w:rsidR="006439C9" w:rsidRPr="00817EB9">
        <w:t xml:space="preserve">OTU table using </w:t>
      </w:r>
      <w:r w:rsidR="001A03B8">
        <w:t xml:space="preserve">QIIME and the </w:t>
      </w:r>
      <w:r w:rsidR="006439C9" w:rsidRPr="00817EB9">
        <w:t xml:space="preserve">Vegan </w:t>
      </w:r>
      <w:r w:rsidR="007F0B55">
        <w:t>(</w:t>
      </w:r>
      <w:proofErr w:type="spellStart"/>
      <w:r w:rsidR="007F0B55">
        <w:t>Oksanen</w:t>
      </w:r>
      <w:proofErr w:type="spellEnd"/>
      <w:r w:rsidR="007F0B55">
        <w:t xml:space="preserve"> </w:t>
      </w:r>
      <w:r w:rsidR="007F0B55" w:rsidRPr="007F0B55">
        <w:rPr>
          <w:i/>
        </w:rPr>
        <w:t>et al.</w:t>
      </w:r>
      <w:r w:rsidR="007F0B55" w:rsidRPr="007F0B55">
        <w:t>,</w:t>
      </w:r>
      <w:r w:rsidR="007F0B55">
        <w:t xml:space="preserve"> 201</w:t>
      </w:r>
      <w:r w:rsidR="00C46231">
        <w:t>9</w:t>
      </w:r>
      <w:r w:rsidR="007F0B55">
        <w:t xml:space="preserve">) </w:t>
      </w:r>
      <w:r w:rsidR="006439C9" w:rsidRPr="00817EB9">
        <w:t xml:space="preserve">and </w:t>
      </w:r>
      <w:proofErr w:type="spellStart"/>
      <w:r w:rsidR="006439C9" w:rsidRPr="00817EB9">
        <w:t>Ecodist</w:t>
      </w:r>
      <w:proofErr w:type="spellEnd"/>
      <w:r w:rsidR="006439C9" w:rsidRPr="00817EB9">
        <w:t xml:space="preserve"> </w:t>
      </w:r>
      <w:r w:rsidR="007F0B55">
        <w:fldChar w:fldCharType="begin"/>
      </w:r>
      <w:r w:rsidR="007F0B55">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fldChar w:fldCharType="separate"/>
      </w:r>
      <w:r w:rsidR="007F0B55">
        <w:rPr>
          <w:noProof/>
        </w:rPr>
        <w:t>(Goslee &amp; Urban, 2007)</w:t>
      </w:r>
      <w:r w:rsidR="007F0B55">
        <w:fldChar w:fldCharType="end"/>
      </w:r>
      <w:r w:rsidR="007F0B55">
        <w:t xml:space="preserve"> </w:t>
      </w:r>
      <w:r w:rsidR="006439C9" w:rsidRPr="00817EB9">
        <w:t xml:space="preserve">packages in R. </w:t>
      </w:r>
      <w:del w:id="215" w:author="Caitlin Page Casar" w:date="2019-05-24T20:54:00Z">
        <w:r w:rsidR="008F7F89" w:rsidDel="00AB48E2">
          <w:delText>To illustrate alpha</w:delText>
        </w:r>
      </w:del>
      <w:ins w:id="216" w:author="Caitlin Page Casar" w:date="2019-05-24T20:56:00Z">
        <w:r w:rsidR="00AB48E2">
          <w:t>A</w:t>
        </w:r>
      </w:ins>
      <w:ins w:id="217" w:author="Caitlin Page Casar" w:date="2019-05-24T20:54:00Z">
        <w:r w:rsidR="00AB48E2">
          <w:t>lpha</w:t>
        </w:r>
      </w:ins>
      <w:r w:rsidR="008F7F89">
        <w:t xml:space="preserve"> diversity </w:t>
      </w:r>
      <w:ins w:id="218" w:author="Caitlin Page Casar" w:date="2019-05-24T20:56:00Z">
        <w:r w:rsidR="00AB48E2">
          <w:t xml:space="preserve">was calculated using QIIME </w:t>
        </w:r>
      </w:ins>
      <w:del w:id="219" w:author="Caitlin Page Casar" w:date="2019-05-24T20:51:00Z">
        <w:r w:rsidR="00A742D7" w:rsidDel="00AB48E2">
          <w:delText>as number of observed OTU’s within each DeMMO communit</w:delText>
        </w:r>
      </w:del>
      <w:ins w:id="220" w:author="Caitlin Page Casar" w:date="2019-05-24T20:51:00Z">
        <w:r w:rsidR="00AB48E2">
          <w:t>in terms of species richness</w:t>
        </w:r>
      </w:ins>
      <w:ins w:id="221" w:author="Caitlin Page Casar" w:date="2019-05-24T20:53:00Z">
        <w:r w:rsidR="00AB48E2">
          <w:t xml:space="preserve"> (number of observed OTUs)</w:t>
        </w:r>
      </w:ins>
      <w:ins w:id="222" w:author="Caitlin Page Casar" w:date="2019-05-24T20:51:00Z">
        <w:r w:rsidR="00AB48E2">
          <w:t>, evenness</w:t>
        </w:r>
      </w:ins>
      <w:ins w:id="223" w:author="Caitlin Page Casar" w:date="2019-05-24T20:53:00Z">
        <w:r w:rsidR="00AB48E2">
          <w:t xml:space="preserve"> (Chao1 and Simpson)</w:t>
        </w:r>
      </w:ins>
      <w:ins w:id="224" w:author="Caitlin Page Casar" w:date="2019-05-24T20:51:00Z">
        <w:r w:rsidR="00AB48E2">
          <w:t>, and diversity</w:t>
        </w:r>
      </w:ins>
      <w:ins w:id="225" w:author="Caitlin Page Casar" w:date="2019-05-24T20:53:00Z">
        <w:r w:rsidR="00AB48E2">
          <w:t xml:space="preserve"> (Simpson, Faith’s, and Shannon)</w:t>
        </w:r>
      </w:ins>
      <w:del w:id="226" w:author="Caitlin Page Casar" w:date="2019-05-24T20:51:00Z">
        <w:r w:rsidR="00A742D7" w:rsidDel="00AB48E2">
          <w:delText>y</w:delText>
        </w:r>
      </w:del>
      <w:ins w:id="227" w:author="Caitlin Page Casar" w:date="2019-05-24T20:54:00Z">
        <w:r w:rsidR="00AB48E2">
          <w:t>.</w:t>
        </w:r>
      </w:ins>
      <w:del w:id="228" w:author="Caitlin Page Casar" w:date="2019-05-24T20:54:00Z">
        <w:r w:rsidR="008F7F89" w:rsidDel="00AB48E2">
          <w:delText>,</w:delText>
        </w:r>
        <w:r w:rsidR="00A742D7" w:rsidDel="00AB48E2">
          <w:delText xml:space="preserve"> we sampled the rarefaction data at a depth of </w:delText>
        </w:r>
      </w:del>
      <w:del w:id="229" w:author="Caitlin Page Casar" w:date="2019-05-24T20:51:00Z">
        <w:r w:rsidR="00A742D7" w:rsidDel="00AB48E2">
          <w:delText>9,760</w:delText>
        </w:r>
      </w:del>
      <w:del w:id="230" w:author="Caitlin Page Casar" w:date="2019-05-24T20:54:00Z">
        <w:r w:rsidR="00A742D7" w:rsidDel="00AB48E2">
          <w:delText xml:space="preserve"> reads.</w:delText>
        </w:r>
      </w:del>
      <w:del w:id="231" w:author="Caitlin Page Casar" w:date="2019-05-24T20:53:00Z">
        <w:r w:rsidR="00A742D7" w:rsidDel="00AB48E2">
          <w:delText xml:space="preserve"> </w:delText>
        </w:r>
      </w:del>
      <w:ins w:id="232" w:author="Caitlin Page Casar" w:date="2019-05-24T20:52:00Z">
        <w:r w:rsidR="00AB48E2">
          <w:t xml:space="preserve"> </w:t>
        </w:r>
      </w:ins>
      <w:r w:rsidR="008F7F89">
        <w:t xml:space="preserve">To illustrate beta diversity among </w:t>
      </w:r>
      <w:proofErr w:type="spellStart"/>
      <w:r w:rsidR="008F7F89">
        <w:t>DeMMO</w:t>
      </w:r>
      <w:proofErr w:type="spellEnd"/>
      <w:r w:rsidR="008F7F89">
        <w:t xml:space="preserve"> communities, we </w:t>
      </w:r>
      <w:ins w:id="233" w:author="Caitlin Page Casar" w:date="2019-06-04T17:38:00Z">
        <w:r w:rsidR="002C0450">
          <w:t xml:space="preserve">visualized </w:t>
        </w:r>
      </w:ins>
      <w:del w:id="234" w:author="Caitlin Page Casar" w:date="2019-06-04T17:38:00Z">
        <w:r w:rsidR="008F7F89" w:rsidDel="002C0450">
          <w:delText>performed hierarchical clustering on</w:delText>
        </w:r>
        <w:r w:rsidR="00CD794A" w:rsidDel="002C0450">
          <w:delText xml:space="preserve"> a representative subset of</w:delText>
        </w:r>
        <w:r w:rsidR="008F7F89" w:rsidDel="002C0450">
          <w:delText xml:space="preserve"> the communities at the family level using the Bray-Curtis dissimilarity metric in Ecodist</w:delText>
        </w:r>
        <w:r w:rsidR="00A742D7" w:rsidDel="002C0450">
          <w:delText xml:space="preserve"> (bcdist function)</w:delText>
        </w:r>
        <w:r w:rsidR="008F7F89" w:rsidDel="002C0450">
          <w:delText xml:space="preserve">. </w:delText>
        </w:r>
        <w:r w:rsidR="00A742D7" w:rsidDel="002C0450">
          <w:delText xml:space="preserve">Using the resulting dissimilarity matrix, </w:delText>
        </w:r>
        <w:r w:rsidR="008F7F89" w:rsidDel="002C0450">
          <w:delText xml:space="preserve">we generated a dendrogram of </w:delText>
        </w:r>
      </w:del>
      <w:proofErr w:type="spellStart"/>
      <w:r w:rsidR="00CD794A">
        <w:t>DeMMO</w:t>
      </w:r>
      <w:proofErr w:type="spellEnd"/>
      <w:r w:rsidR="00CD794A">
        <w:t xml:space="preserve"> </w:t>
      </w:r>
      <w:r w:rsidR="008F7F89">
        <w:t xml:space="preserve">communities </w:t>
      </w:r>
      <w:r w:rsidR="00CD794A">
        <w:t xml:space="preserve">with stacked bar plots illustrating </w:t>
      </w:r>
      <w:ins w:id="235" w:author="Caitlin Page Casar" w:date="2019-06-04T17:39:00Z">
        <w:r w:rsidR="002C0450">
          <w:t xml:space="preserve">OTU </w:t>
        </w:r>
      </w:ins>
      <w:r w:rsidR="00CD794A">
        <w:t xml:space="preserve">community composition </w:t>
      </w:r>
      <w:ins w:id="236" w:author="Caitlin Page Casar" w:date="2019-06-04T17:39:00Z">
        <w:r w:rsidR="002C0450">
          <w:t xml:space="preserve">binned </w:t>
        </w:r>
      </w:ins>
      <w:r w:rsidR="00CD794A">
        <w:t xml:space="preserve">at the family level. </w:t>
      </w:r>
      <w:del w:id="237" w:author="Caitlin Page Casar" w:date="2019-06-04T17:39:00Z">
        <w:r w:rsidR="00CD794A" w:rsidDel="002C0450">
          <w:delText xml:space="preserve">For the purposes of visualizing taxonomic data here, we binned </w:delText>
        </w:r>
      </w:del>
      <w:ins w:id="238" w:author="Caitlin Page Casar" w:date="2019-06-04T17:40:00Z">
        <w:r w:rsidR="002C0450">
          <w:t>Families</w:t>
        </w:r>
      </w:ins>
      <w:del w:id="239" w:author="Caitlin Page Casar" w:date="2019-06-04T17:39:00Z">
        <w:r w:rsidR="00CD794A" w:rsidDel="002C0450">
          <w:delText>taxa</w:delText>
        </w:r>
      </w:del>
      <w:r w:rsidR="00CD794A">
        <w:t xml:space="preserve"> that comprised less than </w:t>
      </w:r>
      <w:r w:rsidR="00A742D7">
        <w:t>5</w:t>
      </w:r>
      <w:r w:rsidR="00CD794A">
        <w:t xml:space="preserve">% of communities </w:t>
      </w:r>
      <w:ins w:id="240" w:author="Caitlin Page Casar" w:date="2019-06-04T17:40:00Z">
        <w:r w:rsidR="002C0450">
          <w:t>we binn</w:t>
        </w:r>
      </w:ins>
      <w:ins w:id="241" w:author="Caitlin Page Casar" w:date="2019-06-04T17:41:00Z">
        <w:r w:rsidR="002C0450">
          <w:t xml:space="preserve">ed </w:t>
        </w:r>
      </w:ins>
      <w:r w:rsidR="00CD794A">
        <w:t xml:space="preserve">as “Less Abundant Taxa”. To further illustrate beta diversity using our entire dataset of </w:t>
      </w:r>
      <w:proofErr w:type="spellStart"/>
      <w:r w:rsidR="00CD794A">
        <w:t>DeMMO</w:t>
      </w:r>
      <w:proofErr w:type="spellEnd"/>
      <w:r w:rsidR="00CD794A">
        <w:t xml:space="preserve"> communities including all replicates and controls, we performed nonmetric multidimensional scaling (NMDS)</w:t>
      </w:r>
      <w:r w:rsidR="00A742D7">
        <w:t xml:space="preserve"> with Vegan</w:t>
      </w:r>
      <w:r w:rsidR="00CD794A">
        <w:t xml:space="preserve"> </w:t>
      </w:r>
      <w:r w:rsidR="00564C79">
        <w:t xml:space="preserve">on communities at the family level </w:t>
      </w:r>
      <w:r w:rsidR="00CD794A">
        <w:t xml:space="preserve">using the </w:t>
      </w:r>
      <w:proofErr w:type="spellStart"/>
      <w:r w:rsidR="00A742D7">
        <w:t>metaMDS</w:t>
      </w:r>
      <w:proofErr w:type="spellEnd"/>
      <w:r w:rsidR="00A742D7">
        <w:t xml:space="preserve"> function </w:t>
      </w:r>
      <w:r w:rsidR="00CD794A">
        <w:t xml:space="preserve">Bray-Curtis metric with default parameters and a dimension size of 2. </w:t>
      </w:r>
      <w:ins w:id="242" w:author="Caitlin Page Casar" w:date="2019-06-05T12:27:00Z">
        <w:r w:rsidR="00167055">
          <w:t xml:space="preserve">We used NCBI BLAST to search for </w:t>
        </w:r>
      </w:ins>
      <w:ins w:id="243" w:author="Caitlin Page Casar" w:date="2019-06-05T12:28:00Z">
        <w:r w:rsidR="001E6D08">
          <w:t xml:space="preserve">the </w:t>
        </w:r>
      </w:ins>
      <w:ins w:id="244" w:author="Caitlin Page Casar" w:date="2019-06-05T12:27:00Z">
        <w:r w:rsidR="00167055">
          <w:t xml:space="preserve">closest relatives of </w:t>
        </w:r>
      </w:ins>
      <w:ins w:id="245" w:author="Caitlin Page Casar" w:date="2019-06-05T12:28:00Z">
        <w:r w:rsidR="001E6D08">
          <w:t>OTUs</w:t>
        </w:r>
      </w:ins>
      <w:ins w:id="246" w:author="Caitlin Page Casar" w:date="2019-06-05T12:27:00Z">
        <w:r w:rsidR="00167055">
          <w:t xml:space="preserve"> of interest </w:t>
        </w:r>
      </w:ins>
      <w:ins w:id="247" w:author="Caitlin Page Casar" w:date="2019-06-05T12:28:00Z">
        <w:r w:rsidR="00167055">
          <w:t>(</w:t>
        </w:r>
        <w:r w:rsidR="00167055" w:rsidRPr="00167055">
          <w:t>blast.ncbi.nlm.nih.gov</w:t>
        </w:r>
        <w:r w:rsidR="00167055">
          <w:t xml:space="preserve">). </w:t>
        </w:r>
      </w:ins>
      <w:del w:id="248" w:author="Caitlin Page Casar" w:date="2019-06-04T17:41:00Z">
        <w:r w:rsidR="00CD794A" w:rsidDel="002C0450">
          <w:delText xml:space="preserve">To illustrate taxonomic contribution to the resulting ordination, we used the </w:delText>
        </w:r>
        <w:r w:rsidR="00CD794A" w:rsidRPr="00CD794A" w:rsidDel="002C0450">
          <w:delText>envfit</w:delText>
        </w:r>
        <w:r w:rsidR="00CD794A" w:rsidDel="002C0450">
          <w:delText xml:space="preserve"> function in Vegan to fit vectors of each </w:delText>
        </w:r>
        <w:r w:rsidR="00564C79" w:rsidDel="002C0450">
          <w:delText>family</w:delText>
        </w:r>
        <w:r w:rsidR="00CD794A" w:rsidDel="002C0450">
          <w:delText xml:space="preserve"> using default parameters and a permutation size of 1,000. We mapped vectors with p-values less than 0.0</w:delText>
        </w:r>
        <w:r w:rsidR="00A742D7" w:rsidDel="002C0450">
          <w:delText>06</w:delText>
        </w:r>
        <w:r w:rsidR="00564C79" w:rsidDel="002C0450">
          <w:delText>.</w:delText>
        </w:r>
      </w:del>
      <w:del w:id="249" w:author="Caitlin Page Casar" w:date="2019-06-04T17:35:00Z">
        <w:r w:rsidR="00564C79" w:rsidDel="00664D1A">
          <w:delText xml:space="preserve"> </w:delText>
        </w:r>
        <w:r w:rsidR="00AD47AD" w:rsidDel="00664D1A">
          <w:delText xml:space="preserve">To determine statistically different families between </w:delText>
        </w:r>
      </w:del>
      <w:del w:id="250" w:author="Caitlin Page Casar" w:date="2019-06-03T21:24:00Z">
        <w:r w:rsidR="00AD47AD" w:rsidDel="00536474">
          <w:delText>fluid and mineral-hosted biofilm communities</w:delText>
        </w:r>
      </w:del>
      <w:del w:id="251" w:author="Caitlin Page Casar" w:date="2019-06-04T17:35:00Z">
        <w:r w:rsidR="00AD47AD" w:rsidDel="00664D1A">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252"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38817D1B" w:rsidR="006439C9" w:rsidRPr="00540926" w:rsidRDefault="006439C9">
      <w:pPr>
        <w:spacing w:line="276" w:lineRule="auto"/>
        <w:jc w:val="both"/>
        <w:rPr>
          <w:rPrChange w:id="253" w:author="Caitlin Page Casar" w:date="2019-05-26T18:54:00Z">
            <w:rPr>
              <w:rFonts w:ascii="TimesNewRomanPSMT" w:hAnsi="TimesNewRomanPSMT"/>
              <w:sz w:val="22"/>
              <w:szCs w:val="22"/>
            </w:rPr>
          </w:rPrChange>
        </w:rPr>
        <w:pPrChange w:id="254"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255"/>
      <w:r w:rsidRPr="00817EB9">
        <w:rPr>
          <w:rFonts w:ascii="TimesNewRomanPSMT" w:hAnsi="TimesNewRomanPSMT"/>
          <w:sz w:val="22"/>
          <w:szCs w:val="22"/>
        </w:rPr>
        <w:t xml:space="preserve">documented cell morphologies </w:t>
      </w:r>
      <w:commentRangeEnd w:id="255"/>
      <w:r w:rsidR="00A742D7">
        <w:rPr>
          <w:rStyle w:val="CommentReference"/>
        </w:rPr>
        <w:commentReference w:id="255"/>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256" w:author="Caitlin Page Casar" w:date="2019-06-03T15:35:00Z">
        <w:r w:rsidRPr="00817EB9" w:rsidDel="007020A1">
          <w:rPr>
            <w:rFonts w:ascii="TimesNewRomanPSMT" w:hAnsi="TimesNewRomanPSMT"/>
            <w:sz w:val="22"/>
            <w:szCs w:val="22"/>
          </w:rPr>
          <w:delText>using scanning electron microscopy</w:delText>
        </w:r>
      </w:del>
      <w:ins w:id="257" w:author="Caitlin Page Casar" w:date="2019-06-03T15:35:00Z">
        <w:r w:rsidR="007020A1">
          <w:rPr>
            <w:rFonts w:ascii="TimesNewRomanPSMT" w:hAnsi="TimesNewRomanPSMT"/>
            <w:sz w:val="22"/>
            <w:szCs w:val="22"/>
          </w:rPr>
          <w:t>from 1,</w:t>
        </w:r>
      </w:ins>
      <w:ins w:id="258" w:author="Caitlin Page Casar" w:date="2019-06-03T15:39:00Z">
        <w:r w:rsidR="007020A1">
          <w:rPr>
            <w:rFonts w:ascii="TimesNewRomanPSMT" w:hAnsi="TimesNewRomanPSMT"/>
            <w:sz w:val="22"/>
            <w:szCs w:val="22"/>
          </w:rPr>
          <w:t>3</w:t>
        </w:r>
      </w:ins>
      <w:ins w:id="259" w:author="Caitlin Page Casar" w:date="2019-06-03T15:35:00Z">
        <w:r w:rsidR="007020A1">
          <w:rPr>
            <w:rFonts w:ascii="TimesNewRomanPSMT" w:hAnsi="TimesNewRomanPSMT"/>
            <w:sz w:val="22"/>
            <w:szCs w:val="22"/>
          </w:rPr>
          <w:t>00 scanning electron micrographs</w:t>
        </w:r>
      </w:ins>
      <w:del w:id="260"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261"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262" w:author="Caitlin Page Casar" w:date="2019-06-03T15:36:00Z">
        <w:r w:rsidRPr="00817EB9" w:rsidDel="007020A1">
          <w:rPr>
            <w:rFonts w:ascii="TimesNewRomanPSMT" w:hAnsi="TimesNewRomanPSMT"/>
            <w:sz w:val="22"/>
            <w:szCs w:val="22"/>
          </w:rPr>
          <w:delText xml:space="preserve">ESEM </w:delText>
        </w:r>
      </w:del>
      <w:ins w:id="263"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264"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 xml:space="preserve">To estimate cell densities, fixed fluids were filtered onto 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with a [</w:t>
      </w:r>
      <w:r w:rsidR="00D705A0" w:rsidRPr="002F72C5">
        <w:rPr>
          <w:rFonts w:ascii="TimesNewRomanPSMT" w:hAnsi="TimesNewRomanPSMT"/>
          <w:color w:val="FF0000"/>
          <w:sz w:val="22"/>
          <w:szCs w:val="22"/>
          <w:rPrChange w:id="265"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266" w:author="Caitlin Page Casar" w:date="2019-05-26T18:06:00Z">
        <w:r w:rsidR="00C62309">
          <w:rPr>
            <w:rFonts w:ascii="TimesNewRomanPSMT" w:hAnsi="TimesNewRomanPSMT"/>
            <w:sz w:val="22"/>
            <w:szCs w:val="22"/>
          </w:rPr>
          <w:t xml:space="preserve"> (</w:t>
        </w:r>
        <w:proofErr w:type="spellStart"/>
        <w:r w:rsidR="00C62309">
          <w:rPr>
            <w:rFonts w:ascii="TimesNewRomanPSMT" w:hAnsi="TimesNewRomanPSMT"/>
            <w:sz w:val="22"/>
            <w:szCs w:val="22"/>
          </w:rPr>
          <w:t>Osburn</w:t>
        </w:r>
        <w:proofErr w:type="spellEnd"/>
        <w:r w:rsidR="00C62309">
          <w:rPr>
            <w:rFonts w:ascii="TimesNewRomanPSMT" w:hAnsi="TimesNewRomanPSMT"/>
            <w:sz w:val="22"/>
            <w:szCs w:val="22"/>
          </w:rPr>
          <w:t xml:space="preserve"> et al. in prep)</w:t>
        </w:r>
      </w:ins>
      <w:r w:rsidR="00D705A0">
        <w:rPr>
          <w:rFonts w:ascii="TimesNewRomanPSMT" w:hAnsi="TimesNewRomanPSMT"/>
          <w:sz w:val="22"/>
          <w:szCs w:val="22"/>
        </w:rPr>
        <w:t xml:space="preserve">. </w:t>
      </w:r>
      <w:ins w:id="267" w:author="Caitlin Page Casar" w:date="2019-05-26T18:51:00Z">
        <w:r w:rsidR="00D94A4E">
          <w:rPr>
            <w:rFonts w:ascii="TimesNewRomanPSMT" w:hAnsi="TimesNewRomanPSMT"/>
            <w:sz w:val="22"/>
            <w:szCs w:val="22"/>
          </w:rPr>
          <w:t>Fracture fluid cell densities were conv</w:t>
        </w:r>
      </w:ins>
      <w:ins w:id="268"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269"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270" w:author="Caitlin Page Casar" w:date="2019-06-03T14:23:00Z">
              <w:rPr>
                <w:rFonts w:ascii="TimesNewRomanPSMT" w:hAnsi="TimesNewRomanPSMT"/>
                <w:sz w:val="22"/>
                <w:szCs w:val="22"/>
                <w:vertAlign w:val="superscript"/>
              </w:rPr>
            </w:rPrChange>
          </w:rPr>
          <w:t xml:space="preserve"> </w:t>
        </w:r>
      </w:ins>
      <w:ins w:id="271" w:author="Caitlin Page Casar" w:date="2019-05-26T18:53:00Z">
        <w:r w:rsidR="00D94A4E">
          <w:rPr>
            <w:rFonts w:ascii="TimesNewRomanPSMT" w:hAnsi="TimesNewRomanPSMT"/>
            <w:sz w:val="22"/>
            <w:szCs w:val="22"/>
          </w:rPr>
          <w:t xml:space="preserve">by assuming </w:t>
        </w:r>
      </w:ins>
      <w:ins w:id="272" w:author="Caitlin Page Casar" w:date="2019-05-26T18:54:00Z">
        <w:r w:rsidR="00540926">
          <w:rPr>
            <w:rFonts w:ascii="TimesNewRomanPSMT" w:hAnsi="TimesNewRomanPSMT"/>
            <w:sz w:val="22"/>
            <w:szCs w:val="22"/>
          </w:rPr>
          <w:t xml:space="preserve">a </w:t>
        </w:r>
      </w:ins>
      <w:commentRangeStart w:id="273"/>
      <w:ins w:id="274" w:author="Caitlin Page Casar" w:date="2019-06-03T14:23:00Z">
        <w:r w:rsidR="002F72C5">
          <w:rPr>
            <w:rFonts w:ascii="TimesNewRomanPSMT" w:hAnsi="TimesNewRomanPSMT"/>
            <w:sz w:val="22"/>
            <w:szCs w:val="22"/>
          </w:rPr>
          <w:t>conservative</w:t>
        </w:r>
      </w:ins>
      <w:commentRangeEnd w:id="273"/>
      <w:ins w:id="275" w:author="Caitlin Page Casar" w:date="2019-06-03T14:24:00Z">
        <w:r w:rsidR="002F72C5">
          <w:rPr>
            <w:rStyle w:val="CommentReference"/>
          </w:rPr>
          <w:commentReference w:id="273"/>
        </w:r>
      </w:ins>
      <w:ins w:id="276" w:author="Caitlin Page Casar" w:date="2019-06-03T14:23:00Z">
        <w:r w:rsidR="002F72C5">
          <w:rPr>
            <w:rFonts w:ascii="TimesNewRomanPSMT" w:hAnsi="TimesNewRomanPSMT"/>
            <w:sz w:val="22"/>
            <w:szCs w:val="22"/>
          </w:rPr>
          <w:t xml:space="preserve"> </w:t>
        </w:r>
      </w:ins>
      <w:ins w:id="277" w:author="Caitlin Page Casar" w:date="2019-05-26T18:55:00Z">
        <w:r w:rsidR="00540926">
          <w:rPr>
            <w:color w:val="000000" w:themeColor="text1"/>
            <w:sz w:val="22"/>
            <w:szCs w:val="22"/>
            <w:shd w:val="clear" w:color="auto" w:fill="FFFFFF"/>
          </w:rPr>
          <w:t xml:space="preserve">fracture width </w:t>
        </w:r>
      </w:ins>
      <w:ins w:id="278"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 xml:space="preserve">m </w:t>
        </w:r>
      </w:ins>
      <w:ins w:id="279" w:author="Caitlin Page Casar" w:date="2019-06-03T14:23:00Z">
        <w:r w:rsidR="002F72C5">
          <w:rPr>
            <w:rFonts w:ascii="TimesNewRomanPSMT" w:hAnsi="TimesNewRomanPSMT"/>
            <w:sz w:val="22"/>
            <w:szCs w:val="22"/>
          </w:rPr>
          <w:t>(</w:t>
        </w:r>
      </w:ins>
      <w:ins w:id="280" w:author="Caitlin Page Casar" w:date="2019-05-26T18:52:00Z">
        <w:r w:rsidR="00D94A4E">
          <w:rPr>
            <w:rFonts w:ascii="TimesNewRomanPSMT" w:hAnsi="TimesNewRomanPSMT"/>
            <w:sz w:val="22"/>
            <w:szCs w:val="22"/>
          </w:rPr>
          <w:fldChar w:fldCharType="begin"/>
        </w:r>
        <w:r w:rsidR="00D94A4E">
          <w:rPr>
            <w:rFonts w:ascii="TimesNewRomanPSMT" w:hAnsi="TimesNewRomanPSMT"/>
            <w:sz w:val="22"/>
            <w:szCs w:val="22"/>
          </w:rPr>
          <w:instrText xml:space="preserve"> ADDIN ZOTERO_ITEM CSL_CITATION {"citationID":"laLWAxTd","properties":{"formattedCitation":"(Wanger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D94A4E">
        <w:rPr>
          <w:rFonts w:ascii="TimesNewRomanPSMT" w:hAnsi="TimesNewRomanPSMT"/>
          <w:sz w:val="22"/>
          <w:szCs w:val="22"/>
        </w:rPr>
        <w:fldChar w:fldCharType="separate"/>
      </w:r>
      <w:ins w:id="281" w:author="Caitlin Page Casar" w:date="2019-06-05T12:32:00Z">
        <w:r w:rsidR="00724B37" w:rsidRPr="00724B37">
          <w:rPr>
            <w:rFonts w:ascii="TimesNewRomanPSMT" w:hAnsi="TimesNewRomanPSMT" w:cs="TimesNewRomanPSMT"/>
            <w:sz w:val="22"/>
            <w:rPrChange w:id="282" w:author="Caitlin Page Casar" w:date="2019-06-05T12:32:00Z">
              <w:rPr/>
            </w:rPrChange>
          </w:rPr>
          <w:t xml:space="preserve">(Pagani </w:t>
        </w:r>
        <w:r w:rsidR="00724B37" w:rsidRPr="00724B37">
          <w:rPr>
            <w:rFonts w:ascii="TimesNewRomanPSMT" w:hAnsi="TimesNewRomanPSMT" w:cs="TimesNewRomanPSMT"/>
            <w:i/>
            <w:iCs/>
            <w:sz w:val="22"/>
            <w:rPrChange w:id="283" w:author="Caitlin Page Casar" w:date="2019-06-05T12:32:00Z">
              <w:rPr>
                <w:i/>
                <w:iCs/>
              </w:rPr>
            </w:rPrChange>
          </w:rPr>
          <w:t>et al.</w:t>
        </w:r>
        <w:r w:rsidR="00724B37" w:rsidRPr="00724B37">
          <w:rPr>
            <w:rFonts w:ascii="TimesNewRomanPSMT" w:hAnsi="TimesNewRomanPSMT" w:cs="TimesNewRomanPSMT"/>
            <w:sz w:val="22"/>
            <w:rPrChange w:id="284" w:author="Caitlin Page Casar" w:date="2019-06-05T12:32:00Z">
              <w:rPr/>
            </w:rPrChange>
          </w:rPr>
          <w:t>, 2011)</w:t>
        </w:r>
      </w:ins>
      <w:ins w:id="285" w:author="Caitlin Page Casar" w:date="2019-05-26T18:52:00Z">
        <w:r w:rsidR="00D94A4E">
          <w:rPr>
            <w:rFonts w:ascii="TimesNewRomanPSMT" w:hAnsi="TimesNewRomanPSMT"/>
            <w:sz w:val="22"/>
            <w:szCs w:val="22"/>
          </w:rPr>
          <w:fldChar w:fldCharType="end"/>
        </w:r>
      </w:ins>
      <w:ins w:id="286" w:author="Caitlin Page Casar" w:date="2019-06-03T14:23:00Z">
        <w:r w:rsidR="002F72C5">
          <w:rPr>
            <w:rFonts w:ascii="TimesNewRomanPSMT" w:hAnsi="TimesNewRomanPSMT"/>
            <w:sz w:val="22"/>
            <w:szCs w:val="22"/>
          </w:rPr>
          <w:t>)</w:t>
        </w:r>
      </w:ins>
      <w:ins w:id="287"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288"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pPr>
        <w:spacing w:before="120" w:line="276" w:lineRule="auto"/>
        <w:jc w:val="both"/>
        <w:rPr>
          <w:del w:id="289" w:author="Caitlin Page Casar" w:date="2019-06-04T14:09:00Z"/>
          <w:sz w:val="22"/>
          <w:szCs w:val="22"/>
        </w:rPr>
        <w:pPrChange w:id="290" w:author="Caitlin Page Casar" w:date="2019-06-04T14:10:00Z">
          <w:pPr>
            <w:spacing w:line="276" w:lineRule="auto"/>
            <w:jc w:val="both"/>
          </w:pPr>
        </w:pPrChange>
      </w:pPr>
      <w:ins w:id="291" w:author="Caitlin Page Casar" w:date="2019-06-05T10:20:00Z">
        <w:r>
          <w:rPr>
            <w:sz w:val="22"/>
            <w:szCs w:val="22"/>
          </w:rPr>
          <w:t xml:space="preserve">We modeled 39 reactions, which range </w:t>
        </w:r>
      </w:ins>
      <w:ins w:id="292" w:author="Caitlin Page Casar" w:date="2019-06-03T13:44:00Z">
        <w:r w:rsidR="00215AA4">
          <w:rPr>
            <w:sz w:val="22"/>
            <w:szCs w:val="22"/>
          </w:rPr>
          <w:t>from highly endergonic, +105</w:t>
        </w:r>
        <w:r w:rsidR="00534D32">
          <w:rPr>
            <w:sz w:val="22"/>
            <w:szCs w:val="22"/>
          </w:rPr>
          <w:t xml:space="preserve"> </w:t>
        </w:r>
      </w:ins>
      <w:ins w:id="293" w:author="Caitlin Page Casar" w:date="2019-06-03T13:45:00Z">
        <w:r w:rsidR="00534D32">
          <w:rPr>
            <w:sz w:val="22"/>
            <w:szCs w:val="22"/>
          </w:rPr>
          <w:t>kJ/mole e</w:t>
        </w:r>
        <w:r w:rsidR="00534D32" w:rsidRPr="00E20D07">
          <w:rPr>
            <w:sz w:val="22"/>
            <w:szCs w:val="22"/>
            <w:vertAlign w:val="superscript"/>
            <w:rPrChange w:id="294" w:author="Caitlin Page Casar" w:date="2019-06-03T15:40:00Z">
              <w:rPr>
                <w:sz w:val="22"/>
                <w:szCs w:val="22"/>
              </w:rPr>
            </w:rPrChange>
          </w:rPr>
          <w:t>-</w:t>
        </w:r>
        <w:r w:rsidR="00534D32">
          <w:rPr>
            <w:sz w:val="22"/>
            <w:szCs w:val="22"/>
          </w:rPr>
          <w:t xml:space="preserve"> transferred,</w:t>
        </w:r>
      </w:ins>
      <w:ins w:id="295" w:author="Caitlin Page Casar" w:date="2019-06-03T13:44:00Z">
        <w:r w:rsidR="00215AA4">
          <w:rPr>
            <w:sz w:val="22"/>
            <w:szCs w:val="22"/>
          </w:rPr>
          <w:t xml:space="preserve"> to highly exergonic</w:t>
        </w:r>
      </w:ins>
      <w:ins w:id="296" w:author="Caitlin Page Casar" w:date="2019-06-03T13:45:00Z">
        <w:r w:rsidR="00534D32">
          <w:rPr>
            <w:sz w:val="22"/>
            <w:szCs w:val="22"/>
          </w:rPr>
          <w:t>, -89 kJ/mole e</w:t>
        </w:r>
        <w:r w:rsidR="00534D32" w:rsidRPr="00E20D07">
          <w:rPr>
            <w:sz w:val="22"/>
            <w:szCs w:val="22"/>
            <w:vertAlign w:val="superscript"/>
            <w:rPrChange w:id="297" w:author="Caitlin Page Casar" w:date="2019-06-03T15:40:00Z">
              <w:rPr>
                <w:sz w:val="22"/>
                <w:szCs w:val="22"/>
              </w:rPr>
            </w:rPrChange>
          </w:rPr>
          <w:t>-</w:t>
        </w:r>
        <w:r w:rsidR="00534D32">
          <w:rPr>
            <w:sz w:val="22"/>
            <w:szCs w:val="22"/>
          </w:rPr>
          <w:t xml:space="preserve"> transferred</w:t>
        </w:r>
      </w:ins>
      <w:ins w:id="298" w:author="Caitlin Page Casar" w:date="2019-06-03T14:30:00Z">
        <w:r w:rsidR="00CB5229">
          <w:rPr>
            <w:sz w:val="22"/>
            <w:szCs w:val="22"/>
          </w:rPr>
          <w:t xml:space="preserve"> (</w:t>
        </w:r>
        <w:r w:rsidR="00CB5229" w:rsidRPr="00CB5229">
          <w:rPr>
            <w:color w:val="FF0000"/>
            <w:sz w:val="22"/>
            <w:szCs w:val="22"/>
            <w:rPrChange w:id="299" w:author="Caitlin Page Casar" w:date="2019-06-03T14:30:00Z">
              <w:rPr>
                <w:sz w:val="22"/>
                <w:szCs w:val="22"/>
              </w:rPr>
            </w:rPrChange>
          </w:rPr>
          <w:t>Figure 3</w:t>
        </w:r>
        <w:r w:rsidR="00CB5229">
          <w:rPr>
            <w:sz w:val="22"/>
            <w:szCs w:val="22"/>
          </w:rPr>
          <w:t>)</w:t>
        </w:r>
      </w:ins>
      <w:ins w:id="300" w:author="Caitlin Page Casar" w:date="2019-06-03T13:45:00Z">
        <w:r w:rsidR="00534D32">
          <w:rPr>
            <w:sz w:val="22"/>
            <w:szCs w:val="22"/>
          </w:rPr>
          <w:t xml:space="preserve">. </w:t>
        </w:r>
      </w:ins>
      <w:del w:id="301"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302" w:author="Caitlin Page Casar" w:date="2019-06-05T10:22:00Z">
        <w:r>
          <w:rPr>
            <w:sz w:val="22"/>
            <w:szCs w:val="22"/>
          </w:rPr>
          <w:t xml:space="preserve">Of the 23 exergonic reactions, the </w:t>
        </w:r>
      </w:ins>
      <w:del w:id="303"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304" w:author="Caitlin Page Casar" w:date="2019-05-22T15:15:00Z">
        <w:r w:rsidR="005A21B9" w:rsidRPr="009803A2" w:rsidDel="0025517C">
          <w:rPr>
            <w:sz w:val="22"/>
            <w:szCs w:val="22"/>
          </w:rPr>
          <w:delText>The rest of the</w:delText>
        </w:r>
      </w:del>
      <w:ins w:id="305"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del w:id="306" w:author="Caitlin Page Casar" w:date="2019-06-05T10:20:00Z">
        <w:r w:rsidR="007C7AE8" w:rsidRPr="009803A2" w:rsidDel="00C71D64">
          <w:rPr>
            <w:sz w:val="22"/>
            <w:szCs w:val="22"/>
          </w:rPr>
          <w:delText xml:space="preserve">almost </w:delText>
        </w:r>
      </w:del>
      <w:ins w:id="307"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pPr>
        <w:spacing w:before="120" w:line="276" w:lineRule="auto"/>
        <w:jc w:val="both"/>
        <w:rPr>
          <w:sz w:val="22"/>
          <w:szCs w:val="22"/>
        </w:rPr>
        <w:pPrChange w:id="308" w:author="Caitlin Page Casar" w:date="2019-06-04T14:10:00Z">
          <w:pPr>
            <w:ind w:left="360"/>
            <w:jc w:val="both"/>
          </w:pPr>
        </w:pPrChange>
      </w:pPr>
    </w:p>
    <w:p w14:paraId="11430942" w14:textId="35CC0DE0" w:rsidR="005A21B9" w:rsidRPr="009803A2" w:rsidRDefault="007C7AE8">
      <w:pPr>
        <w:spacing w:before="120" w:line="276" w:lineRule="auto"/>
        <w:jc w:val="both"/>
        <w:rPr>
          <w:sz w:val="22"/>
          <w:szCs w:val="22"/>
        </w:rPr>
        <w:pPrChange w:id="309"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of the exergonic reactions.</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310" w:author="Caitlin Page Casar" w:date="2019-06-29T13:10:00Z">
        <w:r>
          <w:rPr>
            <w:rFonts w:ascii="Calibri" w:hAnsi="Calibri" w:cs="Calibri"/>
            <w:b/>
            <w:noProof/>
          </w:rPr>
          <w:lastRenderedPageBreak/>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311"/>
      <w:del w:id="312"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311"/>
      <w:r w:rsidR="001329ED">
        <w:rPr>
          <w:rStyle w:val="CommentReference"/>
        </w:rPr>
        <w:commentReference w:id="311"/>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313" w:author="Caitlin Page Casar" w:date="2019-06-03T14:30:00Z">
        <w:r w:rsidDel="00CB5229">
          <w:rPr>
            <w:rFonts w:ascii="TimesNewRomanPSMT" w:hAnsi="TimesNewRomanPSMT"/>
            <w:b/>
            <w:color w:val="7F7F7F" w:themeColor="text1" w:themeTint="80"/>
            <w:sz w:val="18"/>
            <w:szCs w:val="18"/>
          </w:rPr>
          <w:delText>x</w:delText>
        </w:r>
      </w:del>
      <w:ins w:id="314"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pPr>
        <w:spacing w:before="120" w:line="276" w:lineRule="auto"/>
        <w:jc w:val="both"/>
        <w:rPr>
          <w:sz w:val="22"/>
          <w:szCs w:val="22"/>
        </w:rPr>
        <w:pPrChange w:id="315" w:author="Caitlin Page Casar" w:date="2019-06-04T14:10:00Z">
          <w:pPr>
            <w:spacing w:line="276" w:lineRule="auto"/>
            <w:jc w:val="both"/>
          </w:pPr>
        </w:pPrChange>
      </w:pPr>
      <w:proofErr w:type="spellStart"/>
      <w:r w:rsidRPr="00325131">
        <w:rPr>
          <w:rFonts w:ascii="TimesNewRomanPSMT" w:hAnsi="TimesNewRomanPSMT"/>
          <w:sz w:val="22"/>
          <w:szCs w:val="22"/>
        </w:rPr>
        <w:t>DeMMO</w:t>
      </w:r>
      <w:proofErr w:type="spellEnd"/>
      <w:r w:rsidRPr="00325131">
        <w:rPr>
          <w:rFonts w:ascii="TimesNewRomanPSMT" w:hAnsi="TimesNewRomanPSMT"/>
          <w:sz w:val="22"/>
          <w:szCs w:val="22"/>
        </w:rPr>
        <w:t xml:space="preserve">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316" w:author="Caitlin Page Casar" w:date="2019-06-03T13:50:00Z">
        <w:r w:rsidR="00534D32">
          <w:rPr>
            <w:rFonts w:ascii="TimesNewRomanPSMT" w:hAnsi="TimesNewRomanPSMT"/>
            <w:sz w:val="22"/>
            <w:szCs w:val="22"/>
          </w:rPr>
          <w:t>7,015</w:t>
        </w:r>
      </w:ins>
      <w:del w:id="317"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318" w:author="Caitlin Page Casar" w:date="2019-06-03T13:49:00Z">
        <w:r w:rsidR="00534D32">
          <w:rPr>
            <w:rFonts w:ascii="TimesNewRomanPSMT" w:hAnsi="TimesNewRomanPSMT"/>
            <w:sz w:val="22"/>
            <w:szCs w:val="22"/>
          </w:rPr>
          <w:t>45</w:t>
        </w:r>
      </w:ins>
      <w:del w:id="319"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320" w:author="Caitlin Page Casar" w:date="2019-06-03T13:51:00Z">
        <w:r w:rsidR="00534D32">
          <w:rPr>
            <w:rFonts w:ascii="TimesNewRomanPSMT" w:hAnsi="TimesNewRomanPSMT"/>
            <w:color w:val="000000" w:themeColor="text1"/>
            <w:sz w:val="22"/>
            <w:szCs w:val="22"/>
          </w:rPr>
          <w:t>6</w:t>
        </w:r>
      </w:ins>
      <w:del w:id="321"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322" w:author="Caitlin Page Casar" w:date="2019-06-03T13:52:00Z">
        <w:r w:rsidR="00325131" w:rsidRPr="00325131" w:rsidDel="00AA48A7">
          <w:rPr>
            <w:sz w:val="22"/>
            <w:szCs w:val="22"/>
          </w:rPr>
          <w:delText xml:space="preserve">In terms of the number of observed OTUs at a normalized sequencing depth of 9,760 reads, </w:delText>
        </w:r>
      </w:del>
      <w:del w:id="323" w:author="Caitlin Page Casar" w:date="2019-06-03T13:55:00Z">
        <w:r w:rsidR="00325131" w:rsidRPr="00325131" w:rsidDel="00AA48A7">
          <w:rPr>
            <w:sz w:val="22"/>
            <w:szCs w:val="22"/>
          </w:rPr>
          <w:delText>DeMMO1 fluid</w:delText>
        </w:r>
      </w:del>
      <w:del w:id="324" w:author="Caitlin Page Casar" w:date="2019-06-03T13:52:00Z">
        <w:r w:rsidR="00325131" w:rsidRPr="00325131" w:rsidDel="00AA48A7">
          <w:rPr>
            <w:sz w:val="22"/>
            <w:szCs w:val="22"/>
          </w:rPr>
          <w:delText>s</w:delText>
        </w:r>
      </w:del>
      <w:del w:id="325"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326"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327"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328" w:author="Caitlin Page Casar" w:date="2019-06-03T14:31:00Z">
        <w:r w:rsidR="00325131" w:rsidRPr="00325131" w:rsidDel="00CB5229">
          <w:rPr>
            <w:color w:val="FF0000"/>
            <w:sz w:val="22"/>
            <w:szCs w:val="22"/>
          </w:rPr>
          <w:delText>X</w:delText>
        </w:r>
      </w:del>
      <w:ins w:id="329"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3C611930" w:rsidR="005A21B9" w:rsidRDefault="00952228" w:rsidP="00A554E9">
      <w:pPr>
        <w:spacing w:before="120" w:line="276" w:lineRule="auto"/>
        <w:jc w:val="center"/>
        <w:rPr>
          <w:rFonts w:ascii="TimesNewRomanPSMT" w:hAnsi="TimesNewRomanPSMT"/>
          <w:sz w:val="22"/>
          <w:szCs w:val="22"/>
        </w:rPr>
      </w:pPr>
      <w:ins w:id="330" w:author="Caitlin Page Casar" w:date="2019-07-05T15:32:00Z">
        <w:r>
          <w:rPr>
            <w:rFonts w:ascii="TimesNewRomanPSMT" w:hAnsi="TimesNewRomanPSMT"/>
            <w:noProof/>
            <w:sz w:val="22"/>
            <w:szCs w:val="22"/>
          </w:rPr>
          <w:lastRenderedPageBreak/>
          <w:drawing>
            <wp:inline distT="0" distB="0" distL="0" distR="0" wp14:anchorId="741009B8" wp14:editId="5604697C">
              <wp:extent cx="5943600" cy="3346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ch_vs_div.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bookmarkStart w:id="331" w:name="_GoBack"/>
      <w:bookmarkEnd w:id="331"/>
      <w:del w:id="332" w:author="Caitlin Page Casar" w:date="2019-05-24T21:39:00Z">
        <w:r w:rsidR="009803A2" w:rsidDel="0060697A">
          <w:rPr>
            <w:rFonts w:ascii="TimesNewRomanPSMT" w:hAnsi="TimesNewRomanPSMT"/>
            <w:noProof/>
            <w:sz w:val="22"/>
            <w:szCs w:val="22"/>
          </w:rPr>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6">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ins w:id="333" w:author="Caitlin Page Casar" w:date="2019-06-05T19:37:00Z">
        <w:r w:rsidR="00C50E0C">
          <w:rPr>
            <w:rStyle w:val="CommentReference"/>
          </w:rPr>
          <w:commentReference w:id="334"/>
        </w:r>
      </w:ins>
    </w:p>
    <w:p w14:paraId="2929B4D8" w14:textId="05DC1555" w:rsidR="005A21B9" w:rsidDel="002C4989" w:rsidRDefault="005A21B9" w:rsidP="005A21B9">
      <w:pPr>
        <w:spacing w:before="120" w:line="276" w:lineRule="auto"/>
        <w:jc w:val="both"/>
        <w:rPr>
          <w:del w:id="335"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336" w:author="Caitlin Page Casar" w:date="2019-06-03T14:31:00Z">
        <w:r w:rsidDel="00CB5229">
          <w:rPr>
            <w:rFonts w:ascii="TimesNewRomanPSMT" w:hAnsi="TimesNewRomanPSMT"/>
            <w:b/>
            <w:color w:val="7F7F7F" w:themeColor="text1" w:themeTint="80"/>
            <w:sz w:val="18"/>
            <w:szCs w:val="18"/>
          </w:rPr>
          <w:delText>x</w:delText>
        </w:r>
      </w:del>
      <w:ins w:id="337"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338" w:author="Caitlin Page Casar" w:date="2019-05-24T20:40:00Z">
        <w:r w:rsidDel="00AB48E2">
          <w:rPr>
            <w:rFonts w:ascii="TimesNewRomanPSMT" w:hAnsi="TimesNewRomanPSMT"/>
            <w:color w:val="7F7F7F" w:themeColor="text1" w:themeTint="80"/>
            <w:sz w:val="18"/>
            <w:szCs w:val="18"/>
          </w:rPr>
          <w:delText>Alpha diversity</w:delText>
        </w:r>
      </w:del>
      <w:ins w:id="339"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w:t>
      </w:r>
      <w:ins w:id="340"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341" w:author="Caitlin Page Casar" w:date="2019-06-04T17:47:00Z">
        <w:r w:rsidR="002C4989">
          <w:rPr>
            <w:rFonts w:ascii="TimesNewRomanPSMT" w:hAnsi="TimesNewRomanPSMT"/>
            <w:color w:val="7F7F7F" w:themeColor="text1" w:themeTint="80"/>
            <w:sz w:val="18"/>
            <w:szCs w:val="18"/>
          </w:rPr>
          <w:t>.</w:t>
        </w:r>
      </w:ins>
      <w:del w:id="342" w:author="Caitlin Page Casar" w:date="2019-06-04T17:47:00Z">
        <w:r w:rsidDel="002C4989">
          <w:rPr>
            <w:rFonts w:ascii="TimesNewRomanPSMT" w:hAnsi="TimesNewRomanPSMT"/>
            <w:color w:val="7F7F7F" w:themeColor="text1" w:themeTint="80"/>
            <w:sz w:val="18"/>
            <w:szCs w:val="18"/>
          </w:rPr>
          <w:delText xml:space="preserve">. </w:delText>
        </w:r>
      </w:del>
      <w:del w:id="343"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344" w:author="Caitlin Page Casar" w:date="2019-05-24T21:40:00Z">
        <w:r w:rsidDel="0060697A">
          <w:rPr>
            <w:rFonts w:ascii="TimesNewRomanPSMT" w:hAnsi="TimesNewRomanPSMT"/>
            <w:color w:val="7F7F7F" w:themeColor="text1" w:themeTint="80"/>
            <w:sz w:val="18"/>
            <w:szCs w:val="18"/>
          </w:rPr>
          <w:delText>9,760</w:delText>
        </w:r>
      </w:del>
      <w:del w:id="345"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346" w:author="Caitlin Page Casar" w:date="2019-06-04T17:47:00Z"/>
          <w:rFonts w:ascii="TimesNewRomanPSMT" w:hAnsi="TimesNewRomanPSMT"/>
          <w:sz w:val="22"/>
          <w:szCs w:val="22"/>
        </w:rPr>
      </w:pPr>
    </w:p>
    <w:p w14:paraId="4961299F" w14:textId="63B230C8"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Microbial communities </w:t>
      </w:r>
      <w:del w:id="347" w:author="Caitlin Page Casar" w:date="2019-06-03T14:33:00Z">
        <w:r w:rsidRPr="00FF273C" w:rsidDel="002B008D">
          <w:rPr>
            <w:rFonts w:ascii="TimesNewRomanPSMT" w:hAnsi="TimesNewRomanPSMT"/>
            <w:sz w:val="22"/>
            <w:szCs w:val="22"/>
          </w:rPr>
          <w:delText>are distinct clades</w:delText>
        </w:r>
      </w:del>
      <w:ins w:id="348"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349" w:author="Caitlin Page Casar" w:date="2019-06-03T14:34:00Z">
        <w:r w:rsidR="002B008D">
          <w:rPr>
            <w:rFonts w:ascii="TimesNewRomanPSMT" w:hAnsi="TimesNewRomanPSMT"/>
            <w:sz w:val="22"/>
            <w:szCs w:val="22"/>
          </w:rPr>
          <w:t xml:space="preserve"> in NMDS space </w:t>
        </w:r>
        <w:proofErr w:type="gramStart"/>
        <w:r w:rsidR="002B008D" w:rsidRPr="00FF273C">
          <w:rPr>
            <w:rFonts w:ascii="TimesNewRomanPSMT" w:hAnsi="TimesNewRomanPSMT"/>
            <w:sz w:val="22"/>
            <w:szCs w:val="22"/>
          </w:rPr>
          <w:softHyphen/>
          <w:t>(</w:t>
        </w:r>
        <w:proofErr w:type="gramEnd"/>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350" w:author="Caitlin Page Casar" w:date="2019-06-03T14:31:00Z">
        <w:r w:rsidR="001904D5" w:rsidRPr="00325131" w:rsidDel="00CB5229">
          <w:rPr>
            <w:rFonts w:ascii="TimesNewRomanPSMT" w:hAnsi="TimesNewRomanPSMT"/>
            <w:color w:val="FF0000"/>
            <w:sz w:val="22"/>
            <w:szCs w:val="22"/>
          </w:rPr>
          <w:delText>x</w:delText>
        </w:r>
      </w:del>
      <w:ins w:id="351"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352"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353" w:author="Caitlin Page Casar" w:date="2019-06-03T13:55:00Z">
        <w:r w:rsidR="00AA48A7">
          <w:rPr>
            <w:rFonts w:ascii="TimesNewRomanPSMT" w:hAnsi="TimesNewRomanPSMT"/>
            <w:sz w:val="22"/>
            <w:szCs w:val="22"/>
          </w:rPr>
          <w:t xml:space="preserve"> </w:t>
        </w:r>
      </w:ins>
      <w:del w:id="354"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355"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356" w:author="Caitlin Page Casar" w:date="2019-05-22T15:56:00Z">
              <w:rPr>
                <w:rFonts w:ascii="TimesNewRomanPSMT" w:hAnsi="TimesNewRomanPSMT"/>
                <w:sz w:val="22"/>
                <w:szCs w:val="22"/>
              </w:rPr>
            </w:rPrChange>
          </w:rPr>
          <w:delText xml:space="preserve">(Figure </w:delText>
        </w:r>
      </w:del>
      <w:del w:id="357" w:author="Caitlin Page Casar" w:date="2019-06-03T14:31:00Z">
        <w:r w:rsidR="001904D5" w:rsidRPr="00DA6211" w:rsidDel="00CB5229">
          <w:rPr>
            <w:rFonts w:ascii="TimesNewRomanPSMT" w:hAnsi="TimesNewRomanPSMT"/>
            <w:color w:val="FF0000"/>
            <w:sz w:val="22"/>
            <w:szCs w:val="22"/>
            <w:rPrChange w:id="358" w:author="Caitlin Page Casar" w:date="2019-05-22T15:56:00Z">
              <w:rPr>
                <w:rFonts w:ascii="TimesNewRomanPSMT" w:hAnsi="TimesNewRomanPSMT"/>
                <w:sz w:val="22"/>
                <w:szCs w:val="22"/>
              </w:rPr>
            </w:rPrChange>
          </w:rPr>
          <w:delText>x</w:delText>
        </w:r>
      </w:del>
      <w:del w:id="359"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360"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proofErr w:type="spellStart"/>
        <w:r w:rsidR="002F1961" w:rsidRPr="00A81E19">
          <w:rPr>
            <w:rFonts w:ascii="TimesNewRomanPSMT" w:hAnsi="TimesNewRomanPSMT"/>
            <w:i/>
            <w:sz w:val="22"/>
            <w:szCs w:val="22"/>
          </w:rPr>
          <w:t>Omnitrophica</w:t>
        </w:r>
        <w:proofErr w:type="spellEnd"/>
        <w:r w:rsidR="002F1961" w:rsidRPr="00FF273C">
          <w:rPr>
            <w:rFonts w:ascii="TimesNewRomanPSMT" w:hAnsi="TimesNewRomanPSMT"/>
            <w:sz w:val="22"/>
            <w:szCs w:val="22"/>
          </w:rPr>
          <w:t xml:space="preserve"> are </w:t>
        </w:r>
      </w:ins>
      <w:ins w:id="361" w:author="Caitlin Page Casar" w:date="2019-06-03T13:57:00Z">
        <w:r w:rsidR="00E16B79">
          <w:rPr>
            <w:rFonts w:ascii="TimesNewRomanPSMT" w:hAnsi="TimesNewRomanPSMT"/>
            <w:sz w:val="22"/>
            <w:szCs w:val="22"/>
          </w:rPr>
          <w:t>most</w:t>
        </w:r>
      </w:ins>
      <w:ins w:id="362" w:author="Caitlin Page Casar" w:date="2019-05-22T16:28:00Z">
        <w:r w:rsidR="002F1961" w:rsidRPr="00FF273C">
          <w:rPr>
            <w:rFonts w:ascii="TimesNewRomanPSMT" w:hAnsi="TimesNewRomanPSMT"/>
            <w:sz w:val="22"/>
            <w:szCs w:val="22"/>
          </w:rPr>
          <w:t xml:space="preserve"> </w:t>
        </w:r>
      </w:ins>
      <w:ins w:id="363" w:author="Caitlin Page Casar" w:date="2019-06-03T13:57:00Z">
        <w:r w:rsidR="00E16B79">
          <w:rPr>
            <w:rFonts w:ascii="TimesNewRomanPSMT" w:hAnsi="TimesNewRomanPSMT"/>
            <w:sz w:val="22"/>
            <w:szCs w:val="22"/>
          </w:rPr>
          <w:t>enriched</w:t>
        </w:r>
      </w:ins>
      <w:ins w:id="364"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365" w:author="Caitlin Page Casar" w:date="2019-06-05T12:25:00Z">
        <w:r w:rsidR="00D42359">
          <w:rPr>
            <w:rFonts w:ascii="TimesNewRomanPSMT" w:hAnsi="TimesNewRomanPSMT"/>
            <w:sz w:val="22"/>
            <w:szCs w:val="22"/>
          </w:rPr>
          <w:t xml:space="preserve">, </w:t>
        </w:r>
      </w:ins>
      <w:proofErr w:type="spellStart"/>
      <w:ins w:id="366" w:author="Caitlin Page Casar" w:date="2019-05-22T16:28:00Z">
        <w:r w:rsidR="002F1961">
          <w:rPr>
            <w:rFonts w:ascii="TimesNewRomanPSMT" w:hAnsi="TimesNewRomanPSMT"/>
            <w:i/>
            <w:sz w:val="22"/>
            <w:szCs w:val="22"/>
          </w:rPr>
          <w:t>Thermodesulfovibrionia</w:t>
        </w:r>
      </w:ins>
      <w:proofErr w:type="spellEnd"/>
      <w:ins w:id="367"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368" w:author="Caitlin Page Casar" w:date="2019-05-22T16:28:00Z">
        <w:r w:rsidR="002F1961" w:rsidRPr="00FF273C">
          <w:rPr>
            <w:rFonts w:ascii="TimesNewRomanPSMT" w:hAnsi="TimesNewRomanPSMT"/>
            <w:sz w:val="22"/>
            <w:szCs w:val="22"/>
          </w:rPr>
          <w:t xml:space="preserve"> are </w:t>
        </w:r>
      </w:ins>
      <w:ins w:id="369" w:author="Caitlin Page Casar" w:date="2019-06-03T13:57:00Z">
        <w:r w:rsidR="00E16B79">
          <w:rPr>
            <w:rFonts w:ascii="TimesNewRomanPSMT" w:hAnsi="TimesNewRomanPSMT"/>
            <w:sz w:val="22"/>
            <w:szCs w:val="22"/>
          </w:rPr>
          <w:t>most</w:t>
        </w:r>
      </w:ins>
      <w:ins w:id="370" w:author="Caitlin Page Casar" w:date="2019-05-22T16:28:00Z">
        <w:r w:rsidR="002F1961" w:rsidRPr="00FF273C">
          <w:rPr>
            <w:rFonts w:ascii="TimesNewRomanPSMT" w:hAnsi="TimesNewRomanPSMT"/>
            <w:sz w:val="22"/>
            <w:szCs w:val="22"/>
          </w:rPr>
          <w:t xml:space="preserve"> </w:t>
        </w:r>
      </w:ins>
      <w:ins w:id="371" w:author="Caitlin Page Casar" w:date="2019-06-03T13:57:00Z">
        <w:r w:rsidR="00E16B79">
          <w:rPr>
            <w:rFonts w:ascii="TimesNewRomanPSMT" w:hAnsi="TimesNewRomanPSMT"/>
            <w:sz w:val="22"/>
            <w:szCs w:val="22"/>
          </w:rPr>
          <w:t>enriched</w:t>
        </w:r>
      </w:ins>
      <w:ins w:id="372"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373"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374"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375"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376" w:author="Caitlin Page Casar" w:date="2019-06-05T12:25:00Z">
        <w:r w:rsidR="00D42359">
          <w:rPr>
            <w:rFonts w:ascii="TimesNewRomanPSMT" w:hAnsi="TimesNewRomanPSMT"/>
            <w:sz w:val="22"/>
            <w:szCs w:val="22"/>
          </w:rPr>
          <w:t xml:space="preserve"> relative to fluid communities</w:t>
        </w:r>
      </w:ins>
      <w:ins w:id="377" w:author="Caitlin Page Casar" w:date="2019-06-05T12:24:00Z">
        <w:r w:rsidR="00D42359">
          <w:rPr>
            <w:rFonts w:ascii="TimesNewRomanPSMT" w:hAnsi="TimesNewRomanPSMT"/>
            <w:sz w:val="22"/>
            <w:szCs w:val="22"/>
          </w:rPr>
          <w:t xml:space="preserve">, most notably in experiments with pyrolusite. </w:t>
        </w:r>
      </w:ins>
      <w:ins w:id="378" w:author="Caitlin Page Casar" w:date="2019-06-05T12:26:00Z">
        <w:r w:rsidR="00D42359">
          <w:rPr>
            <w:rFonts w:ascii="TimesNewRomanPSMT" w:hAnsi="TimesNewRomanPSMT"/>
            <w:sz w:val="22"/>
            <w:szCs w:val="22"/>
          </w:rPr>
          <w:t>NCBI BLAST results indicate that t</w:t>
        </w:r>
      </w:ins>
      <w:ins w:id="379"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380"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381" w:author="Caitlin Page Casar" w:date="2019-06-05T12:16:00Z">
        <w:r w:rsidR="004D7902">
          <w:rPr>
            <w:rFonts w:ascii="TimesNewRomanPSMT" w:hAnsi="TimesNewRomanPSMT"/>
            <w:sz w:val="22"/>
            <w:szCs w:val="22"/>
          </w:rPr>
          <w:t xml:space="preserve">D3 communities on pyrolusite are dominated by an OTU with </w:t>
        </w:r>
      </w:ins>
      <w:ins w:id="382" w:author="Caitlin Page Casar" w:date="2019-06-05T12:17:00Z">
        <w:r w:rsidR="004D7902">
          <w:rPr>
            <w:rFonts w:ascii="TimesNewRomanPSMT" w:hAnsi="TimesNewRomanPSMT"/>
            <w:sz w:val="22"/>
            <w:szCs w:val="22"/>
          </w:rPr>
          <w:t>92.89% similarity to</w:t>
        </w:r>
      </w:ins>
      <w:ins w:id="383" w:author="Caitlin Page Casar" w:date="2019-06-05T12:33:00Z">
        <w:r w:rsidR="00724B37">
          <w:rPr>
            <w:rFonts w:ascii="TimesNewRomanPSMT" w:hAnsi="TimesNewRomanPSMT"/>
            <w:sz w:val="22"/>
            <w:szCs w:val="22"/>
          </w:rPr>
          <w:t xml:space="preserve"> a strain of</w:t>
        </w:r>
      </w:ins>
      <w:ins w:id="384"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385"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386"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387" w:author="Caitlin Page Casar" w:date="2019-06-05T12:23:00Z">
              <w:rPr>
                <w:rFonts w:ascii="TimesNewRomanPSMT" w:hAnsi="TimesNewRomanPSMT"/>
                <w:sz w:val="22"/>
                <w:szCs w:val="22"/>
              </w:rPr>
            </w:rPrChange>
          </w:rPr>
          <w:t>propionicus</w:t>
        </w:r>
      </w:ins>
      <w:proofErr w:type="spellEnd"/>
      <w:ins w:id="388" w:author="Caitlin Page Casar" w:date="2019-06-05T12:33:00Z">
        <w:r w:rsidR="00724B37">
          <w:rPr>
            <w:rFonts w:ascii="TimesNewRomanPSMT" w:hAnsi="TimesNewRomanPSMT"/>
            <w:sz w:val="22"/>
            <w:szCs w:val="22"/>
          </w:rPr>
          <w:t xml:space="preserve"> capable of elemental sulfur </w:t>
        </w:r>
      </w:ins>
      <w:ins w:id="389" w:author="Caitlin Page Casar" w:date="2019-06-05T12:35:00Z">
        <w:r w:rsidR="00531C0C">
          <w:rPr>
            <w:rFonts w:ascii="TimesNewRomanPSMT" w:hAnsi="TimesNewRomanPSMT"/>
            <w:sz w:val="22"/>
            <w:szCs w:val="22"/>
          </w:rPr>
          <w:t xml:space="preserve">disproportionation </w:t>
        </w:r>
      </w:ins>
      <w:ins w:id="390"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391" w:author="Caitlin Page Casar" w:date="2019-06-05T12:49:00Z">
        <w:r w:rsidR="00432EF6">
          <w:rPr>
            <w:rFonts w:ascii="TimesNewRomanPSMT" w:hAnsi="TimesNewRomanPSMT"/>
            <w:sz w:val="22"/>
            <w:szCs w:val="22"/>
          </w:rPr>
          <w:t xml:space="preserve">. </w:t>
        </w:r>
      </w:ins>
      <w:ins w:id="392" w:author="Caitlin Page Casar" w:date="2019-06-05T12:14:00Z">
        <w:r w:rsidR="004D7902">
          <w:rPr>
            <w:rFonts w:ascii="TimesNewRomanPSMT" w:hAnsi="TimesNewRomanPSMT"/>
            <w:sz w:val="22"/>
            <w:szCs w:val="22"/>
          </w:rPr>
          <w:t>D</w:t>
        </w:r>
      </w:ins>
      <w:ins w:id="393" w:author="Caitlin Page Casar" w:date="2019-06-05T12:15:00Z">
        <w:r w:rsidR="004D7902">
          <w:rPr>
            <w:rFonts w:ascii="TimesNewRomanPSMT" w:hAnsi="TimesNewRomanPSMT"/>
            <w:sz w:val="22"/>
            <w:szCs w:val="22"/>
          </w:rPr>
          <w:t>6</w:t>
        </w:r>
      </w:ins>
      <w:ins w:id="394" w:author="Caitlin Page Casar" w:date="2019-06-05T12:14:00Z">
        <w:r w:rsidR="004D7902">
          <w:rPr>
            <w:rFonts w:ascii="TimesNewRomanPSMT" w:hAnsi="TimesNewRomanPSMT"/>
            <w:sz w:val="22"/>
            <w:szCs w:val="22"/>
          </w:rPr>
          <w:t xml:space="preserve"> communities are dominated by an OTU with 96.44% similarity to </w:t>
        </w:r>
      </w:ins>
      <w:ins w:id="395" w:author="Caitlin Page Casar" w:date="2019-06-05T12:31:00Z">
        <w:r w:rsidR="00724B37">
          <w:rPr>
            <w:rFonts w:ascii="TimesNewRomanPSMT" w:hAnsi="TimesNewRomanPSMT"/>
            <w:sz w:val="22"/>
            <w:szCs w:val="22"/>
          </w:rPr>
          <w:t>a</w:t>
        </w:r>
      </w:ins>
      <w:ins w:id="396" w:author="Caitlin Page Casar" w:date="2019-06-05T12:34:00Z">
        <w:r w:rsidR="002F0263">
          <w:rPr>
            <w:rFonts w:ascii="TimesNewRomanPSMT" w:hAnsi="TimesNewRomanPSMT"/>
            <w:sz w:val="22"/>
            <w:szCs w:val="22"/>
          </w:rPr>
          <w:t xml:space="preserve"> strictly anaerobic</w:t>
        </w:r>
      </w:ins>
      <w:ins w:id="397" w:author="Caitlin Page Casar" w:date="2019-06-05T12:31:00Z">
        <w:r w:rsidR="00724B37">
          <w:rPr>
            <w:rFonts w:ascii="TimesNewRomanPSMT" w:hAnsi="TimesNewRomanPSMT"/>
            <w:sz w:val="22"/>
            <w:szCs w:val="22"/>
          </w:rPr>
          <w:t xml:space="preserve"> strain of </w:t>
        </w:r>
      </w:ins>
      <w:commentRangeStart w:id="398"/>
      <w:proofErr w:type="spellStart"/>
      <w:ins w:id="399" w:author="Caitlin Page Casar" w:date="2019-06-05T12:14:00Z">
        <w:r w:rsidR="004D7902" w:rsidRPr="00D42359">
          <w:rPr>
            <w:rFonts w:ascii="TimesNewRomanPSMT" w:hAnsi="TimesNewRomanPSMT"/>
            <w:i/>
            <w:sz w:val="22"/>
            <w:szCs w:val="22"/>
            <w:rPrChange w:id="400"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401" w:author="Caitlin Page Casar" w:date="2019-06-05T12:23:00Z">
              <w:rPr>
                <w:rFonts w:ascii="TimesNewRomanPSMT" w:hAnsi="TimesNewRomanPSMT"/>
                <w:sz w:val="22"/>
                <w:szCs w:val="22"/>
              </w:rPr>
            </w:rPrChange>
          </w:rPr>
          <w:t xml:space="preserve"> elongatus</w:t>
        </w:r>
      </w:ins>
      <w:ins w:id="402" w:author="Caitlin Page Casar" w:date="2019-06-05T12:34:00Z">
        <w:r w:rsidR="002F0263">
          <w:rPr>
            <w:rFonts w:ascii="TimesNewRomanPSMT" w:hAnsi="TimesNewRomanPSMT"/>
            <w:sz w:val="22"/>
            <w:szCs w:val="22"/>
          </w:rPr>
          <w:t xml:space="preserve"> </w:t>
        </w:r>
      </w:ins>
      <w:commentRangeEnd w:id="398"/>
      <w:ins w:id="403" w:author="Caitlin Page Casar" w:date="2019-06-05T12:59:00Z">
        <w:r w:rsidR="00432EF6">
          <w:rPr>
            <w:rStyle w:val="CommentReference"/>
          </w:rPr>
          <w:commentReference w:id="398"/>
        </w:r>
      </w:ins>
      <w:ins w:id="404" w:author="Caitlin Page Casar" w:date="2019-06-05T12:36:00Z">
        <w:r w:rsidR="00BE3030">
          <w:rPr>
            <w:rFonts w:ascii="TimesNewRomanPSMT" w:hAnsi="TimesNewRomanPSMT"/>
            <w:sz w:val="22"/>
            <w:szCs w:val="22"/>
          </w:rPr>
          <w:t xml:space="preserve">isolated from freshwater sediment </w:t>
        </w:r>
      </w:ins>
      <w:ins w:id="405" w:author="Caitlin Page Casar" w:date="2019-06-05T12:34:00Z">
        <w:r w:rsidR="002F0263">
          <w:rPr>
            <w:rFonts w:ascii="TimesNewRomanPSMT" w:hAnsi="TimesNewRomanPSMT"/>
            <w:sz w:val="22"/>
            <w:szCs w:val="22"/>
          </w:rPr>
          <w:t xml:space="preserve">capable of </w:t>
        </w:r>
      </w:ins>
      <w:ins w:id="406" w:author="Caitlin Page Casar" w:date="2019-06-05T12:35:00Z">
        <w:r w:rsidR="002F0263">
          <w:rPr>
            <w:rFonts w:ascii="TimesNewRomanPSMT" w:hAnsi="TimesNewRomanPSMT"/>
            <w:sz w:val="22"/>
            <w:szCs w:val="22"/>
          </w:rPr>
          <w:t>thiosulfate</w:t>
        </w:r>
      </w:ins>
      <w:ins w:id="407" w:author="Caitlin Page Casar" w:date="2019-06-05T12:34:00Z">
        <w:r w:rsidR="002F0263">
          <w:rPr>
            <w:rFonts w:ascii="TimesNewRomanPSMT" w:hAnsi="TimesNewRomanPSMT"/>
            <w:sz w:val="22"/>
            <w:szCs w:val="22"/>
          </w:rPr>
          <w:t xml:space="preserve"> disproportionation</w:t>
        </w:r>
      </w:ins>
      <w:ins w:id="408"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409" w:author="Caitlin Page Casar" w:date="2019-06-05T12:35:00Z">
        <w:r w:rsidR="002F0263" w:rsidRPr="002F0263">
          <w:rPr>
            <w:rFonts w:ascii="TimesNewRomanPSMT" w:hAnsi="TimesNewRomanPSMT" w:cs="TimesNewRomanPSMT"/>
            <w:sz w:val="22"/>
            <w:rPrChange w:id="410" w:author="Caitlin Page Casar" w:date="2019-06-05T12:35:00Z">
              <w:rPr/>
            </w:rPrChange>
          </w:rPr>
          <w:t xml:space="preserve">(Janssen </w:t>
        </w:r>
        <w:r w:rsidR="002F0263" w:rsidRPr="002F0263">
          <w:rPr>
            <w:rFonts w:ascii="TimesNewRomanPSMT" w:hAnsi="TimesNewRomanPSMT" w:cs="TimesNewRomanPSMT"/>
            <w:i/>
            <w:iCs/>
            <w:sz w:val="22"/>
            <w:rPrChange w:id="411" w:author="Caitlin Page Casar" w:date="2019-06-05T12:35:00Z">
              <w:rPr>
                <w:i/>
                <w:iCs/>
              </w:rPr>
            </w:rPrChange>
          </w:rPr>
          <w:t>et al.</w:t>
        </w:r>
        <w:r w:rsidR="002F0263" w:rsidRPr="002F0263">
          <w:rPr>
            <w:rFonts w:ascii="TimesNewRomanPSMT" w:hAnsi="TimesNewRomanPSMT" w:cs="TimesNewRomanPSMT"/>
            <w:sz w:val="22"/>
            <w:rPrChange w:id="412" w:author="Caitlin Page Casar" w:date="2019-06-05T12:35:00Z">
              <w:rPr/>
            </w:rPrChange>
          </w:rPr>
          <w:t>, 1996)</w:t>
        </w:r>
        <w:r w:rsidR="002F0263">
          <w:rPr>
            <w:rFonts w:ascii="TimesNewRomanPSMT" w:hAnsi="TimesNewRomanPSMT"/>
            <w:sz w:val="22"/>
            <w:szCs w:val="22"/>
          </w:rPr>
          <w:fldChar w:fldCharType="end"/>
        </w:r>
      </w:ins>
      <w:ins w:id="413" w:author="Caitlin Page Casar" w:date="2019-06-05T12:17:00Z">
        <w:r w:rsidR="004D7902">
          <w:rPr>
            <w:rFonts w:ascii="TimesNewRomanPSMT" w:hAnsi="TimesNewRomanPSMT"/>
            <w:sz w:val="22"/>
            <w:szCs w:val="22"/>
          </w:rPr>
          <w:t>.</w:t>
        </w:r>
      </w:ins>
      <w:ins w:id="414"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415"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416" w:author="Caitlin Page Casar" w:date="2019-06-05T12:20:00Z">
        <w:r w:rsidR="004D7902" w:rsidRPr="00D42359">
          <w:rPr>
            <w:rFonts w:ascii="TimesNewRomanPSMT" w:hAnsi="TimesNewRomanPSMT"/>
            <w:i/>
            <w:sz w:val="22"/>
            <w:szCs w:val="22"/>
            <w:rPrChange w:id="417"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418"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419" w:author="Caitlin Page Casar" w:date="2019-06-05T12:23:00Z">
              <w:rPr>
                <w:rFonts w:ascii="TimesNewRomanPSMT" w:hAnsi="TimesNewRomanPSMT"/>
                <w:sz w:val="22"/>
                <w:szCs w:val="22"/>
              </w:rPr>
            </w:rPrChange>
          </w:rPr>
          <w:t>camini</w:t>
        </w:r>
      </w:ins>
      <w:proofErr w:type="spellEnd"/>
      <w:ins w:id="420"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421" w:author="Caitlin Page Casar" w:date="2019-06-05T12:22:00Z">
        <w:r w:rsidR="00D42359">
          <w:rPr>
            <w:rFonts w:ascii="TimesNewRomanPSMT" w:hAnsi="TimesNewRomanPSMT"/>
            <w:sz w:val="22"/>
            <w:szCs w:val="22"/>
          </w:rPr>
          <w:t xml:space="preserve"> </w:t>
        </w:r>
      </w:ins>
      <w:ins w:id="422"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423" w:author="Caitlin Page Casar" w:date="2019-06-05T12:23:00Z">
        <w:r w:rsidR="00D42359" w:rsidRPr="00D42359">
          <w:rPr>
            <w:rFonts w:ascii="TimesNewRomanPSMT" w:hAnsi="TimesNewRomanPSMT" w:cs="TimesNewRomanPSMT"/>
            <w:sz w:val="22"/>
            <w:rPrChange w:id="424" w:author="Caitlin Page Casar" w:date="2019-06-05T12:23:00Z">
              <w:rPr/>
            </w:rPrChange>
          </w:rPr>
          <w:t xml:space="preserve">(Slobodkina </w:t>
        </w:r>
        <w:r w:rsidR="00D42359" w:rsidRPr="00D42359">
          <w:rPr>
            <w:rFonts w:ascii="TimesNewRomanPSMT" w:hAnsi="TimesNewRomanPSMT" w:cs="TimesNewRomanPSMT"/>
            <w:i/>
            <w:iCs/>
            <w:sz w:val="22"/>
            <w:rPrChange w:id="425" w:author="Caitlin Page Casar" w:date="2019-06-05T12:23:00Z">
              <w:rPr>
                <w:i/>
                <w:iCs/>
              </w:rPr>
            </w:rPrChange>
          </w:rPr>
          <w:t>et al.</w:t>
        </w:r>
        <w:r w:rsidR="00D42359" w:rsidRPr="00D42359">
          <w:rPr>
            <w:rFonts w:ascii="TimesNewRomanPSMT" w:hAnsi="TimesNewRomanPSMT" w:cs="TimesNewRomanPSMT"/>
            <w:sz w:val="22"/>
            <w:rPrChange w:id="426"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pPr>
        <w:spacing w:before="120" w:line="276" w:lineRule="auto"/>
        <w:jc w:val="both"/>
        <w:rPr>
          <w:del w:id="427" w:author="Caitlin Page Casar" w:date="2019-05-22T15:57:00Z"/>
          <w:rFonts w:ascii="TimesNewRomanPSMT" w:hAnsi="TimesNewRomanPSMT"/>
          <w:i/>
          <w:sz w:val="22"/>
          <w:szCs w:val="22"/>
          <w:rPrChange w:id="428" w:author="Caitlin Page Casar" w:date="2019-05-22T16:08:00Z">
            <w:rPr>
              <w:del w:id="429" w:author="Caitlin Page Casar" w:date="2019-05-22T15:57:00Z"/>
              <w:rFonts w:ascii="TimesNewRomanPSMT" w:hAnsi="TimesNewRomanPSMT"/>
              <w:sz w:val="22"/>
              <w:szCs w:val="22"/>
            </w:rPr>
          </w:rPrChange>
        </w:rPr>
      </w:pPr>
      <w:del w:id="430" w:author="Caitlin Page Casar" w:date="2019-05-22T15:57:00Z">
        <w:r w:rsidRPr="00401310" w:rsidDel="00DA6211">
          <w:rPr>
            <w:rFonts w:ascii="TimesNewRomanPSMT" w:hAnsi="TimesNewRomanPSMT"/>
            <w:i/>
            <w:sz w:val="22"/>
            <w:szCs w:val="22"/>
            <w:rPrChange w:id="431"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432"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433"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434"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435"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436" w:author="Caitlin Page Casar" w:date="2019-06-03T14:32:00Z"/>
          <w:rFonts w:ascii="Calibri" w:hAnsi="Calibri" w:cs="Calibri"/>
          <w:b/>
        </w:rPr>
      </w:pPr>
      <w:del w:id="437"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438" w:author="Caitlin Page Casar" w:date="2019-06-03T14:32:00Z"/>
          <w:rFonts w:ascii="TimesNewRomanPSMT" w:hAnsi="TimesNewRomanPSMT"/>
          <w:color w:val="7F7F7F" w:themeColor="text1" w:themeTint="80"/>
          <w:sz w:val="18"/>
          <w:szCs w:val="18"/>
        </w:rPr>
      </w:pPr>
      <w:del w:id="439"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440" w:author="Caitlin Page Casar" w:date="2019-05-28T00:03:00Z">
        <w:r w:rsidRPr="008B298C" w:rsidDel="0080504B">
          <w:rPr>
            <w:rFonts w:ascii="TimesNewRomanPSMT" w:hAnsi="TimesNewRomanPSMT"/>
            <w:color w:val="7F7F7F" w:themeColor="text1" w:themeTint="80"/>
            <w:sz w:val="18"/>
            <w:szCs w:val="18"/>
          </w:rPr>
          <w:delText xml:space="preserve">taxa </w:delText>
        </w:r>
      </w:del>
      <w:del w:id="441"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442" w:author="Caitlin Page Casar" w:date="2019-05-28T00:03:00Z">
        <w:r w:rsidRPr="008B298C" w:rsidDel="0080504B">
          <w:rPr>
            <w:rFonts w:ascii="TimesNewRomanPSMT" w:hAnsi="TimesNewRomanPSMT"/>
            <w:color w:val="7F7F7F" w:themeColor="text1" w:themeTint="80"/>
            <w:sz w:val="18"/>
            <w:szCs w:val="18"/>
          </w:rPr>
          <w:delText xml:space="preserve">Taxa </w:delText>
        </w:r>
      </w:del>
      <w:del w:id="443"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444" w:author="Caitlin Page Casar" w:date="2019-05-28T00:04:00Z">
        <w:r w:rsidRPr="008B298C" w:rsidDel="0080504B">
          <w:rPr>
            <w:rFonts w:ascii="TimesNewRomanPSMT" w:hAnsi="TimesNewRomanPSMT"/>
            <w:color w:val="7F7F7F" w:themeColor="text1" w:themeTint="80"/>
            <w:sz w:val="18"/>
            <w:szCs w:val="18"/>
          </w:rPr>
          <w:delText>Abundant Taxa’</w:delText>
        </w:r>
      </w:del>
      <w:del w:id="445"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446"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138142B1" w:rsidR="000F1E4C" w:rsidRDefault="002C0450" w:rsidP="00067A57">
      <w:pPr>
        <w:rPr>
          <w:rFonts w:ascii="Calibri" w:hAnsi="Calibri" w:cs="Calibri"/>
          <w:b/>
        </w:rPr>
      </w:pPr>
      <w:commentRangeStart w:id="447"/>
      <w:ins w:id="448" w:author="Caitlin Page Casar" w:date="2019-06-04T17:42:00Z">
        <w:r>
          <w:rPr>
            <w:rFonts w:ascii="Calibri" w:hAnsi="Calibri" w:cs="Calibri"/>
            <w:b/>
            <w:noProof/>
          </w:rPr>
          <w:lastRenderedPageBreak/>
          <w:drawing>
            <wp:inline distT="0" distB="0" distL="0" distR="0" wp14:anchorId="60E82FBB" wp14:editId="19CEB51B">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18">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ins>
      <w:commentRangeEnd w:id="447"/>
      <w:ins w:id="449" w:author="Caitlin Page Casar" w:date="2019-06-05T19:35:00Z">
        <w:r w:rsidR="0088288D">
          <w:rPr>
            <w:rStyle w:val="CommentReference"/>
          </w:rPr>
          <w:commentReference w:id="447"/>
        </w:r>
      </w:ins>
      <w:commentRangeStart w:id="450"/>
      <w:del w:id="451" w:author="Caitlin Page Casar" w:date="2019-06-04T17:41:00Z">
        <w:r w:rsidR="00F316BD"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commentRangeEnd w:id="450"/>
      <w:r w:rsidR="00DA6211">
        <w:rPr>
          <w:rStyle w:val="CommentReference"/>
        </w:rPr>
        <w:commentReference w:id="450"/>
      </w:r>
    </w:p>
    <w:p w14:paraId="2A073EE3" w14:textId="6B495240" w:rsidR="007A29BE" w:rsidRDefault="00A152D3" w:rsidP="007A29BE">
      <w:pPr>
        <w:pStyle w:val="NormalWeb"/>
        <w:spacing w:before="120" w:beforeAutospacing="0" w:after="0" w:afterAutospacing="0"/>
        <w:jc w:val="both"/>
        <w:rPr>
          <w:ins w:id="452" w:author="Caitlin Page Casar" w:date="2019-06-03T14:32:00Z"/>
          <w:rFonts w:ascii="TimesNewRomanPSMT" w:hAnsi="TimesNewRomanPSMT"/>
          <w:color w:val="7F7F7F" w:themeColor="text1" w:themeTint="80"/>
          <w:sz w:val="18"/>
          <w:szCs w:val="18"/>
        </w:rPr>
      </w:pPr>
      <w:del w:id="453"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454" w:author="Caitlin Page Casar" w:date="2019-05-22T16:36:00Z">
        <w:r w:rsidR="006B5131">
          <w:rPr>
            <w:rFonts w:ascii="TimesNewRomanPSMT" w:hAnsi="TimesNewRomanPSMT"/>
            <w:b/>
            <w:noProof/>
            <w:color w:val="7F7F7F" w:themeColor="text1" w:themeTint="80"/>
            <w:sz w:val="18"/>
            <w:szCs w:val="18"/>
          </w:rPr>
          <w:t xml:space="preserve">Figure </w:t>
        </w:r>
      </w:ins>
      <w:ins w:id="455" w:author="Caitlin Page Casar" w:date="2019-06-03T14:36:00Z">
        <w:r w:rsidR="00293F46">
          <w:rPr>
            <w:rFonts w:ascii="TimesNewRomanPSMT" w:hAnsi="TimesNewRomanPSMT"/>
            <w:b/>
            <w:noProof/>
            <w:color w:val="7F7F7F" w:themeColor="text1" w:themeTint="80"/>
            <w:sz w:val="18"/>
            <w:szCs w:val="18"/>
          </w:rPr>
          <w:t>5</w:t>
        </w:r>
      </w:ins>
      <w:ins w:id="456"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w:t>
      </w:r>
      <w:del w:id="457"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r w:rsidR="007A29BE" w:rsidRPr="008B298C">
        <w:rPr>
          <w:rFonts w:ascii="TimesNewRomanPSMT" w:hAnsi="TimesNewRomanPSMT"/>
          <w:noProof/>
          <w:color w:val="7F7F7F" w:themeColor="text1" w:themeTint="80"/>
          <w:sz w:val="18"/>
          <w:szCs w:val="18"/>
        </w:rPr>
        <w:t>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del w:id="458"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587398FA" w:rsidR="002B008D" w:rsidRDefault="00B11ADD" w:rsidP="002B008D">
      <w:pPr>
        <w:jc w:val="center"/>
        <w:rPr>
          <w:ins w:id="459" w:author="Caitlin Page Casar" w:date="2019-06-03T14:32:00Z"/>
          <w:rFonts w:ascii="Calibri" w:hAnsi="Calibri" w:cs="Calibri"/>
          <w:b/>
        </w:rPr>
      </w:pPr>
      <w:ins w:id="460" w:author="Caitlin Page Casar" w:date="2019-06-30T20:59:00Z">
        <w:r>
          <w:rPr>
            <w:rFonts w:ascii="Calibri" w:hAnsi="Calibri" w:cs="Calibri"/>
            <w:b/>
            <w:noProof/>
          </w:rPr>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2F92274F" w:rsidR="005A21B9" w:rsidRPr="007A01DA" w:rsidRDefault="002B008D">
      <w:pPr>
        <w:pStyle w:val="NormalWeb"/>
        <w:spacing w:before="120" w:beforeAutospacing="0" w:after="0" w:afterAutospacing="0"/>
        <w:jc w:val="both"/>
        <w:rPr>
          <w:rFonts w:ascii="TimesNewRomanPSMT" w:hAnsi="TimesNewRomanPSMT"/>
          <w:color w:val="7F7F7F" w:themeColor="text1" w:themeTint="80"/>
          <w:sz w:val="18"/>
          <w:szCs w:val="18"/>
          <w:rPrChange w:id="461" w:author="Caitlin Page Casar" w:date="2019-06-04T18:14:00Z">
            <w:rPr>
              <w:rFonts w:ascii="TimesNewRomanPSMT" w:hAnsi="TimesNewRomanPSMT"/>
              <w:sz w:val="22"/>
              <w:szCs w:val="22"/>
            </w:rPr>
          </w:rPrChange>
        </w:rPr>
        <w:pPrChange w:id="462" w:author="Caitlin Page Casar" w:date="2019-06-04T18:14:00Z">
          <w:pPr>
            <w:spacing w:before="120" w:line="276" w:lineRule="auto"/>
            <w:jc w:val="both"/>
          </w:pPr>
        </w:pPrChange>
      </w:pPr>
      <w:ins w:id="463" w:author="Caitlin Page Casar" w:date="2019-06-03T14:32:00Z">
        <w:r w:rsidRPr="008B298C">
          <w:rPr>
            <w:rFonts w:ascii="TimesNewRomanPSMT" w:hAnsi="TimesNewRomanPSMT"/>
            <w:b/>
            <w:color w:val="7F7F7F" w:themeColor="text1" w:themeTint="80"/>
            <w:sz w:val="18"/>
            <w:szCs w:val="18"/>
          </w:rPr>
          <w:t xml:space="preserve">Figure </w:t>
        </w:r>
      </w:ins>
      <w:ins w:id="464" w:author="Caitlin Page Casar" w:date="2019-06-03T14:36:00Z">
        <w:r w:rsidR="00293F46">
          <w:rPr>
            <w:rFonts w:ascii="TimesNewRomanPSMT" w:hAnsi="TimesNewRomanPSMT"/>
            <w:b/>
            <w:color w:val="7F7F7F" w:themeColor="text1" w:themeTint="80"/>
            <w:sz w:val="18"/>
            <w:szCs w:val="18"/>
          </w:rPr>
          <w:t>6</w:t>
        </w:r>
      </w:ins>
      <w:ins w:id="465"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466" w:author="Caitlin Page Casar" w:date="2019-06-04T17:44:00Z">
        <w:r w:rsidR="002C4989">
          <w:rPr>
            <w:rFonts w:ascii="TimesNewRomanPSMT" w:hAnsi="TimesNewRomanPSMT"/>
            <w:color w:val="7F7F7F" w:themeColor="text1" w:themeTint="80"/>
            <w:sz w:val="18"/>
            <w:szCs w:val="18"/>
          </w:rPr>
          <w:t>Families</w:t>
        </w:r>
      </w:ins>
      <w:ins w:id="467"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1BA18C7D" w:rsidR="005A21B9" w:rsidDel="002F1961" w:rsidRDefault="005A21B9" w:rsidP="005A21B9">
      <w:pPr>
        <w:spacing w:before="120" w:line="276" w:lineRule="auto"/>
        <w:jc w:val="both"/>
        <w:rPr>
          <w:del w:id="468" w:author="Caitlin Page Casar" w:date="2019-05-22T16:28:00Z"/>
          <w:rFonts w:ascii="TimesNewRomanPSMT" w:hAnsi="TimesNewRomanPSMT"/>
          <w:sz w:val="22"/>
          <w:szCs w:val="22"/>
        </w:rPr>
      </w:pPr>
      <w:del w:id="469"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470"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471" w:author="Caitlin Page Casar" w:date="2019-06-04T17:35:00Z"/>
          <w:rFonts w:ascii="TimesNewRomanPSMT" w:hAnsi="TimesNewRomanPSMT"/>
          <w:color w:val="7F7F7F" w:themeColor="text1" w:themeTint="80"/>
          <w:sz w:val="18"/>
          <w:szCs w:val="18"/>
        </w:rPr>
      </w:pPr>
      <w:del w:id="472"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473" w:author="Caitlin Page Casar" w:date="2019-06-04T17:35:00Z"/>
          <w:rFonts w:ascii="TimesNewRomanPSMT" w:hAnsi="TimesNewRomanPSMT"/>
          <w:color w:val="7F7F7F" w:themeColor="text1" w:themeTint="80"/>
          <w:sz w:val="18"/>
          <w:szCs w:val="18"/>
        </w:rPr>
      </w:pPr>
      <w:del w:id="474" w:author="Caitlin Page Casar" w:date="2019-06-04T17:35:00Z">
        <w:r w:rsidRPr="00293F46" w:rsidDel="00664D1A">
          <w:rPr>
            <w:rFonts w:ascii="TimesNewRomanPSMT" w:hAnsi="TimesNewRomanPSMT"/>
            <w:b/>
            <w:color w:val="7F7F7F" w:themeColor="text1" w:themeTint="80"/>
            <w:sz w:val="18"/>
            <w:szCs w:val="18"/>
            <w:rPrChange w:id="475" w:author="Caitlin Page Casar" w:date="2019-06-03T14:36:00Z">
              <w:rPr>
                <w:rFonts w:ascii="TimesNewRomanPSMT" w:hAnsi="TimesNewRomanPSMT"/>
                <w:color w:val="7F7F7F" w:themeColor="text1" w:themeTint="80"/>
                <w:sz w:val="18"/>
                <w:szCs w:val="18"/>
              </w:rPr>
            </w:rPrChange>
          </w:rPr>
          <w:delText xml:space="preserve">Figure </w:delText>
        </w:r>
      </w:del>
      <w:del w:id="476" w:author="Caitlin Page Casar" w:date="2019-06-03T14:36:00Z">
        <w:r w:rsidRPr="00293F46" w:rsidDel="00293F46">
          <w:rPr>
            <w:rFonts w:ascii="TimesNewRomanPSMT" w:hAnsi="TimesNewRomanPSMT"/>
            <w:b/>
            <w:color w:val="7F7F7F" w:themeColor="text1" w:themeTint="80"/>
            <w:sz w:val="18"/>
            <w:szCs w:val="18"/>
            <w:rPrChange w:id="477" w:author="Caitlin Page Casar" w:date="2019-06-03T14:36:00Z">
              <w:rPr>
                <w:rFonts w:ascii="TimesNewRomanPSMT" w:hAnsi="TimesNewRomanPSMT"/>
                <w:color w:val="7F7F7F" w:themeColor="text1" w:themeTint="80"/>
                <w:sz w:val="18"/>
                <w:szCs w:val="18"/>
              </w:rPr>
            </w:rPrChange>
          </w:rPr>
          <w:delText>x</w:delText>
        </w:r>
      </w:del>
      <w:del w:id="478" w:author="Caitlin Page Casar" w:date="2019-06-04T17:35:00Z">
        <w:r w:rsidRPr="00293F46" w:rsidDel="00664D1A">
          <w:rPr>
            <w:rFonts w:ascii="TimesNewRomanPSMT" w:hAnsi="TimesNewRomanPSMT"/>
            <w:b/>
            <w:color w:val="7F7F7F" w:themeColor="text1" w:themeTint="80"/>
            <w:sz w:val="18"/>
            <w:szCs w:val="18"/>
            <w:rPrChange w:id="479"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480"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481" w:author="Caitlin Page Casar" w:date="2019-06-04T17:35:00Z">
        <w:r w:rsidDel="00664D1A">
          <w:rPr>
            <w:rFonts w:ascii="TimesNewRomanPSMT" w:hAnsi="TimesNewRomanPSMT"/>
            <w:color w:val="7F7F7F" w:themeColor="text1" w:themeTint="80"/>
            <w:sz w:val="18"/>
            <w:szCs w:val="18"/>
          </w:rPr>
          <w:delText xml:space="preserve"> test</w:delText>
        </w:r>
      </w:del>
      <w:del w:id="482"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pPr>
        <w:pStyle w:val="ListParagraph"/>
        <w:spacing w:before="120" w:line="276" w:lineRule="auto"/>
        <w:ind w:left="0"/>
        <w:jc w:val="both"/>
        <w:rPr>
          <w:ins w:id="483" w:author="Caitlin Page Casar" w:date="2019-06-03T15:41:00Z"/>
          <w:sz w:val="22"/>
          <w:szCs w:val="22"/>
        </w:rPr>
        <w:pPrChange w:id="484" w:author="Caitlin Page Casar" w:date="2019-06-04T14:10:00Z">
          <w:pPr>
            <w:pStyle w:val="ListParagraph"/>
            <w:spacing w:line="276" w:lineRule="auto"/>
            <w:ind w:left="0"/>
            <w:jc w:val="both"/>
          </w:pPr>
        </w:pPrChange>
      </w:pPr>
      <w:ins w:id="485"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486" w:author="Caitlin Page Casar" w:date="2019-06-04T14:11:00Z"/>
          <w:sz w:val="22"/>
          <w:szCs w:val="22"/>
        </w:rPr>
      </w:pPr>
      <w:ins w:id="487" w:author="Caitlin Page Casar" w:date="2019-06-03T15:41:00Z">
        <w:r>
          <w:rPr>
            <w:sz w:val="22"/>
            <w:szCs w:val="22"/>
          </w:rPr>
          <w:lastRenderedPageBreak/>
          <w:t xml:space="preserve">Scanning electron micrographs of biofilms reveal high variation in cell densities and </w:t>
        </w:r>
      </w:ins>
      <w:ins w:id="488" w:author="Caitlin Page Casar" w:date="2019-06-03T15:42:00Z">
        <w:r>
          <w:rPr>
            <w:sz w:val="22"/>
            <w:szCs w:val="22"/>
          </w:rPr>
          <w:t>morphologies</w:t>
        </w:r>
      </w:ins>
      <w:ins w:id="489" w:author="Caitlin Page Casar" w:date="2019-06-03T15:41:00Z">
        <w:r>
          <w:rPr>
            <w:sz w:val="22"/>
            <w:szCs w:val="22"/>
          </w:rPr>
          <w:t xml:space="preserve">. </w:t>
        </w:r>
      </w:ins>
      <w:ins w:id="490" w:author="Caitlin Page Casar" w:date="2019-06-03T15:17:00Z">
        <w:r w:rsidR="00492DDC">
          <w:rPr>
            <w:sz w:val="22"/>
            <w:szCs w:val="22"/>
          </w:rPr>
          <w:t xml:space="preserve">Generally, </w:t>
        </w:r>
      </w:ins>
      <w:ins w:id="491" w:author="Caitlin Page Casar" w:date="2019-06-03T15:19:00Z">
        <w:r w:rsidR="00940E29">
          <w:rPr>
            <w:sz w:val="22"/>
            <w:szCs w:val="22"/>
          </w:rPr>
          <w:t xml:space="preserve">biofilm cell densities are 3-4 orders of magnitude greater than in fluid communities, and </w:t>
        </w:r>
      </w:ins>
      <w:ins w:id="492" w:author="Caitlin Page Casar" w:date="2019-06-03T15:17:00Z">
        <w:r w:rsidR="00940E29">
          <w:rPr>
            <w:sz w:val="22"/>
            <w:szCs w:val="22"/>
          </w:rPr>
          <w:t xml:space="preserve">cell densities </w:t>
        </w:r>
      </w:ins>
      <w:ins w:id="493" w:author="Caitlin Page Casar" w:date="2019-06-03T15:18:00Z">
        <w:r w:rsidR="00940E29">
          <w:rPr>
            <w:sz w:val="22"/>
            <w:szCs w:val="22"/>
          </w:rPr>
          <w:t xml:space="preserve">mineral-hosted biofilms </w:t>
        </w:r>
      </w:ins>
      <w:ins w:id="494" w:author="Caitlin Page Casar" w:date="2019-06-03T15:17:00Z">
        <w:r w:rsidR="00940E29">
          <w:rPr>
            <w:sz w:val="22"/>
            <w:szCs w:val="22"/>
          </w:rPr>
          <w:t xml:space="preserve">are similar </w:t>
        </w:r>
      </w:ins>
      <w:ins w:id="495" w:author="Caitlin Page Casar" w:date="2019-06-03T15:19:00Z">
        <w:r w:rsidR="00940E29">
          <w:rPr>
            <w:sz w:val="22"/>
            <w:szCs w:val="22"/>
          </w:rPr>
          <w:t>or lower than biofilms on inert controls</w:t>
        </w:r>
      </w:ins>
      <w:ins w:id="496" w:author="Caitlin Page Casar" w:date="2019-06-03T15:20:00Z">
        <w:r w:rsidR="00940E29">
          <w:rPr>
            <w:sz w:val="22"/>
            <w:szCs w:val="22"/>
          </w:rPr>
          <w:t xml:space="preserve"> on average (</w:t>
        </w:r>
        <w:r w:rsidR="00940E29" w:rsidRPr="00940E29">
          <w:rPr>
            <w:color w:val="FF0000"/>
            <w:sz w:val="22"/>
            <w:szCs w:val="22"/>
            <w:rPrChange w:id="497" w:author="Caitlin Page Casar" w:date="2019-06-03T15:20:00Z">
              <w:rPr>
                <w:sz w:val="22"/>
                <w:szCs w:val="22"/>
              </w:rPr>
            </w:rPrChange>
          </w:rPr>
          <w:t>Figure 8</w:t>
        </w:r>
        <w:r w:rsidR="00940E29">
          <w:rPr>
            <w:sz w:val="22"/>
            <w:szCs w:val="22"/>
          </w:rPr>
          <w:t>)</w:t>
        </w:r>
      </w:ins>
      <w:ins w:id="498" w:author="Caitlin Page Casar" w:date="2019-06-03T15:19:00Z">
        <w:r w:rsidR="00940E29">
          <w:rPr>
            <w:sz w:val="22"/>
            <w:szCs w:val="22"/>
          </w:rPr>
          <w:t xml:space="preserve">. </w:t>
        </w:r>
      </w:ins>
      <w:r w:rsidR="00A554E9" w:rsidRPr="0071674E">
        <w:rPr>
          <w:sz w:val="22"/>
          <w:szCs w:val="22"/>
        </w:rPr>
        <w:t xml:space="preserve">Overall, </w:t>
      </w:r>
      <w:del w:id="499"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500" w:author="Caitlin Page Casar" w:date="2019-05-22T16:36:00Z">
        <w:r w:rsidR="006B5131">
          <w:rPr>
            <w:sz w:val="22"/>
            <w:szCs w:val="22"/>
          </w:rPr>
          <w:t xml:space="preserve"> were observed in </w:t>
        </w:r>
      </w:ins>
      <w:ins w:id="501" w:author="Caitlin Page Casar" w:date="2019-06-03T15:42:00Z">
        <w:r>
          <w:rPr>
            <w:sz w:val="22"/>
            <w:szCs w:val="22"/>
          </w:rPr>
          <w:t xml:space="preserve">D1 </w:t>
        </w:r>
      </w:ins>
      <w:ins w:id="502"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503"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504"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505" w:author="Caitlin Page Casar" w:date="2019-06-03T15:42:00Z">
        <w:r w:rsidR="00A554E9" w:rsidRPr="0071674E" w:rsidDel="006D6043">
          <w:rPr>
            <w:sz w:val="22"/>
            <w:szCs w:val="22"/>
          </w:rPr>
          <w:delText>eMMO</w:delText>
        </w:r>
      </w:del>
      <w:r w:rsidR="00A554E9" w:rsidRPr="0071674E">
        <w:rPr>
          <w:sz w:val="22"/>
          <w:szCs w:val="22"/>
        </w:rPr>
        <w:t xml:space="preserve">1 </w:t>
      </w:r>
      <w:proofErr w:type="gramStart"/>
      <w:r w:rsidR="00A554E9" w:rsidRPr="0071674E">
        <w:rPr>
          <w:sz w:val="22"/>
          <w:szCs w:val="22"/>
        </w:rPr>
        <w:t>communities</w:t>
      </w:r>
      <w:proofErr w:type="gramEnd"/>
      <w:r w:rsidR="00A554E9" w:rsidRPr="0071674E">
        <w:rPr>
          <w:sz w:val="22"/>
          <w:szCs w:val="22"/>
        </w:rPr>
        <w:t xml:space="preserve"> on pyrite and magnetite.</w:t>
      </w:r>
    </w:p>
    <w:p w14:paraId="0FAA4E5B" w14:textId="19F1AC09" w:rsidR="007020A1" w:rsidRDefault="007020A1">
      <w:pPr>
        <w:pStyle w:val="ListParagraph"/>
        <w:spacing w:before="120" w:line="276" w:lineRule="auto"/>
        <w:ind w:left="0"/>
        <w:jc w:val="both"/>
        <w:rPr>
          <w:ins w:id="506" w:author="Caitlin Page Casar" w:date="2019-06-03T15:34:00Z"/>
          <w:sz w:val="22"/>
          <w:szCs w:val="22"/>
        </w:rPr>
        <w:pPrChange w:id="507"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508"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6475B076" w14:textId="750FA4BC" w:rsidR="00ED1607" w:rsidRDefault="00A554E9" w:rsidP="00ED1607">
      <w:pPr>
        <w:spacing w:line="276" w:lineRule="auto"/>
        <w:jc w:val="both"/>
        <w:rPr>
          <w:ins w:id="509" w:author="Caitlin Page Casar" w:date="2019-06-04T18:51:00Z"/>
          <w:sz w:val="22"/>
          <w:szCs w:val="22"/>
        </w:rPr>
      </w:pPr>
      <w:del w:id="510" w:author="Caitlin Page Casar" w:date="2019-06-04T19:16:00Z">
        <w:r w:rsidRPr="0071674E" w:rsidDel="00332BB1">
          <w:rPr>
            <w:sz w:val="22"/>
            <w:szCs w:val="22"/>
          </w:rPr>
          <w:delText xml:space="preserve">Descriptions of biogenic structures and cell morphologies </w:delText>
        </w:r>
      </w:del>
      <w:ins w:id="511" w:author="Caitlin Page Casar" w:date="2019-06-04T18:51:00Z">
        <w:r w:rsidR="00ED1607">
          <w:rPr>
            <w:sz w:val="22"/>
            <w:szCs w:val="22"/>
          </w:rPr>
          <w:t>D1:</w:t>
        </w:r>
      </w:ins>
      <w:ins w:id="512" w:author="Caitlin Page Casar" w:date="2019-06-04T20:36:00Z">
        <w:r w:rsidR="00DF1F75">
          <w:rPr>
            <w:sz w:val="22"/>
            <w:szCs w:val="22"/>
          </w:rPr>
          <w:t xml:space="preserve"> </w:t>
        </w:r>
      </w:ins>
    </w:p>
    <w:p w14:paraId="6A95C791" w14:textId="5718555F" w:rsidR="00ED1607" w:rsidRDefault="00ED1607" w:rsidP="00ED1607">
      <w:pPr>
        <w:pStyle w:val="ListParagraph"/>
        <w:numPr>
          <w:ilvl w:val="0"/>
          <w:numId w:val="9"/>
        </w:numPr>
        <w:spacing w:line="276" w:lineRule="auto"/>
        <w:jc w:val="both"/>
        <w:rPr>
          <w:ins w:id="513" w:author="Caitlin Page Casar" w:date="2019-06-04T18:51:00Z"/>
          <w:sz w:val="22"/>
          <w:szCs w:val="22"/>
        </w:rPr>
      </w:pPr>
      <w:ins w:id="514" w:author="Caitlin Page Casar" w:date="2019-06-04T18:51:00Z">
        <w:r>
          <w:rPr>
            <w:sz w:val="22"/>
            <w:szCs w:val="22"/>
          </w:rPr>
          <w:t>Sand</w:t>
        </w:r>
      </w:ins>
      <w:ins w:id="515" w:author="Caitlin Page Casar" w:date="2019-06-04T18:56:00Z">
        <w:r>
          <w:rPr>
            <w:sz w:val="22"/>
            <w:szCs w:val="22"/>
          </w:rPr>
          <w:t xml:space="preserve"> – dominated by </w:t>
        </w:r>
      </w:ins>
      <w:ins w:id="516" w:author="Caitlin Page Casar" w:date="2019-06-04T20:32:00Z">
        <w:r w:rsidR="00651B3C">
          <w:rPr>
            <w:sz w:val="22"/>
            <w:szCs w:val="22"/>
          </w:rPr>
          <w:t>0.2</w:t>
        </w:r>
      </w:ins>
      <w:ins w:id="517" w:author="Caitlin Page Casar" w:date="2019-06-04T21:57:00Z">
        <w:r w:rsidR="009323C2">
          <w:rPr>
            <w:sz w:val="22"/>
            <w:szCs w:val="22"/>
          </w:rPr>
          <w:t>μm</w:t>
        </w:r>
      </w:ins>
      <w:ins w:id="518" w:author="Caitlin Page Casar" w:date="2019-06-04T20:32:00Z">
        <w:r w:rsidR="00651B3C">
          <w:rPr>
            <w:sz w:val="22"/>
            <w:szCs w:val="22"/>
          </w:rPr>
          <w:t xml:space="preserve"> </w:t>
        </w:r>
      </w:ins>
      <w:ins w:id="519" w:author="Caitlin Page Casar" w:date="2019-06-04T18:56:00Z">
        <w:r>
          <w:rPr>
            <w:sz w:val="22"/>
            <w:szCs w:val="22"/>
          </w:rPr>
          <w:t>rods</w:t>
        </w:r>
      </w:ins>
      <w:ins w:id="520" w:author="Caitlin Page Casar" w:date="2019-06-04T20:32:00Z">
        <w:r w:rsidR="00651B3C">
          <w:rPr>
            <w:sz w:val="22"/>
            <w:szCs w:val="22"/>
          </w:rPr>
          <w:t xml:space="preserve">, </w:t>
        </w:r>
      </w:ins>
      <w:ins w:id="521" w:author="Caitlin Page Casar" w:date="2019-06-04T18:56:00Z">
        <w:r>
          <w:rPr>
            <w:sz w:val="22"/>
            <w:szCs w:val="22"/>
          </w:rPr>
          <w:t xml:space="preserve">filaments, </w:t>
        </w:r>
      </w:ins>
      <w:ins w:id="522" w:author="Caitlin Page Casar" w:date="2019-06-04T20:32:00Z">
        <w:r w:rsidR="00651B3C">
          <w:rPr>
            <w:sz w:val="22"/>
            <w:szCs w:val="22"/>
          </w:rPr>
          <w:t xml:space="preserve">and vibrio, </w:t>
        </w:r>
      </w:ins>
      <w:ins w:id="523" w:author="Caitlin Page Casar" w:date="2019-06-04T18:56:00Z">
        <w:r>
          <w:rPr>
            <w:sz w:val="22"/>
            <w:szCs w:val="22"/>
          </w:rPr>
          <w:t xml:space="preserve">local cocci, eps, </w:t>
        </w:r>
      </w:ins>
      <w:ins w:id="524" w:author="Caitlin Page Casar" w:date="2019-06-04T20:32:00Z">
        <w:r w:rsidR="00651B3C">
          <w:rPr>
            <w:sz w:val="22"/>
            <w:szCs w:val="22"/>
          </w:rPr>
          <w:t xml:space="preserve">and </w:t>
        </w:r>
      </w:ins>
      <w:proofErr w:type="spellStart"/>
      <w:ins w:id="525" w:author="Caitlin Page Casar" w:date="2019-06-04T18:56:00Z">
        <w:r>
          <w:rPr>
            <w:sz w:val="22"/>
            <w:szCs w:val="22"/>
          </w:rPr>
          <w:t>gallionella</w:t>
        </w:r>
      </w:ins>
      <w:proofErr w:type="spellEnd"/>
    </w:p>
    <w:p w14:paraId="6058DC0A" w14:textId="7B8DA06C" w:rsidR="00ED1607" w:rsidRDefault="00ED1607" w:rsidP="00ED1607">
      <w:pPr>
        <w:pStyle w:val="ListParagraph"/>
        <w:numPr>
          <w:ilvl w:val="0"/>
          <w:numId w:val="9"/>
        </w:numPr>
        <w:spacing w:line="276" w:lineRule="auto"/>
        <w:jc w:val="both"/>
        <w:rPr>
          <w:ins w:id="526" w:author="Caitlin Page Casar" w:date="2019-06-04T18:51:00Z"/>
          <w:sz w:val="22"/>
          <w:szCs w:val="22"/>
        </w:rPr>
      </w:pPr>
      <w:ins w:id="527" w:author="Caitlin Page Casar" w:date="2019-06-04T18:51:00Z">
        <w:r>
          <w:rPr>
            <w:sz w:val="22"/>
            <w:szCs w:val="22"/>
          </w:rPr>
          <w:t>Pyrolusite</w:t>
        </w:r>
      </w:ins>
      <w:ins w:id="528" w:author="Caitlin Page Casar" w:date="2019-06-04T19:14:00Z">
        <w:r>
          <w:rPr>
            <w:sz w:val="22"/>
            <w:szCs w:val="22"/>
          </w:rPr>
          <w:t xml:space="preserve"> – dominated by rods </w:t>
        </w:r>
      </w:ins>
      <w:ins w:id="529" w:author="Caitlin Page Casar" w:date="2019-06-04T19:15:00Z">
        <w:r>
          <w:rPr>
            <w:sz w:val="22"/>
            <w:szCs w:val="22"/>
          </w:rPr>
          <w:t>cocc</w:t>
        </w:r>
        <w:r w:rsidR="00C10C24">
          <w:rPr>
            <w:sz w:val="22"/>
            <w:szCs w:val="22"/>
          </w:rPr>
          <w:t>obacillus</w:t>
        </w:r>
        <w:r>
          <w:rPr>
            <w:sz w:val="22"/>
            <w:szCs w:val="22"/>
          </w:rPr>
          <w:t xml:space="preserve"> and filaments, </w:t>
        </w:r>
        <w:r w:rsidR="00C10C24">
          <w:rPr>
            <w:sz w:val="22"/>
            <w:szCs w:val="22"/>
          </w:rPr>
          <w:t xml:space="preserve">abundant </w:t>
        </w:r>
        <w:proofErr w:type="spellStart"/>
        <w:r w:rsidR="00C10C24">
          <w:rPr>
            <w:sz w:val="22"/>
            <w:szCs w:val="22"/>
          </w:rPr>
          <w:t>gallionel</w:t>
        </w:r>
      </w:ins>
      <w:ins w:id="530" w:author="Caitlin Page Casar" w:date="2019-06-04T19:16:00Z">
        <w:r w:rsidR="00C10C24">
          <w:rPr>
            <w:sz w:val="22"/>
            <w:szCs w:val="22"/>
          </w:rPr>
          <w:t>la</w:t>
        </w:r>
        <w:proofErr w:type="spellEnd"/>
        <w:r w:rsidR="00C10C24">
          <w:rPr>
            <w:sz w:val="22"/>
            <w:szCs w:val="22"/>
          </w:rPr>
          <w:t xml:space="preserve">, </w:t>
        </w:r>
      </w:ins>
      <w:ins w:id="531" w:author="Caitlin Page Casar" w:date="2019-06-04T19:15:00Z">
        <w:r>
          <w:rPr>
            <w:sz w:val="22"/>
            <w:szCs w:val="22"/>
          </w:rPr>
          <w:t xml:space="preserve">local </w:t>
        </w:r>
        <w:r w:rsidR="00C10C24">
          <w:rPr>
            <w:sz w:val="22"/>
            <w:szCs w:val="22"/>
          </w:rPr>
          <w:t>spirillum, cocci, and eps</w:t>
        </w:r>
      </w:ins>
      <w:ins w:id="532" w:author="Caitlin Page Casar" w:date="2019-06-04T19:16:00Z">
        <w:r w:rsidR="00C10C24">
          <w:rPr>
            <w:sz w:val="22"/>
            <w:szCs w:val="22"/>
          </w:rPr>
          <w:t xml:space="preserve">. Internal control looks similar to glass slide in sand experiment – dominated by rods and filaments, local cocci, eps, abundant </w:t>
        </w:r>
        <w:proofErr w:type="spellStart"/>
        <w:r w:rsidR="00C10C24">
          <w:rPr>
            <w:sz w:val="22"/>
            <w:szCs w:val="22"/>
          </w:rPr>
          <w:t>gallionella</w:t>
        </w:r>
      </w:ins>
      <w:proofErr w:type="spellEnd"/>
    </w:p>
    <w:p w14:paraId="7E5EB6F4" w14:textId="2D748E08" w:rsidR="00ED1607" w:rsidRDefault="00ED1607" w:rsidP="00ED1607">
      <w:pPr>
        <w:pStyle w:val="ListParagraph"/>
        <w:numPr>
          <w:ilvl w:val="0"/>
          <w:numId w:val="9"/>
        </w:numPr>
        <w:spacing w:line="276" w:lineRule="auto"/>
        <w:jc w:val="both"/>
        <w:rPr>
          <w:ins w:id="533" w:author="Caitlin Page Casar" w:date="2019-06-04T18:52:00Z"/>
          <w:sz w:val="22"/>
          <w:szCs w:val="22"/>
        </w:rPr>
      </w:pPr>
      <w:ins w:id="534" w:author="Caitlin Page Casar" w:date="2019-06-04T18:51:00Z">
        <w:r>
          <w:rPr>
            <w:sz w:val="22"/>
            <w:szCs w:val="22"/>
          </w:rPr>
          <w:t>M</w:t>
        </w:r>
      </w:ins>
      <w:ins w:id="535" w:author="Caitlin Page Casar" w:date="2019-06-04T18:52:00Z">
        <w:r>
          <w:rPr>
            <w:sz w:val="22"/>
            <w:szCs w:val="22"/>
          </w:rPr>
          <w:t>agnetite</w:t>
        </w:r>
      </w:ins>
      <w:ins w:id="536" w:author="Caitlin Page Casar" w:date="2019-06-04T19:18:00Z">
        <w:r w:rsidR="00332BB1">
          <w:rPr>
            <w:sz w:val="22"/>
            <w:szCs w:val="22"/>
          </w:rPr>
          <w:t xml:space="preserve"> – dominated by rods, </w:t>
        </w:r>
      </w:ins>
      <w:ins w:id="537" w:author="Caitlin Page Casar" w:date="2019-06-04T19:19:00Z">
        <w:r w:rsidR="00332BB1">
          <w:rPr>
            <w:sz w:val="22"/>
            <w:szCs w:val="22"/>
          </w:rPr>
          <w:t xml:space="preserve">local vibrio, filaments, and </w:t>
        </w:r>
        <w:proofErr w:type="spellStart"/>
        <w:r w:rsidR="00332BB1">
          <w:rPr>
            <w:sz w:val="22"/>
            <w:szCs w:val="22"/>
          </w:rPr>
          <w:t>gallionella</w:t>
        </w:r>
      </w:ins>
      <w:proofErr w:type="spellEnd"/>
      <w:ins w:id="538" w:author="Caitlin Page Casar" w:date="2019-06-04T19:21:00Z">
        <w:r w:rsidR="00332BB1">
          <w:rPr>
            <w:sz w:val="22"/>
            <w:szCs w:val="22"/>
          </w:rPr>
          <w:t xml:space="preserve">. Internal control looks similar to glass slide in sand experiment – dominated by rods and filaments, local cocci, eps, abundant </w:t>
        </w:r>
        <w:proofErr w:type="spellStart"/>
        <w:r w:rsidR="00332BB1">
          <w:rPr>
            <w:sz w:val="22"/>
            <w:szCs w:val="22"/>
          </w:rPr>
          <w:t>gallionella</w:t>
        </w:r>
      </w:ins>
      <w:proofErr w:type="spellEnd"/>
    </w:p>
    <w:p w14:paraId="340D00A5" w14:textId="5D041983" w:rsidR="00ED1607" w:rsidRDefault="00ED1607" w:rsidP="00ED1607">
      <w:pPr>
        <w:pStyle w:val="ListParagraph"/>
        <w:numPr>
          <w:ilvl w:val="0"/>
          <w:numId w:val="9"/>
        </w:numPr>
        <w:spacing w:line="276" w:lineRule="auto"/>
        <w:jc w:val="both"/>
        <w:rPr>
          <w:ins w:id="539" w:author="Caitlin Page Casar" w:date="2019-06-04T18:52:00Z"/>
          <w:sz w:val="22"/>
          <w:szCs w:val="22"/>
        </w:rPr>
      </w:pPr>
      <w:ins w:id="540" w:author="Caitlin Page Casar" w:date="2019-06-04T18:52:00Z">
        <w:r>
          <w:rPr>
            <w:sz w:val="22"/>
            <w:szCs w:val="22"/>
          </w:rPr>
          <w:t>Hematite</w:t>
        </w:r>
      </w:ins>
      <w:ins w:id="541" w:author="Caitlin Page Casar" w:date="2019-06-04T19:38:00Z">
        <w:r w:rsidR="006211EF">
          <w:rPr>
            <w:sz w:val="22"/>
            <w:szCs w:val="22"/>
          </w:rPr>
          <w:t xml:space="preserve"> - Looks similar to glass slide in sand experiment – dominated by rods and filaments, local cocci and </w:t>
        </w:r>
        <w:proofErr w:type="spellStart"/>
        <w:r w:rsidR="006211EF">
          <w:rPr>
            <w:sz w:val="22"/>
            <w:szCs w:val="22"/>
          </w:rPr>
          <w:t>gallionella</w:t>
        </w:r>
        <w:proofErr w:type="spellEnd"/>
        <w:r w:rsidR="00F4701E">
          <w:rPr>
            <w:sz w:val="22"/>
            <w:szCs w:val="22"/>
          </w:rPr>
          <w:t>.</w:t>
        </w:r>
      </w:ins>
      <w:ins w:id="542" w:author="Caitlin Page Casar" w:date="2019-06-04T19:40:00Z">
        <w:r w:rsidR="00F4701E">
          <w:rPr>
            <w:sz w:val="22"/>
            <w:szCs w:val="22"/>
          </w:rPr>
          <w:t xml:space="preserve"> Internal control looks the same, no </w:t>
        </w:r>
        <w:proofErr w:type="spellStart"/>
        <w:r w:rsidR="00F4701E">
          <w:rPr>
            <w:sz w:val="22"/>
            <w:szCs w:val="22"/>
          </w:rPr>
          <w:t>gallionella</w:t>
        </w:r>
        <w:proofErr w:type="spellEnd"/>
        <w:r w:rsidR="00F4701E">
          <w:rPr>
            <w:sz w:val="22"/>
            <w:szCs w:val="22"/>
          </w:rPr>
          <w:t xml:space="preserve">. </w:t>
        </w:r>
      </w:ins>
    </w:p>
    <w:p w14:paraId="7055928B" w14:textId="12E5E8BB" w:rsidR="00ED1607" w:rsidRDefault="00ED1607" w:rsidP="00ED1607">
      <w:pPr>
        <w:pStyle w:val="ListParagraph"/>
        <w:numPr>
          <w:ilvl w:val="0"/>
          <w:numId w:val="9"/>
        </w:numPr>
        <w:spacing w:line="276" w:lineRule="auto"/>
        <w:jc w:val="both"/>
        <w:rPr>
          <w:ins w:id="543" w:author="Caitlin Page Casar" w:date="2019-06-04T18:52:00Z"/>
          <w:sz w:val="22"/>
          <w:szCs w:val="22"/>
        </w:rPr>
      </w:pPr>
      <w:ins w:id="544" w:author="Caitlin Page Casar" w:date="2019-06-04T18:52:00Z">
        <w:r>
          <w:rPr>
            <w:sz w:val="22"/>
            <w:szCs w:val="22"/>
          </w:rPr>
          <w:t>Pyrite</w:t>
        </w:r>
      </w:ins>
      <w:ins w:id="545" w:author="Caitlin Page Casar" w:date="2019-06-04T19:42:00Z">
        <w:r w:rsidR="00F4701E">
          <w:rPr>
            <w:sz w:val="22"/>
            <w:szCs w:val="22"/>
          </w:rPr>
          <w:t xml:space="preserve"> – dominated by rods and filaments. </w:t>
        </w:r>
      </w:ins>
      <w:ins w:id="546" w:author="Caitlin Page Casar" w:date="2019-06-04T20:21:00Z">
        <w:r w:rsidR="00F4701E">
          <w:rPr>
            <w:sz w:val="22"/>
            <w:szCs w:val="22"/>
          </w:rPr>
          <w:t xml:space="preserve">Internal control </w:t>
        </w:r>
        <w:proofErr w:type="gramStart"/>
        <w:r w:rsidR="00F4701E">
          <w:rPr>
            <w:sz w:val="22"/>
            <w:szCs w:val="22"/>
          </w:rPr>
          <w:t>dominate</w:t>
        </w:r>
        <w:proofErr w:type="gramEnd"/>
        <w:r w:rsidR="00F4701E">
          <w:rPr>
            <w:sz w:val="22"/>
            <w:szCs w:val="22"/>
          </w:rPr>
          <w:t xml:space="preserve"> by rods and filaments</w:t>
        </w:r>
        <w:r w:rsidR="00FB3439">
          <w:rPr>
            <w:sz w:val="22"/>
            <w:szCs w:val="22"/>
          </w:rPr>
          <w:t xml:space="preserve">, local coccobacillus and </w:t>
        </w:r>
        <w:proofErr w:type="spellStart"/>
        <w:r w:rsidR="00FB3439">
          <w:rPr>
            <w:sz w:val="22"/>
            <w:szCs w:val="22"/>
          </w:rPr>
          <w:t>gallionella</w:t>
        </w:r>
        <w:proofErr w:type="spellEnd"/>
        <w:r w:rsidR="00FB3439">
          <w:rPr>
            <w:sz w:val="22"/>
            <w:szCs w:val="22"/>
          </w:rPr>
          <w:t>.</w:t>
        </w:r>
      </w:ins>
    </w:p>
    <w:p w14:paraId="354B14B5" w14:textId="719F608A" w:rsidR="00ED1607" w:rsidRDefault="00ED1607" w:rsidP="00ED1607">
      <w:pPr>
        <w:pStyle w:val="ListParagraph"/>
        <w:numPr>
          <w:ilvl w:val="0"/>
          <w:numId w:val="9"/>
        </w:numPr>
        <w:spacing w:line="276" w:lineRule="auto"/>
        <w:jc w:val="both"/>
        <w:rPr>
          <w:ins w:id="547" w:author="Caitlin Page Casar" w:date="2019-06-04T18:52:00Z"/>
          <w:sz w:val="22"/>
          <w:szCs w:val="22"/>
        </w:rPr>
      </w:pPr>
      <w:ins w:id="548" w:author="Caitlin Page Casar" w:date="2019-06-04T18:52:00Z">
        <w:r>
          <w:rPr>
            <w:sz w:val="22"/>
            <w:szCs w:val="22"/>
          </w:rPr>
          <w:t>Siderite</w:t>
        </w:r>
      </w:ins>
      <w:ins w:id="549" w:author="Caitlin Page Casar" w:date="2019-06-04T19:24:00Z">
        <w:r w:rsidR="00332BB1">
          <w:rPr>
            <w:sz w:val="22"/>
            <w:szCs w:val="22"/>
          </w:rPr>
          <w:t xml:space="preserve"> – dominated by rods and fil</w:t>
        </w:r>
      </w:ins>
      <w:ins w:id="550" w:author="Caitlin Page Casar" w:date="2019-06-04T19:25:00Z">
        <w:r w:rsidR="00332BB1">
          <w:rPr>
            <w:sz w:val="22"/>
            <w:szCs w:val="22"/>
          </w:rPr>
          <w:t xml:space="preserve">aments, local cocci, vibrio, coccobacillus, </w:t>
        </w:r>
        <w:proofErr w:type="spellStart"/>
        <w:r w:rsidR="00332BB1">
          <w:rPr>
            <w:sz w:val="22"/>
            <w:szCs w:val="22"/>
          </w:rPr>
          <w:t>gallionella</w:t>
        </w:r>
      </w:ins>
      <w:proofErr w:type="spellEnd"/>
      <w:ins w:id="551" w:author="Caitlin Page Casar" w:date="2019-06-04T19:36:00Z">
        <w:r w:rsidR="00C70110">
          <w:rPr>
            <w:sz w:val="22"/>
            <w:szCs w:val="22"/>
          </w:rPr>
          <w:t>. Internal control looks similar to glass slide in sand experiment – dominated by rods and filaments, local cocci.</w:t>
        </w:r>
      </w:ins>
    </w:p>
    <w:p w14:paraId="06FC34B5" w14:textId="1C66647A" w:rsidR="00ED1607" w:rsidRDefault="00ED1607" w:rsidP="00ED1607">
      <w:pPr>
        <w:pStyle w:val="ListParagraph"/>
        <w:numPr>
          <w:ilvl w:val="0"/>
          <w:numId w:val="9"/>
        </w:numPr>
        <w:spacing w:line="276" w:lineRule="auto"/>
        <w:jc w:val="both"/>
        <w:rPr>
          <w:ins w:id="552" w:author="Caitlin Page Casar" w:date="2019-06-04T18:52:00Z"/>
          <w:sz w:val="22"/>
          <w:szCs w:val="22"/>
        </w:rPr>
      </w:pPr>
      <w:ins w:id="553" w:author="Caitlin Page Casar" w:date="2019-06-04T18:52:00Z">
        <w:r>
          <w:rPr>
            <w:sz w:val="22"/>
            <w:szCs w:val="22"/>
          </w:rPr>
          <w:t>Muscovite</w:t>
        </w:r>
      </w:ins>
      <w:ins w:id="554" w:author="Caitlin Page Casar" w:date="2019-06-04T20:24:00Z">
        <w:r w:rsidR="001C02EB">
          <w:rPr>
            <w:sz w:val="22"/>
            <w:szCs w:val="22"/>
          </w:rPr>
          <w:t xml:space="preserve"> – dominated by rods and filaments, local coccoba</w:t>
        </w:r>
      </w:ins>
      <w:ins w:id="555" w:author="Caitlin Page Casar" w:date="2019-06-04T20:25:00Z">
        <w:r w:rsidR="001C02EB">
          <w:rPr>
            <w:sz w:val="22"/>
            <w:szCs w:val="22"/>
          </w:rPr>
          <w:t>c</w:t>
        </w:r>
      </w:ins>
      <w:ins w:id="556" w:author="Caitlin Page Casar" w:date="2019-06-04T20:24:00Z">
        <w:r w:rsidR="001C02EB">
          <w:rPr>
            <w:sz w:val="22"/>
            <w:szCs w:val="22"/>
          </w:rPr>
          <w:t>illus, eps</w:t>
        </w:r>
      </w:ins>
      <w:ins w:id="557" w:author="Caitlin Page Casar" w:date="2019-06-04T20:26:00Z">
        <w:r w:rsidR="00091706">
          <w:rPr>
            <w:sz w:val="22"/>
            <w:szCs w:val="22"/>
          </w:rPr>
          <w:t xml:space="preserve">. Internal control dominated by rods, local filaments and coccobacillus. </w:t>
        </w:r>
      </w:ins>
    </w:p>
    <w:p w14:paraId="0BFCC59B" w14:textId="0CADBF15" w:rsidR="00ED1607" w:rsidRPr="00ED1607" w:rsidRDefault="00ED1607">
      <w:pPr>
        <w:pStyle w:val="ListParagraph"/>
        <w:numPr>
          <w:ilvl w:val="0"/>
          <w:numId w:val="9"/>
        </w:numPr>
        <w:spacing w:line="276" w:lineRule="auto"/>
        <w:jc w:val="both"/>
        <w:rPr>
          <w:ins w:id="558" w:author="Caitlin Page Casar" w:date="2019-06-04T18:51:00Z"/>
          <w:sz w:val="22"/>
          <w:szCs w:val="22"/>
          <w:rPrChange w:id="559" w:author="Caitlin Page Casar" w:date="2019-06-04T18:52:00Z">
            <w:rPr>
              <w:ins w:id="560" w:author="Caitlin Page Casar" w:date="2019-06-04T18:51:00Z"/>
            </w:rPr>
          </w:rPrChange>
        </w:rPr>
        <w:pPrChange w:id="561" w:author="Caitlin Page Casar" w:date="2019-06-04T18:52:00Z">
          <w:pPr>
            <w:spacing w:line="276" w:lineRule="auto"/>
            <w:jc w:val="both"/>
          </w:pPr>
        </w:pPrChange>
      </w:pPr>
      <w:ins w:id="562" w:author="Caitlin Page Casar" w:date="2019-06-04T18:52:00Z">
        <w:r>
          <w:rPr>
            <w:sz w:val="22"/>
            <w:szCs w:val="22"/>
          </w:rPr>
          <w:t>Calcite</w:t>
        </w:r>
      </w:ins>
      <w:ins w:id="563" w:author="Caitlin Page Casar" w:date="2019-06-04T20:30:00Z">
        <w:r w:rsidR="008306E8">
          <w:rPr>
            <w:sz w:val="22"/>
            <w:szCs w:val="22"/>
          </w:rPr>
          <w:t xml:space="preserve"> – dominated by </w:t>
        </w:r>
      </w:ins>
      <w:ins w:id="564" w:author="Caitlin Page Casar" w:date="2019-06-04T20:36:00Z">
        <w:r w:rsidR="000E7619">
          <w:rPr>
            <w:sz w:val="22"/>
            <w:szCs w:val="22"/>
          </w:rPr>
          <w:t>0.2</w:t>
        </w:r>
      </w:ins>
      <w:ins w:id="565" w:author="Caitlin Page Casar" w:date="2019-06-04T21:57:00Z">
        <w:r w:rsidR="009323C2">
          <w:rPr>
            <w:sz w:val="22"/>
            <w:szCs w:val="22"/>
          </w:rPr>
          <w:t>μm</w:t>
        </w:r>
      </w:ins>
      <w:ins w:id="566" w:author="Caitlin Page Casar" w:date="2019-06-04T20:36:00Z">
        <w:r w:rsidR="000E7619">
          <w:rPr>
            <w:sz w:val="22"/>
            <w:szCs w:val="22"/>
          </w:rPr>
          <w:t xml:space="preserve"> </w:t>
        </w:r>
      </w:ins>
      <w:ins w:id="567" w:author="Caitlin Page Casar" w:date="2019-06-04T20:30:00Z">
        <w:r w:rsidR="008306E8">
          <w:rPr>
            <w:sz w:val="22"/>
            <w:szCs w:val="22"/>
          </w:rPr>
          <w:t xml:space="preserve">rods, local filaments and coccobacillus, local </w:t>
        </w:r>
        <w:proofErr w:type="spellStart"/>
        <w:r w:rsidR="008306E8">
          <w:rPr>
            <w:sz w:val="22"/>
            <w:szCs w:val="22"/>
          </w:rPr>
          <w:t>gallionella</w:t>
        </w:r>
      </w:ins>
      <w:proofErr w:type="spellEnd"/>
      <w:ins w:id="568" w:author="Caitlin Page Casar" w:date="2019-06-04T20:36:00Z">
        <w:r w:rsidR="000E7619">
          <w:rPr>
            <w:sz w:val="22"/>
            <w:szCs w:val="22"/>
          </w:rPr>
          <w:t xml:space="preserve">. Internal control dominated by rods, local cocci and </w:t>
        </w:r>
        <w:proofErr w:type="spellStart"/>
        <w:r w:rsidR="000E7619">
          <w:rPr>
            <w:sz w:val="22"/>
            <w:szCs w:val="22"/>
          </w:rPr>
          <w:t>gallionella</w:t>
        </w:r>
        <w:proofErr w:type="spellEnd"/>
        <w:r w:rsidR="000E7619">
          <w:rPr>
            <w:sz w:val="22"/>
            <w:szCs w:val="22"/>
          </w:rPr>
          <w:t xml:space="preserve">. </w:t>
        </w:r>
      </w:ins>
    </w:p>
    <w:p w14:paraId="7A6DAF27" w14:textId="3065FA9A" w:rsidR="00ED1607" w:rsidRDefault="00ED1607" w:rsidP="00ED1607">
      <w:pPr>
        <w:spacing w:line="276" w:lineRule="auto"/>
        <w:jc w:val="both"/>
        <w:rPr>
          <w:ins w:id="569" w:author="Caitlin Page Casar" w:date="2019-06-04T18:52:00Z"/>
          <w:sz w:val="22"/>
          <w:szCs w:val="22"/>
        </w:rPr>
      </w:pPr>
      <w:ins w:id="570" w:author="Caitlin Page Casar" w:date="2019-06-04T18:51:00Z">
        <w:r>
          <w:rPr>
            <w:sz w:val="22"/>
            <w:szCs w:val="22"/>
          </w:rPr>
          <w:t>D3:</w:t>
        </w:r>
      </w:ins>
    </w:p>
    <w:p w14:paraId="06830494" w14:textId="62496AB9" w:rsidR="00ED1607" w:rsidRDefault="00ED1607" w:rsidP="00ED1607">
      <w:pPr>
        <w:pStyle w:val="ListParagraph"/>
        <w:numPr>
          <w:ilvl w:val="0"/>
          <w:numId w:val="9"/>
        </w:numPr>
        <w:spacing w:line="276" w:lineRule="auto"/>
        <w:jc w:val="both"/>
        <w:rPr>
          <w:ins w:id="571" w:author="Caitlin Page Casar" w:date="2019-06-04T18:52:00Z"/>
          <w:sz w:val="22"/>
          <w:szCs w:val="22"/>
        </w:rPr>
      </w:pPr>
      <w:ins w:id="572" w:author="Caitlin Page Casar" w:date="2019-06-04T18:52:00Z">
        <w:r>
          <w:rPr>
            <w:sz w:val="22"/>
            <w:szCs w:val="22"/>
          </w:rPr>
          <w:t>Sand</w:t>
        </w:r>
      </w:ins>
      <w:ins w:id="573" w:author="Caitlin Page Casar" w:date="2019-06-04T20:44:00Z">
        <w:r w:rsidR="00BF4CE9">
          <w:rPr>
            <w:sz w:val="22"/>
            <w:szCs w:val="22"/>
          </w:rPr>
          <w:t xml:space="preserve"> – dominated by 0.2</w:t>
        </w:r>
      </w:ins>
      <w:ins w:id="574" w:author="Caitlin Page Casar" w:date="2019-06-04T21:57:00Z">
        <w:r w:rsidR="009323C2">
          <w:rPr>
            <w:sz w:val="22"/>
            <w:szCs w:val="22"/>
          </w:rPr>
          <w:t>μm</w:t>
        </w:r>
      </w:ins>
      <w:ins w:id="575" w:author="Caitlin Page Casar" w:date="2019-06-04T20:44:00Z">
        <w:r w:rsidR="00BF4CE9">
          <w:rPr>
            <w:sz w:val="22"/>
            <w:szCs w:val="22"/>
          </w:rPr>
          <w:t xml:space="preserve"> rods, local 0.2 vibrio and 0.2</w:t>
        </w:r>
      </w:ins>
      <w:ins w:id="576" w:author="Caitlin Page Casar" w:date="2019-06-04T21:57:00Z">
        <w:r w:rsidR="009323C2">
          <w:rPr>
            <w:sz w:val="22"/>
            <w:szCs w:val="22"/>
          </w:rPr>
          <w:t>μm</w:t>
        </w:r>
      </w:ins>
      <w:ins w:id="577" w:author="Caitlin Page Casar" w:date="2019-06-04T20:44:00Z">
        <w:r w:rsidR="00BF4CE9">
          <w:rPr>
            <w:sz w:val="22"/>
            <w:szCs w:val="22"/>
          </w:rPr>
          <w:t xml:space="preserve"> spirochetes. </w:t>
        </w:r>
      </w:ins>
    </w:p>
    <w:p w14:paraId="6B535FBB" w14:textId="77777777" w:rsidR="00ED1607" w:rsidRDefault="00ED1607" w:rsidP="00ED1607">
      <w:pPr>
        <w:pStyle w:val="ListParagraph"/>
        <w:numPr>
          <w:ilvl w:val="0"/>
          <w:numId w:val="9"/>
        </w:numPr>
        <w:spacing w:line="276" w:lineRule="auto"/>
        <w:jc w:val="both"/>
        <w:rPr>
          <w:ins w:id="578" w:author="Caitlin Page Casar" w:date="2019-06-04T18:52:00Z"/>
          <w:sz w:val="22"/>
          <w:szCs w:val="22"/>
        </w:rPr>
      </w:pPr>
      <w:ins w:id="579" w:author="Caitlin Page Casar" w:date="2019-06-04T18:52:00Z">
        <w:r>
          <w:rPr>
            <w:sz w:val="22"/>
            <w:szCs w:val="22"/>
          </w:rPr>
          <w:t>Pyrolusite</w:t>
        </w:r>
      </w:ins>
    </w:p>
    <w:p w14:paraId="788C6B16" w14:textId="77777777" w:rsidR="00ED1607" w:rsidRDefault="00ED1607" w:rsidP="00ED1607">
      <w:pPr>
        <w:pStyle w:val="ListParagraph"/>
        <w:numPr>
          <w:ilvl w:val="0"/>
          <w:numId w:val="9"/>
        </w:numPr>
        <w:spacing w:line="276" w:lineRule="auto"/>
        <w:jc w:val="both"/>
        <w:rPr>
          <w:ins w:id="580" w:author="Caitlin Page Casar" w:date="2019-06-04T18:52:00Z"/>
          <w:sz w:val="22"/>
          <w:szCs w:val="22"/>
        </w:rPr>
      </w:pPr>
      <w:ins w:id="581" w:author="Caitlin Page Casar" w:date="2019-06-04T18:52:00Z">
        <w:r>
          <w:rPr>
            <w:sz w:val="22"/>
            <w:szCs w:val="22"/>
          </w:rPr>
          <w:t>Magnetite</w:t>
        </w:r>
      </w:ins>
    </w:p>
    <w:p w14:paraId="3DF52966" w14:textId="77777777" w:rsidR="00ED1607" w:rsidRDefault="00ED1607" w:rsidP="00ED1607">
      <w:pPr>
        <w:pStyle w:val="ListParagraph"/>
        <w:numPr>
          <w:ilvl w:val="0"/>
          <w:numId w:val="9"/>
        </w:numPr>
        <w:spacing w:line="276" w:lineRule="auto"/>
        <w:jc w:val="both"/>
        <w:rPr>
          <w:ins w:id="582" w:author="Caitlin Page Casar" w:date="2019-06-04T18:52:00Z"/>
          <w:sz w:val="22"/>
          <w:szCs w:val="22"/>
        </w:rPr>
      </w:pPr>
      <w:ins w:id="583" w:author="Caitlin Page Casar" w:date="2019-06-04T18:52:00Z">
        <w:r>
          <w:rPr>
            <w:sz w:val="22"/>
            <w:szCs w:val="22"/>
          </w:rPr>
          <w:t>Hematite</w:t>
        </w:r>
      </w:ins>
    </w:p>
    <w:p w14:paraId="0141F205" w14:textId="77777777" w:rsidR="00ED1607" w:rsidRDefault="00ED1607" w:rsidP="00ED1607">
      <w:pPr>
        <w:pStyle w:val="ListParagraph"/>
        <w:numPr>
          <w:ilvl w:val="0"/>
          <w:numId w:val="9"/>
        </w:numPr>
        <w:spacing w:line="276" w:lineRule="auto"/>
        <w:jc w:val="both"/>
        <w:rPr>
          <w:ins w:id="584" w:author="Caitlin Page Casar" w:date="2019-06-04T18:52:00Z"/>
          <w:sz w:val="22"/>
          <w:szCs w:val="22"/>
        </w:rPr>
      </w:pPr>
      <w:ins w:id="585" w:author="Caitlin Page Casar" w:date="2019-06-04T18:52:00Z">
        <w:r>
          <w:rPr>
            <w:sz w:val="22"/>
            <w:szCs w:val="22"/>
          </w:rPr>
          <w:t>Pyrite</w:t>
        </w:r>
      </w:ins>
    </w:p>
    <w:p w14:paraId="59EE53A0" w14:textId="77777777" w:rsidR="00ED1607" w:rsidRDefault="00ED1607" w:rsidP="00ED1607">
      <w:pPr>
        <w:pStyle w:val="ListParagraph"/>
        <w:numPr>
          <w:ilvl w:val="0"/>
          <w:numId w:val="9"/>
        </w:numPr>
        <w:spacing w:line="276" w:lineRule="auto"/>
        <w:jc w:val="both"/>
        <w:rPr>
          <w:ins w:id="586" w:author="Caitlin Page Casar" w:date="2019-06-04T18:52:00Z"/>
          <w:sz w:val="22"/>
          <w:szCs w:val="22"/>
        </w:rPr>
      </w:pPr>
      <w:ins w:id="587" w:author="Caitlin Page Casar" w:date="2019-06-04T18:52:00Z">
        <w:r>
          <w:rPr>
            <w:sz w:val="22"/>
            <w:szCs w:val="22"/>
          </w:rPr>
          <w:t>Siderite</w:t>
        </w:r>
      </w:ins>
    </w:p>
    <w:p w14:paraId="270B089B" w14:textId="77777777" w:rsidR="00ED1607" w:rsidRDefault="00ED1607" w:rsidP="00ED1607">
      <w:pPr>
        <w:pStyle w:val="ListParagraph"/>
        <w:numPr>
          <w:ilvl w:val="0"/>
          <w:numId w:val="9"/>
        </w:numPr>
        <w:spacing w:line="276" w:lineRule="auto"/>
        <w:jc w:val="both"/>
        <w:rPr>
          <w:ins w:id="588" w:author="Caitlin Page Casar" w:date="2019-06-04T18:52:00Z"/>
          <w:sz w:val="22"/>
          <w:szCs w:val="22"/>
        </w:rPr>
      </w:pPr>
      <w:ins w:id="589" w:author="Caitlin Page Casar" w:date="2019-06-04T18:52:00Z">
        <w:r>
          <w:rPr>
            <w:sz w:val="22"/>
            <w:szCs w:val="22"/>
          </w:rPr>
          <w:t>Muscovite</w:t>
        </w:r>
      </w:ins>
    </w:p>
    <w:p w14:paraId="534BC4A7" w14:textId="2963057F" w:rsidR="00ED1607" w:rsidRPr="00ED1607" w:rsidRDefault="00ED1607">
      <w:pPr>
        <w:pStyle w:val="ListParagraph"/>
        <w:numPr>
          <w:ilvl w:val="0"/>
          <w:numId w:val="9"/>
        </w:numPr>
        <w:spacing w:line="276" w:lineRule="auto"/>
        <w:jc w:val="both"/>
        <w:rPr>
          <w:ins w:id="590" w:author="Caitlin Page Casar" w:date="2019-06-04T18:51:00Z"/>
          <w:sz w:val="22"/>
          <w:szCs w:val="22"/>
          <w:rPrChange w:id="591" w:author="Caitlin Page Casar" w:date="2019-06-04T18:52:00Z">
            <w:rPr>
              <w:ins w:id="592" w:author="Caitlin Page Casar" w:date="2019-06-04T18:51:00Z"/>
            </w:rPr>
          </w:rPrChange>
        </w:rPr>
        <w:pPrChange w:id="593" w:author="Caitlin Page Casar" w:date="2019-06-04T18:51:00Z">
          <w:pPr>
            <w:spacing w:line="276" w:lineRule="auto"/>
            <w:jc w:val="both"/>
          </w:pPr>
        </w:pPrChange>
      </w:pPr>
      <w:ins w:id="594" w:author="Caitlin Page Casar" w:date="2019-06-04T18:52:00Z">
        <w:r>
          <w:rPr>
            <w:sz w:val="22"/>
            <w:szCs w:val="22"/>
          </w:rPr>
          <w:t>Calcite</w:t>
        </w:r>
      </w:ins>
      <w:ins w:id="595" w:author="Caitlin Page Casar" w:date="2019-06-04T20:38:00Z">
        <w:r w:rsidR="00DF1F75">
          <w:rPr>
            <w:sz w:val="22"/>
            <w:szCs w:val="22"/>
          </w:rPr>
          <w:t xml:space="preserve"> </w:t>
        </w:r>
      </w:ins>
      <w:ins w:id="596" w:author="Caitlin Page Casar" w:date="2019-06-04T20:39:00Z">
        <w:r w:rsidR="00DF1F75">
          <w:rPr>
            <w:sz w:val="22"/>
            <w:szCs w:val="22"/>
          </w:rPr>
          <w:t>–</w:t>
        </w:r>
      </w:ins>
      <w:ins w:id="597" w:author="Caitlin Page Casar" w:date="2019-06-04T20:38:00Z">
        <w:r w:rsidR="00DF1F75">
          <w:rPr>
            <w:sz w:val="22"/>
            <w:szCs w:val="22"/>
          </w:rPr>
          <w:t xml:space="preserve"> </w:t>
        </w:r>
      </w:ins>
      <w:ins w:id="598" w:author="Caitlin Page Casar" w:date="2019-06-04T20:41:00Z">
        <w:r w:rsidR="00D67EBE">
          <w:rPr>
            <w:sz w:val="22"/>
            <w:szCs w:val="22"/>
          </w:rPr>
          <w:t>Dominated by 0.2-0.5</w:t>
        </w:r>
      </w:ins>
      <w:ins w:id="599" w:author="Caitlin Page Casar" w:date="2019-06-04T21:57:00Z">
        <w:r w:rsidR="009323C2">
          <w:rPr>
            <w:sz w:val="22"/>
            <w:szCs w:val="22"/>
          </w:rPr>
          <w:t>μm</w:t>
        </w:r>
      </w:ins>
      <w:ins w:id="600" w:author="Caitlin Page Casar" w:date="2019-06-04T20:41:00Z">
        <w:r w:rsidR="00D67EBE">
          <w:rPr>
            <w:sz w:val="22"/>
            <w:szCs w:val="22"/>
          </w:rPr>
          <w:t xml:space="preserve"> rods, local 0.5</w:t>
        </w:r>
      </w:ins>
      <w:ins w:id="601" w:author="Caitlin Page Casar" w:date="2019-06-04T21:57:00Z">
        <w:r w:rsidR="009323C2">
          <w:rPr>
            <w:sz w:val="22"/>
            <w:szCs w:val="22"/>
          </w:rPr>
          <w:t>μm</w:t>
        </w:r>
      </w:ins>
      <w:ins w:id="602" w:author="Caitlin Page Casar" w:date="2019-06-04T20:41:00Z">
        <w:r w:rsidR="00D67EBE">
          <w:rPr>
            <w:sz w:val="22"/>
            <w:szCs w:val="22"/>
          </w:rPr>
          <w:t xml:space="preserve"> cocci. </w:t>
        </w:r>
      </w:ins>
      <w:ins w:id="603" w:author="Caitlin Page Casar" w:date="2019-06-04T20:39:00Z">
        <w:r w:rsidR="00DF1F75">
          <w:rPr>
            <w:sz w:val="22"/>
            <w:szCs w:val="22"/>
          </w:rPr>
          <w:t>Internal control dominated by 0.2</w:t>
        </w:r>
      </w:ins>
      <w:ins w:id="604" w:author="Caitlin Page Casar" w:date="2019-06-04T21:57:00Z">
        <w:r w:rsidR="009323C2">
          <w:rPr>
            <w:sz w:val="22"/>
            <w:szCs w:val="22"/>
          </w:rPr>
          <w:t>μm</w:t>
        </w:r>
      </w:ins>
      <w:ins w:id="605" w:author="Caitlin Page Casar" w:date="2019-06-04T20:39:00Z">
        <w:r w:rsidR="00DF1F75">
          <w:rPr>
            <w:sz w:val="22"/>
            <w:szCs w:val="22"/>
          </w:rPr>
          <w:t xml:space="preserve"> vibrio, local 0.2 rods and 0.2 cocci</w:t>
        </w:r>
      </w:ins>
    </w:p>
    <w:p w14:paraId="208EAE02" w14:textId="2588D7A0" w:rsidR="00ED1607" w:rsidRDefault="00ED1607" w:rsidP="00ED1607">
      <w:pPr>
        <w:spacing w:line="276" w:lineRule="auto"/>
        <w:jc w:val="both"/>
        <w:rPr>
          <w:ins w:id="606" w:author="Caitlin Page Casar" w:date="2019-06-04T18:52:00Z"/>
          <w:sz w:val="22"/>
          <w:szCs w:val="22"/>
        </w:rPr>
      </w:pPr>
      <w:ins w:id="607" w:author="Caitlin Page Casar" w:date="2019-06-04T18:51:00Z">
        <w:r>
          <w:rPr>
            <w:sz w:val="22"/>
            <w:szCs w:val="22"/>
          </w:rPr>
          <w:t>D6:</w:t>
        </w:r>
      </w:ins>
    </w:p>
    <w:p w14:paraId="4A6CA165" w14:textId="77777777" w:rsidR="00ED1607" w:rsidRDefault="00ED1607" w:rsidP="00ED1607">
      <w:pPr>
        <w:pStyle w:val="ListParagraph"/>
        <w:numPr>
          <w:ilvl w:val="0"/>
          <w:numId w:val="9"/>
        </w:numPr>
        <w:spacing w:line="276" w:lineRule="auto"/>
        <w:jc w:val="both"/>
        <w:rPr>
          <w:ins w:id="608" w:author="Caitlin Page Casar" w:date="2019-06-04T18:52:00Z"/>
          <w:sz w:val="22"/>
          <w:szCs w:val="22"/>
        </w:rPr>
      </w:pPr>
      <w:ins w:id="609" w:author="Caitlin Page Casar" w:date="2019-06-04T18:52:00Z">
        <w:r>
          <w:rPr>
            <w:sz w:val="22"/>
            <w:szCs w:val="22"/>
          </w:rPr>
          <w:t>Sand</w:t>
        </w:r>
      </w:ins>
    </w:p>
    <w:p w14:paraId="44787316" w14:textId="77777777" w:rsidR="00ED1607" w:rsidRDefault="00ED1607" w:rsidP="00ED1607">
      <w:pPr>
        <w:pStyle w:val="ListParagraph"/>
        <w:numPr>
          <w:ilvl w:val="0"/>
          <w:numId w:val="9"/>
        </w:numPr>
        <w:spacing w:line="276" w:lineRule="auto"/>
        <w:jc w:val="both"/>
        <w:rPr>
          <w:ins w:id="610" w:author="Caitlin Page Casar" w:date="2019-06-04T18:52:00Z"/>
          <w:sz w:val="22"/>
          <w:szCs w:val="22"/>
        </w:rPr>
      </w:pPr>
      <w:ins w:id="611" w:author="Caitlin Page Casar" w:date="2019-06-04T18:52:00Z">
        <w:r>
          <w:rPr>
            <w:sz w:val="22"/>
            <w:szCs w:val="22"/>
          </w:rPr>
          <w:t>Pyrolusite</w:t>
        </w:r>
      </w:ins>
    </w:p>
    <w:p w14:paraId="5BE3F333" w14:textId="77777777" w:rsidR="00ED1607" w:rsidRDefault="00ED1607" w:rsidP="00ED1607">
      <w:pPr>
        <w:pStyle w:val="ListParagraph"/>
        <w:numPr>
          <w:ilvl w:val="0"/>
          <w:numId w:val="9"/>
        </w:numPr>
        <w:spacing w:line="276" w:lineRule="auto"/>
        <w:jc w:val="both"/>
        <w:rPr>
          <w:ins w:id="612" w:author="Caitlin Page Casar" w:date="2019-06-04T18:52:00Z"/>
          <w:sz w:val="22"/>
          <w:szCs w:val="22"/>
        </w:rPr>
      </w:pPr>
      <w:ins w:id="613" w:author="Caitlin Page Casar" w:date="2019-06-04T18:52:00Z">
        <w:r>
          <w:rPr>
            <w:sz w:val="22"/>
            <w:szCs w:val="22"/>
          </w:rPr>
          <w:t>Magnetite</w:t>
        </w:r>
      </w:ins>
    </w:p>
    <w:p w14:paraId="52F5CE0F" w14:textId="77777777" w:rsidR="00ED1607" w:rsidRDefault="00ED1607" w:rsidP="00ED1607">
      <w:pPr>
        <w:pStyle w:val="ListParagraph"/>
        <w:numPr>
          <w:ilvl w:val="0"/>
          <w:numId w:val="9"/>
        </w:numPr>
        <w:spacing w:line="276" w:lineRule="auto"/>
        <w:jc w:val="both"/>
        <w:rPr>
          <w:ins w:id="614" w:author="Caitlin Page Casar" w:date="2019-06-04T18:52:00Z"/>
          <w:sz w:val="22"/>
          <w:szCs w:val="22"/>
        </w:rPr>
      </w:pPr>
      <w:ins w:id="615" w:author="Caitlin Page Casar" w:date="2019-06-04T18:52:00Z">
        <w:r>
          <w:rPr>
            <w:sz w:val="22"/>
            <w:szCs w:val="22"/>
          </w:rPr>
          <w:lastRenderedPageBreak/>
          <w:t>Hematite</w:t>
        </w:r>
      </w:ins>
    </w:p>
    <w:p w14:paraId="3AEEE9D2" w14:textId="77777777" w:rsidR="00ED1607" w:rsidRDefault="00ED1607" w:rsidP="00ED1607">
      <w:pPr>
        <w:pStyle w:val="ListParagraph"/>
        <w:numPr>
          <w:ilvl w:val="0"/>
          <w:numId w:val="9"/>
        </w:numPr>
        <w:spacing w:line="276" w:lineRule="auto"/>
        <w:jc w:val="both"/>
        <w:rPr>
          <w:ins w:id="616" w:author="Caitlin Page Casar" w:date="2019-06-04T18:52:00Z"/>
          <w:sz w:val="22"/>
          <w:szCs w:val="22"/>
        </w:rPr>
      </w:pPr>
      <w:ins w:id="617" w:author="Caitlin Page Casar" w:date="2019-06-04T18:52:00Z">
        <w:r>
          <w:rPr>
            <w:sz w:val="22"/>
            <w:szCs w:val="22"/>
          </w:rPr>
          <w:t>Pyrite</w:t>
        </w:r>
      </w:ins>
    </w:p>
    <w:p w14:paraId="7A8CE4FE" w14:textId="77777777" w:rsidR="00ED1607" w:rsidRDefault="00ED1607" w:rsidP="00ED1607">
      <w:pPr>
        <w:pStyle w:val="ListParagraph"/>
        <w:numPr>
          <w:ilvl w:val="0"/>
          <w:numId w:val="9"/>
        </w:numPr>
        <w:spacing w:line="276" w:lineRule="auto"/>
        <w:jc w:val="both"/>
        <w:rPr>
          <w:ins w:id="618" w:author="Caitlin Page Casar" w:date="2019-06-04T18:52:00Z"/>
          <w:sz w:val="22"/>
          <w:szCs w:val="22"/>
        </w:rPr>
      </w:pPr>
      <w:ins w:id="619" w:author="Caitlin Page Casar" w:date="2019-06-04T18:52:00Z">
        <w:r>
          <w:rPr>
            <w:sz w:val="22"/>
            <w:szCs w:val="22"/>
          </w:rPr>
          <w:t>Siderite</w:t>
        </w:r>
      </w:ins>
    </w:p>
    <w:p w14:paraId="0A39DDF6" w14:textId="77777777" w:rsidR="00ED1607" w:rsidRDefault="00ED1607" w:rsidP="00ED1607">
      <w:pPr>
        <w:pStyle w:val="ListParagraph"/>
        <w:numPr>
          <w:ilvl w:val="0"/>
          <w:numId w:val="9"/>
        </w:numPr>
        <w:spacing w:line="276" w:lineRule="auto"/>
        <w:jc w:val="both"/>
        <w:rPr>
          <w:ins w:id="620" w:author="Caitlin Page Casar" w:date="2019-06-04T18:52:00Z"/>
          <w:sz w:val="22"/>
          <w:szCs w:val="22"/>
        </w:rPr>
      </w:pPr>
      <w:ins w:id="621" w:author="Caitlin Page Casar" w:date="2019-06-04T18:52:00Z">
        <w:r>
          <w:rPr>
            <w:sz w:val="22"/>
            <w:szCs w:val="22"/>
          </w:rPr>
          <w:t>Muscovite</w:t>
        </w:r>
      </w:ins>
    </w:p>
    <w:p w14:paraId="6904D93E" w14:textId="77777777" w:rsidR="00ED1607" w:rsidRPr="00830140" w:rsidRDefault="00ED1607" w:rsidP="00ED1607">
      <w:pPr>
        <w:pStyle w:val="ListParagraph"/>
        <w:numPr>
          <w:ilvl w:val="0"/>
          <w:numId w:val="9"/>
        </w:numPr>
        <w:spacing w:line="276" w:lineRule="auto"/>
        <w:jc w:val="both"/>
        <w:rPr>
          <w:ins w:id="622" w:author="Caitlin Page Casar" w:date="2019-06-04T18:52:00Z"/>
          <w:sz w:val="22"/>
          <w:szCs w:val="22"/>
        </w:rPr>
      </w:pPr>
      <w:ins w:id="623" w:author="Caitlin Page Casar" w:date="2019-06-04T18:52:00Z">
        <w:r>
          <w:rPr>
            <w:sz w:val="22"/>
            <w:szCs w:val="22"/>
          </w:rPr>
          <w:t>Calcite</w:t>
        </w:r>
      </w:ins>
    </w:p>
    <w:p w14:paraId="0DC4D677" w14:textId="77777777" w:rsidR="00ED1607" w:rsidRPr="00ED1607" w:rsidRDefault="00ED1607">
      <w:pPr>
        <w:spacing w:line="276" w:lineRule="auto"/>
        <w:jc w:val="both"/>
        <w:rPr>
          <w:sz w:val="22"/>
          <w:szCs w:val="22"/>
          <w:rPrChange w:id="624" w:author="Caitlin Page Casar" w:date="2019-06-04T18:51:00Z">
            <w:rPr/>
          </w:rPrChange>
        </w:rPr>
        <w:pPrChange w:id="625" w:author="Caitlin Page Casar" w:date="2019-06-04T18:51:00Z">
          <w:pPr>
            <w:pStyle w:val="ListParagraph"/>
            <w:numPr>
              <w:ilvl w:val="1"/>
              <w:numId w:val="5"/>
            </w:numPr>
            <w:spacing w:line="276" w:lineRule="auto"/>
            <w:ind w:left="1440" w:hanging="360"/>
            <w:jc w:val="both"/>
          </w:pPr>
        </w:pPrChange>
      </w:pP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626" w:author="Caitlin Page Casar" w:date="2019-06-04T17:30:00Z">
        <w:r>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627"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628" w:author="Caitlin Page Casar" w:date="2019-06-03T15:27:00Z">
        <w:r w:rsidDel="00940E29">
          <w:rPr>
            <w:rFonts w:ascii="TimesNewRomanPSMT" w:hAnsi="TimesNewRomanPSMT"/>
            <w:b/>
            <w:color w:val="7F7F7F" w:themeColor="text1" w:themeTint="80"/>
            <w:sz w:val="18"/>
            <w:szCs w:val="18"/>
          </w:rPr>
          <w:delText>x</w:delText>
        </w:r>
      </w:del>
      <w:ins w:id="629"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630"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631"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632"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633"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634" w:author="Caitlin Page Casar" w:date="2019-06-04T17:31:00Z">
        <w:r w:rsidR="00917DF5">
          <w:rPr>
            <w:rFonts w:ascii="TimesNewRomanPSMT" w:hAnsi="TimesNewRomanPSMT"/>
            <w:color w:val="7F7F7F" w:themeColor="text1" w:themeTint="80"/>
            <w:sz w:val="18"/>
            <w:szCs w:val="18"/>
          </w:rPr>
          <w:t xml:space="preserve"> of glass slides and mineral coupons</w:t>
        </w:r>
      </w:ins>
      <w:ins w:id="635" w:author="Caitlin Page Casar" w:date="2019-06-04T17:32:00Z">
        <w:r w:rsidR="00917DF5">
          <w:rPr>
            <w:rFonts w:ascii="TimesNewRomanPSMT" w:hAnsi="TimesNewRomanPSMT"/>
            <w:color w:val="7F7F7F" w:themeColor="text1" w:themeTint="80"/>
            <w:sz w:val="18"/>
            <w:szCs w:val="18"/>
          </w:rPr>
          <w:t xml:space="preserve"> and </w:t>
        </w:r>
      </w:ins>
      <w:ins w:id="636" w:author="Caitlin Page Casar" w:date="2019-06-04T17:34:00Z">
        <w:r w:rsidR="00917DF5">
          <w:rPr>
            <w:rFonts w:ascii="TimesNewRomanPSMT" w:hAnsi="TimesNewRomanPSMT"/>
            <w:color w:val="7F7F7F" w:themeColor="text1" w:themeTint="80"/>
            <w:sz w:val="18"/>
            <w:szCs w:val="18"/>
          </w:rPr>
          <w:t>f</w:t>
        </w:r>
      </w:ins>
      <w:ins w:id="637" w:author="Caitlin Page Casar" w:date="2019-06-04T17:32:00Z">
        <w:r w:rsidR="00917DF5">
          <w:rPr>
            <w:rFonts w:ascii="TimesNewRomanPSMT" w:hAnsi="TimesNewRomanPSMT"/>
            <w:color w:val="7F7F7F" w:themeColor="text1" w:themeTint="80"/>
            <w:sz w:val="18"/>
            <w:szCs w:val="18"/>
          </w:rPr>
          <w:t>iltered</w:t>
        </w:r>
      </w:ins>
      <w:ins w:id="638" w:author="Caitlin Page Casar" w:date="2019-06-04T17:34:00Z">
        <w:r w:rsidR="00917DF5">
          <w:rPr>
            <w:rFonts w:ascii="TimesNewRomanPSMT" w:hAnsi="TimesNewRomanPSMT"/>
            <w:color w:val="7F7F7F" w:themeColor="text1" w:themeTint="80"/>
            <w:sz w:val="18"/>
            <w:szCs w:val="18"/>
          </w:rPr>
          <w:t xml:space="preserve"> </w:t>
        </w:r>
      </w:ins>
      <w:ins w:id="639"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640" w:author="Caitlin Page Casar" w:date="2019-06-04T17:32:00Z">
        <w:r w:rsidR="00917DF5">
          <w:rPr>
            <w:rFonts w:ascii="TimesNewRomanPSMT" w:hAnsi="TimesNewRomanPSMT"/>
            <w:color w:val="7F7F7F" w:themeColor="text1" w:themeTint="80"/>
            <w:sz w:val="18"/>
            <w:szCs w:val="18"/>
          </w:rPr>
          <w:t xml:space="preserve"> Minerals and </w:t>
        </w:r>
      </w:ins>
      <w:del w:id="641"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642" w:author="Caitlin Page Casar" w:date="2019-06-04T17:32:00Z">
        <w:r w:rsidR="00917DF5">
          <w:rPr>
            <w:rFonts w:ascii="TimesNewRomanPSMT" w:hAnsi="TimesNewRomanPSMT"/>
            <w:color w:val="7F7F7F" w:themeColor="text1" w:themeTint="80"/>
            <w:sz w:val="18"/>
            <w:szCs w:val="18"/>
          </w:rPr>
          <w:t xml:space="preserve">fluids are denoted by squares and </w:t>
        </w:r>
      </w:ins>
      <w:ins w:id="643" w:author="Caitlin Page Casar" w:date="2019-06-04T17:33:00Z">
        <w:r w:rsidR="00917DF5">
          <w:rPr>
            <w:rFonts w:ascii="TimesNewRomanPSMT" w:hAnsi="TimesNewRomanPSMT"/>
            <w:color w:val="7F7F7F" w:themeColor="text1" w:themeTint="80"/>
            <w:sz w:val="18"/>
            <w:szCs w:val="18"/>
          </w:rPr>
          <w:t>circles,</w:t>
        </w:r>
      </w:ins>
      <w:ins w:id="644"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645"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646" w:author="Caitlin Page Casar" w:date="2019-05-26T18:59:00Z">
        <w:r w:rsidR="004F63A3">
          <w:rPr>
            <w:rFonts w:ascii="TimesNewRomanPSMT" w:hAnsi="TimesNewRomanPSMT"/>
            <w:color w:val="7F7F7F" w:themeColor="text1" w:themeTint="80"/>
            <w:sz w:val="18"/>
            <w:szCs w:val="18"/>
          </w:rPr>
          <w:t xml:space="preserve"> </w:t>
        </w:r>
      </w:ins>
      <w:ins w:id="647"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648" w:author="Caitlin Page Casar" w:date="2019-05-26T19:01:00Z">
        <w:r w:rsidR="004F63A3">
          <w:rPr>
            <w:rFonts w:ascii="TimesNewRomanPSMT" w:hAnsi="TimesNewRomanPSMT"/>
            <w:color w:val="7F7F7F" w:themeColor="text1" w:themeTint="80"/>
            <w:sz w:val="18"/>
            <w:szCs w:val="18"/>
          </w:rPr>
          <w:t>t D6.</w:t>
        </w:r>
      </w:ins>
      <w:ins w:id="649"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650" w:author="Caitlin Page Casar" w:date="2019-06-03T15:27:00Z"/>
          <w:rFonts w:ascii="Calibri" w:hAnsi="Calibri" w:cs="Calibri"/>
          <w:b/>
        </w:rPr>
      </w:pPr>
    </w:p>
    <w:p w14:paraId="4184C805" w14:textId="434F57CD" w:rsidR="00940E29" w:rsidRDefault="00FD7A42">
      <w:pPr>
        <w:jc w:val="center"/>
        <w:rPr>
          <w:ins w:id="651" w:author="Caitlin Page Casar" w:date="2019-06-03T15:27:00Z"/>
          <w:rFonts w:ascii="Calibri" w:hAnsi="Calibri" w:cs="Calibri"/>
          <w:b/>
        </w:rPr>
        <w:pPrChange w:id="652" w:author="Caitlin Page Casar" w:date="2019-06-04T16:24:00Z">
          <w:pPr/>
        </w:pPrChange>
      </w:pPr>
      <w:ins w:id="653"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4">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654" w:author="Caitlin Page Casar" w:date="2019-06-04T16:24:00Z"/>
          <w:b/>
          <w:color w:val="808080" w:themeColor="background1" w:themeShade="80"/>
          <w:sz w:val="18"/>
          <w:szCs w:val="18"/>
        </w:rPr>
      </w:pPr>
    </w:p>
    <w:p w14:paraId="707EA97A" w14:textId="674E3273" w:rsidR="00940E29" w:rsidRPr="007020A1" w:rsidRDefault="00940E29" w:rsidP="00067A57">
      <w:pPr>
        <w:rPr>
          <w:ins w:id="655" w:author="Caitlin Page Casar" w:date="2019-05-22T16:37:00Z"/>
          <w:color w:val="808080" w:themeColor="background1" w:themeShade="80"/>
          <w:sz w:val="18"/>
          <w:szCs w:val="18"/>
          <w:rPrChange w:id="656" w:author="Caitlin Page Casar" w:date="2019-06-03T15:27:00Z">
            <w:rPr>
              <w:ins w:id="657" w:author="Caitlin Page Casar" w:date="2019-05-22T16:37:00Z"/>
              <w:rFonts w:ascii="Calibri" w:hAnsi="Calibri" w:cs="Calibri"/>
              <w:b/>
            </w:rPr>
          </w:rPrChange>
        </w:rPr>
      </w:pPr>
      <w:ins w:id="658" w:author="Caitlin Page Casar" w:date="2019-06-03T15:27:00Z">
        <w:r w:rsidRPr="00940E29">
          <w:rPr>
            <w:b/>
            <w:color w:val="808080" w:themeColor="background1" w:themeShade="80"/>
            <w:sz w:val="18"/>
            <w:szCs w:val="18"/>
            <w:rPrChange w:id="659"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660" w:author="Caitlin Page Casar" w:date="2019-06-03T15:28:00Z">
        <w:r w:rsidR="007020A1">
          <w:rPr>
            <w:color w:val="808080" w:themeColor="background1" w:themeShade="80"/>
            <w:sz w:val="18"/>
            <w:szCs w:val="18"/>
          </w:rPr>
          <w:t xml:space="preserve">film communities on glass slides and mineral surfaces. Scale bars represent </w:t>
        </w:r>
      </w:ins>
      <w:ins w:id="661" w:author="Caitlin Page Casar" w:date="2019-06-04T16:25:00Z">
        <w:r w:rsidR="00824F41">
          <w:rPr>
            <w:color w:val="808080" w:themeColor="background1" w:themeShade="80"/>
            <w:sz w:val="18"/>
            <w:szCs w:val="18"/>
          </w:rPr>
          <w:t>1</w:t>
        </w:r>
      </w:ins>
      <w:ins w:id="662" w:author="Caitlin Page Casar" w:date="2019-06-03T15:28:00Z">
        <w:r w:rsidR="007020A1" w:rsidRPr="007020A1">
          <w:rPr>
            <w:color w:val="808080" w:themeColor="background1" w:themeShade="80"/>
            <w:sz w:val="18"/>
            <w:szCs w:val="18"/>
          </w:rPr>
          <w:t>0</w:t>
        </w:r>
      </w:ins>
      <w:ins w:id="663" w:author="Caitlin Page Casar" w:date="2019-06-03T15:30:00Z">
        <w:r w:rsidR="007020A1" w:rsidRPr="007020A1">
          <w:rPr>
            <w:color w:val="808080" w:themeColor="background1" w:themeShade="80"/>
            <w:sz w:val="18"/>
            <w:szCs w:val="18"/>
            <w:shd w:val="clear" w:color="auto" w:fill="FFFFFF"/>
            <w:rPrChange w:id="664"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77823AFC"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665" w:author="Caitlin Page Casar" w:date="2019-06-04T13:51:00Z">
        <w:r w:rsidRPr="007F286F" w:rsidDel="00C70A24">
          <w:rPr>
            <w:rFonts w:ascii="TimesNewRomanPSMT" w:hAnsi="TimesNewRomanPSMT"/>
            <w:sz w:val="22"/>
            <w:szCs w:val="22"/>
          </w:rPr>
          <w:delText xml:space="preserve">Thermodynamic models </w:delText>
        </w:r>
      </w:del>
      <w:ins w:id="666"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667"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668" w:author="Caitlin Page Casar" w:date="2019-06-05T10:24:00Z">
        <w:r w:rsidRPr="007F286F" w:rsidDel="00C71D64">
          <w:rPr>
            <w:rFonts w:ascii="TimesNewRomanPSMT" w:hAnsi="TimesNewRomanPSMT"/>
            <w:sz w:val="22"/>
            <w:szCs w:val="22"/>
          </w:rPr>
          <w:delText>very favorable</w:delText>
        </w:r>
      </w:del>
      <w:ins w:id="669"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670" w:author="Caitlin Page Casar" w:date="2019-06-05T10:24:00Z">
        <w:r w:rsidRPr="007F286F" w:rsidDel="00C71D64">
          <w:rPr>
            <w:rFonts w:ascii="TimesNewRomanPSMT" w:hAnsi="TimesNewRomanPSMT"/>
            <w:sz w:val="22"/>
            <w:szCs w:val="22"/>
          </w:rPr>
          <w:delText xml:space="preserve">metabolism </w:delText>
        </w:r>
      </w:del>
      <w:ins w:id="671"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672"/>
      <w:r>
        <w:rPr>
          <w:rFonts w:ascii="TimesNewRomanPSMT" w:hAnsi="TimesNewRomanPSMT"/>
          <w:sz w:val="22"/>
          <w:szCs w:val="22"/>
        </w:rPr>
        <w:t>monoxide</w:t>
      </w:r>
      <w:commentRangeEnd w:id="672"/>
      <w:r w:rsidR="00C71D64">
        <w:rPr>
          <w:rStyle w:val="CommentReference"/>
        </w:rPr>
        <w:commentReference w:id="672"/>
      </w:r>
      <w:r w:rsidRPr="007F286F">
        <w:rPr>
          <w:rFonts w:ascii="TimesNewRomanPSMT" w:hAnsi="TimesNewRomanPSMT"/>
          <w:sz w:val="22"/>
          <w:szCs w:val="22"/>
        </w:rPr>
        <w:t xml:space="preserve"> is abundant, thus this metabolism may actually be move favorable in terms of energy density.</w:t>
      </w:r>
      <w:ins w:id="673" w:author="Caitlin Page Casar" w:date="2019-06-05T10:24:00Z">
        <w:r w:rsidR="00C71D64">
          <w:rPr>
            <w:rFonts w:ascii="TimesNewRomanPSMT" w:hAnsi="TimesNewRomanPSMT"/>
            <w:sz w:val="22"/>
            <w:szCs w:val="22"/>
          </w:rPr>
          <w:t xml:space="preserve"> </w:t>
        </w:r>
      </w:ins>
      <w:ins w:id="674"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675" w:author="Caitlin Page Casar" w:date="2019-06-04T13:48:00Z">
        <w:r w:rsidDel="007007C0">
          <w:rPr>
            <w:rFonts w:ascii="TimesNewRomanPSMT" w:hAnsi="TimesNewRomanPSMT"/>
            <w:sz w:val="22"/>
            <w:szCs w:val="22"/>
          </w:rPr>
          <w:delText>microbial community and cell density</w:delText>
        </w:r>
      </w:del>
      <w:ins w:id="676"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677" w:author="Caitlin Page Casar" w:date="2019-06-04T13:48:00Z">
        <w:r w:rsidDel="007007C0">
          <w:rPr>
            <w:rFonts w:ascii="TimesNewRomanPSMT" w:hAnsi="TimesNewRomanPSMT"/>
            <w:sz w:val="22"/>
            <w:szCs w:val="22"/>
          </w:rPr>
          <w:delText>may be a favorable surface for</w:delText>
        </w:r>
      </w:del>
      <w:ins w:id="678"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679"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680"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681" w:author="Caitlin Page Casar" w:date="2019-06-04T13:53:00Z"/>
          <w:rFonts w:ascii="TimesNewRomanPSMT" w:hAnsi="TimesNewRomanPSMT"/>
          <w:sz w:val="22"/>
          <w:szCs w:val="22"/>
        </w:rPr>
      </w:pPr>
    </w:p>
    <w:p w14:paraId="7E3C0AB3" w14:textId="5F2A2C01" w:rsidR="00B645B1" w:rsidDel="00C70A24" w:rsidRDefault="00B645B1" w:rsidP="00B645B1">
      <w:pPr>
        <w:rPr>
          <w:del w:id="682" w:author="Caitlin Page Casar" w:date="2019-06-04T13:53:00Z"/>
          <w:sz w:val="20"/>
          <w:szCs w:val="20"/>
        </w:rPr>
      </w:pPr>
      <w:del w:id="683"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684" w:author="Caitlin Page Casar" w:date="2019-06-04T13:53:00Z"/>
          <w:sz w:val="20"/>
          <w:szCs w:val="20"/>
        </w:rPr>
      </w:pPr>
      <w:del w:id="685"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pPr>
        <w:pStyle w:val="ListParagraph"/>
        <w:numPr>
          <w:ilvl w:val="1"/>
          <w:numId w:val="7"/>
        </w:numPr>
        <w:rPr>
          <w:ins w:id="686" w:author="Caitlin Page Casar" w:date="2019-06-04T14:05:00Z"/>
          <w:rFonts w:ascii="Calibri" w:hAnsi="Calibri" w:cs="Calibri"/>
          <w:b/>
          <w:rPrChange w:id="687" w:author="Caitlin Page Casar" w:date="2019-06-04T14:06:00Z">
            <w:rPr>
              <w:ins w:id="688" w:author="Caitlin Page Casar" w:date="2019-06-04T14:05:00Z"/>
            </w:rPr>
          </w:rPrChange>
        </w:rPr>
        <w:pPrChange w:id="689" w:author="Caitlin Page Casar" w:date="2019-06-04T14:06:00Z">
          <w:pPr/>
        </w:pPrChange>
      </w:pPr>
      <w:del w:id="690" w:author="Caitlin Page Casar" w:date="2019-06-04T14:05:00Z">
        <w:r w:rsidRPr="00C70A24" w:rsidDel="00C70A24">
          <w:rPr>
            <w:rFonts w:ascii="Calibri" w:hAnsi="Calibri" w:cs="Calibri"/>
            <w:b/>
            <w:rPrChange w:id="691" w:author="Caitlin Page Casar" w:date="2019-06-04T14:05:00Z">
              <w:rPr/>
            </w:rPrChange>
          </w:rPr>
          <w:delText xml:space="preserve">4.2 </w:delText>
        </w:r>
      </w:del>
      <w:r w:rsidRPr="00C70A24">
        <w:rPr>
          <w:rFonts w:ascii="Calibri" w:hAnsi="Calibri" w:cs="Calibri"/>
          <w:b/>
          <w:rPrChange w:id="692"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693" w:author="Caitlin Page Casar" w:date="2019-06-04T21:28:00Z"/>
          <w:sz w:val="22"/>
          <w:szCs w:val="22"/>
          <w:rPrChange w:id="694" w:author="Caitlin Page Casar" w:date="2019-06-05T16:43:00Z">
            <w:rPr>
              <w:ins w:id="695" w:author="Caitlin Page Casar" w:date="2019-06-04T21:28:00Z"/>
              <w:rFonts w:ascii="TimesNewRomanPSMT" w:hAnsi="TimesNewRomanPSMT"/>
              <w:sz w:val="22"/>
              <w:szCs w:val="22"/>
            </w:rPr>
          </w:rPrChange>
        </w:rPr>
      </w:pPr>
      <w:ins w:id="696" w:author="Caitlin Page Casar" w:date="2019-06-04T20:56:00Z">
        <w:r>
          <w:rPr>
            <w:rFonts w:ascii="TimesNewRomanPSMT" w:hAnsi="TimesNewRomanPSMT"/>
            <w:sz w:val="22"/>
            <w:szCs w:val="22"/>
          </w:rPr>
          <w:t>Generally, fluid communities are more taxonomically rich and phylogenetically diverse than their biofilm counterparts</w:t>
        </w:r>
      </w:ins>
      <w:ins w:id="697" w:author="Caitlin Page Casar" w:date="2019-06-04T20:58:00Z">
        <w:r>
          <w:rPr>
            <w:rFonts w:ascii="TimesNewRomanPSMT" w:hAnsi="TimesNewRomanPSMT"/>
            <w:sz w:val="22"/>
            <w:szCs w:val="22"/>
          </w:rPr>
          <w:t xml:space="preserve">, suggesting specialists inhabit biofilm communities. </w:t>
        </w:r>
      </w:ins>
      <w:ins w:id="698" w:author="Caitlin Page Casar" w:date="2019-06-04T21:10:00Z">
        <w:r w:rsidR="00E058AC">
          <w:rPr>
            <w:rFonts w:ascii="TimesNewRomanPSMT" w:hAnsi="TimesNewRomanPSMT"/>
            <w:sz w:val="22"/>
            <w:szCs w:val="22"/>
          </w:rPr>
          <w:t xml:space="preserve">Colonization by specialists may </w:t>
        </w:r>
      </w:ins>
      <w:ins w:id="699" w:author="Caitlin Page Casar" w:date="2019-06-04T21:13:00Z">
        <w:r w:rsidR="00E058AC">
          <w:rPr>
            <w:rFonts w:ascii="TimesNewRomanPSMT" w:hAnsi="TimesNewRomanPSMT"/>
            <w:sz w:val="22"/>
            <w:szCs w:val="22"/>
          </w:rPr>
          <w:t xml:space="preserve">indicate </w:t>
        </w:r>
      </w:ins>
      <w:ins w:id="700" w:author="Caitlin Page Casar" w:date="2019-06-04T21:11:00Z">
        <w:r w:rsidR="00E058AC">
          <w:rPr>
            <w:rFonts w:ascii="TimesNewRomanPSMT" w:hAnsi="TimesNewRomanPSMT"/>
            <w:sz w:val="22"/>
            <w:szCs w:val="22"/>
          </w:rPr>
          <w:t xml:space="preserve">only a subpopulation </w:t>
        </w:r>
      </w:ins>
      <w:ins w:id="701" w:author="Caitlin Page Casar" w:date="2019-06-05T10:32:00Z">
        <w:r w:rsidR="002A0394">
          <w:rPr>
            <w:rFonts w:ascii="TimesNewRomanPSMT" w:hAnsi="TimesNewRomanPSMT"/>
            <w:sz w:val="22"/>
            <w:szCs w:val="22"/>
          </w:rPr>
          <w:t xml:space="preserve">of the microbiome </w:t>
        </w:r>
      </w:ins>
      <w:ins w:id="702" w:author="Caitlin Page Casar" w:date="2019-06-04T21:11:00Z">
        <w:r w:rsidR="00E058AC">
          <w:rPr>
            <w:rFonts w:ascii="TimesNewRomanPSMT" w:hAnsi="TimesNewRomanPSMT"/>
            <w:sz w:val="22"/>
            <w:szCs w:val="22"/>
          </w:rPr>
          <w:t>is c</w:t>
        </w:r>
      </w:ins>
      <w:ins w:id="703" w:author="Caitlin Page Casar" w:date="2019-06-04T21:12:00Z">
        <w:r w:rsidR="00E058AC">
          <w:rPr>
            <w:rFonts w:ascii="TimesNewRomanPSMT" w:hAnsi="TimesNewRomanPSMT"/>
            <w:sz w:val="22"/>
            <w:szCs w:val="22"/>
          </w:rPr>
          <w:t>apable of biofilm formation or using minerals as sources of energy</w:t>
        </w:r>
      </w:ins>
      <w:ins w:id="704" w:author="Caitlin Page Casar" w:date="2019-06-04T21:13:00Z">
        <w:r w:rsidR="00E058AC">
          <w:rPr>
            <w:rFonts w:ascii="TimesNewRomanPSMT" w:hAnsi="TimesNewRomanPSMT"/>
            <w:sz w:val="22"/>
            <w:szCs w:val="22"/>
          </w:rPr>
          <w:t xml:space="preserve">. </w:t>
        </w:r>
      </w:ins>
      <w:ins w:id="705" w:author="Caitlin Page Casar" w:date="2019-06-04T21:17:00Z">
        <w:r w:rsidR="00E058AC">
          <w:rPr>
            <w:rFonts w:ascii="TimesNewRomanPSMT" w:hAnsi="TimesNewRomanPSMT"/>
            <w:sz w:val="22"/>
            <w:szCs w:val="22"/>
          </w:rPr>
          <w:t>Alternatively, c</w:t>
        </w:r>
      </w:ins>
      <w:ins w:id="706" w:author="Caitlin Page Casar" w:date="2019-06-04T21:15:00Z">
        <w:r w:rsidR="00E058AC">
          <w:rPr>
            <w:rFonts w:ascii="TimesNewRomanPSMT" w:hAnsi="TimesNewRomanPSMT"/>
            <w:sz w:val="22"/>
            <w:szCs w:val="22"/>
          </w:rPr>
          <w:t>ompetition for dissolved substrates</w:t>
        </w:r>
      </w:ins>
      <w:ins w:id="707" w:author="Caitlin Page Casar" w:date="2019-06-04T21:16:00Z">
        <w:r w:rsidR="00E058AC">
          <w:rPr>
            <w:rFonts w:ascii="TimesNewRomanPSMT" w:hAnsi="TimesNewRomanPSMT"/>
            <w:sz w:val="22"/>
            <w:szCs w:val="22"/>
          </w:rPr>
          <w:t xml:space="preserve"> may promote mineral colonization by opportunists</w:t>
        </w:r>
      </w:ins>
      <w:ins w:id="708" w:author="Caitlin Page Casar" w:date="2019-06-04T21:17:00Z">
        <w:r w:rsidR="00E058AC">
          <w:rPr>
            <w:rFonts w:ascii="TimesNewRomanPSMT" w:hAnsi="TimesNewRomanPSMT"/>
            <w:sz w:val="22"/>
            <w:szCs w:val="22"/>
          </w:rPr>
          <w:t xml:space="preserve"> capable of </w:t>
        </w:r>
      </w:ins>
      <w:ins w:id="709" w:author="Caitlin Page Casar" w:date="2019-06-04T21:16:00Z">
        <w:r w:rsidR="00E058AC">
          <w:rPr>
            <w:rFonts w:ascii="TimesNewRomanPSMT" w:hAnsi="TimesNewRomanPSMT"/>
            <w:sz w:val="22"/>
            <w:szCs w:val="22"/>
          </w:rPr>
          <w:t>taking advantage of energy available in minerals</w:t>
        </w:r>
      </w:ins>
      <w:ins w:id="710" w:author="Caitlin Page Casar" w:date="2019-06-04T21:15:00Z">
        <w:r w:rsidR="00E058AC">
          <w:rPr>
            <w:rFonts w:ascii="TimesNewRomanPSMT" w:hAnsi="TimesNewRomanPSMT"/>
            <w:sz w:val="22"/>
            <w:szCs w:val="22"/>
          </w:rPr>
          <w:t xml:space="preserve">. </w:t>
        </w:r>
      </w:ins>
      <w:ins w:id="711" w:author="Caitlin Page Casar" w:date="2019-06-05T16:37:00Z">
        <w:r w:rsidR="000C3BF1">
          <w:rPr>
            <w:sz w:val="22"/>
            <w:szCs w:val="22"/>
          </w:rPr>
          <w:t xml:space="preserve">Diversity has been shown to </w:t>
        </w:r>
      </w:ins>
      <w:ins w:id="712" w:author="Caitlin Page Casar" w:date="2019-06-05T16:45:00Z">
        <w:r w:rsidR="00D2401D">
          <w:rPr>
            <w:sz w:val="22"/>
            <w:szCs w:val="22"/>
          </w:rPr>
          <w:t xml:space="preserve">significantly </w:t>
        </w:r>
      </w:ins>
      <w:ins w:id="713" w:author="Caitlin Page Casar" w:date="2019-06-05T16:37:00Z">
        <w:r w:rsidR="000C3BF1">
          <w:rPr>
            <w:sz w:val="22"/>
            <w:szCs w:val="22"/>
          </w:rPr>
          <w:t xml:space="preserve">increase </w:t>
        </w:r>
      </w:ins>
      <w:ins w:id="714" w:author="Caitlin Page Casar" w:date="2019-06-05T16:48:00Z">
        <w:r w:rsidR="00D2401D">
          <w:rPr>
            <w:sz w:val="22"/>
            <w:szCs w:val="22"/>
          </w:rPr>
          <w:t>within the first few days of</w:t>
        </w:r>
      </w:ins>
      <w:ins w:id="715" w:author="Caitlin Page Casar" w:date="2019-06-05T16:37:00Z">
        <w:r w:rsidR="000C3BF1">
          <w:rPr>
            <w:sz w:val="22"/>
            <w:szCs w:val="22"/>
          </w:rPr>
          <w:t xml:space="preserve"> </w:t>
        </w:r>
      </w:ins>
      <w:ins w:id="716" w:author="Caitlin Page Casar" w:date="2019-06-05T16:38:00Z">
        <w:r w:rsidR="000C3BF1">
          <w:rPr>
            <w:sz w:val="22"/>
            <w:szCs w:val="22"/>
          </w:rPr>
          <w:t xml:space="preserve">biofilm </w:t>
        </w:r>
      </w:ins>
      <w:ins w:id="717" w:author="Caitlin Page Casar" w:date="2019-06-05T16:37:00Z">
        <w:r w:rsidR="000C3BF1">
          <w:rPr>
            <w:sz w:val="22"/>
            <w:szCs w:val="22"/>
          </w:rPr>
          <w:t>development</w:t>
        </w:r>
      </w:ins>
      <w:ins w:id="718" w:author="Caitlin Page Casar" w:date="2019-06-05T16:42:00Z">
        <w:r w:rsidR="000C3BF1">
          <w:rPr>
            <w:sz w:val="22"/>
            <w:szCs w:val="22"/>
          </w:rPr>
          <w:t xml:space="preserve"> </w:t>
        </w:r>
      </w:ins>
      <w:ins w:id="719" w:author="Caitlin Page Casar" w:date="2019-06-05T16:49:00Z">
        <w:r w:rsidR="00D2401D">
          <w:rPr>
            <w:sz w:val="22"/>
            <w:szCs w:val="22"/>
          </w:rPr>
          <w:t>and remain relatively stable on</w:t>
        </w:r>
      </w:ins>
      <w:ins w:id="720" w:author="Caitlin Page Casar" w:date="2019-06-05T16:42:00Z">
        <w:r w:rsidR="000C3BF1">
          <w:rPr>
            <w:sz w:val="22"/>
            <w:szCs w:val="22"/>
          </w:rPr>
          <w:t xml:space="preserve"> timescales</w:t>
        </w:r>
      </w:ins>
      <w:ins w:id="721" w:author="Caitlin Page Casar" w:date="2019-06-05T16:49:00Z">
        <w:r w:rsidR="00D2401D">
          <w:rPr>
            <w:sz w:val="22"/>
            <w:szCs w:val="22"/>
          </w:rPr>
          <w:t xml:space="preserve"> similar</w:t>
        </w:r>
      </w:ins>
      <w:ins w:id="722" w:author="Caitlin Page Casar" w:date="2019-06-05T16:42:00Z">
        <w:r w:rsidR="000C3BF1">
          <w:rPr>
            <w:sz w:val="22"/>
            <w:szCs w:val="22"/>
          </w:rPr>
          <w:t xml:space="preserve"> to our study</w:t>
        </w:r>
      </w:ins>
      <w:ins w:id="723" w:author="Caitlin Page Casar" w:date="2019-06-05T16:39:00Z">
        <w:r w:rsidR="000C3BF1">
          <w:rPr>
            <w:sz w:val="22"/>
            <w:szCs w:val="22"/>
          </w:rPr>
          <w:t xml:space="preserve"> </w:t>
        </w:r>
      </w:ins>
      <w:ins w:id="724"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725" w:author="Caitlin Page Casar" w:date="2019-06-05T16:40:00Z">
        <w:r w:rsidR="000C3BF1" w:rsidRPr="000C3BF1">
          <w:rPr>
            <w:sz w:val="22"/>
            <w:rPrChange w:id="726" w:author="Caitlin Page Casar" w:date="2019-06-05T16:40:00Z">
              <w:rPr/>
            </w:rPrChange>
          </w:rPr>
          <w:t xml:space="preserve">(Gulmann </w:t>
        </w:r>
        <w:r w:rsidR="000C3BF1" w:rsidRPr="000C3BF1">
          <w:rPr>
            <w:i/>
            <w:iCs/>
            <w:sz w:val="22"/>
            <w:rPrChange w:id="727" w:author="Caitlin Page Casar" w:date="2019-06-05T16:40:00Z">
              <w:rPr>
                <w:i/>
                <w:iCs/>
              </w:rPr>
            </w:rPrChange>
          </w:rPr>
          <w:t>et al.</w:t>
        </w:r>
        <w:r w:rsidR="000C3BF1" w:rsidRPr="000C3BF1">
          <w:rPr>
            <w:sz w:val="22"/>
            <w:rPrChange w:id="728" w:author="Caitlin Page Casar" w:date="2019-06-05T16:40:00Z">
              <w:rPr/>
            </w:rPrChange>
          </w:rPr>
          <w:t>, 2015)</w:t>
        </w:r>
        <w:r w:rsidR="000C3BF1">
          <w:rPr>
            <w:sz w:val="22"/>
            <w:szCs w:val="22"/>
          </w:rPr>
          <w:fldChar w:fldCharType="end"/>
        </w:r>
      </w:ins>
      <w:ins w:id="729" w:author="Caitlin Page Casar" w:date="2019-06-05T16:39:00Z">
        <w:r w:rsidR="000C3BF1">
          <w:rPr>
            <w:sz w:val="22"/>
            <w:szCs w:val="22"/>
          </w:rPr>
          <w:t>.</w:t>
        </w:r>
      </w:ins>
      <w:ins w:id="730" w:author="Caitlin Page Casar" w:date="2019-06-05T16:37:00Z">
        <w:r w:rsidR="000C3BF1">
          <w:rPr>
            <w:sz w:val="22"/>
            <w:szCs w:val="22"/>
          </w:rPr>
          <w:t xml:space="preserve"> </w:t>
        </w:r>
      </w:ins>
      <w:ins w:id="731" w:author="Caitlin Page Casar" w:date="2019-06-05T16:49:00Z">
        <w:r w:rsidR="00D2401D">
          <w:rPr>
            <w:sz w:val="22"/>
            <w:szCs w:val="22"/>
          </w:rPr>
          <w:t xml:space="preserve">We </w:t>
        </w:r>
      </w:ins>
      <w:ins w:id="732" w:author="Caitlin Page Casar" w:date="2019-06-05T16:43:00Z">
        <w:r w:rsidR="000C3BF1">
          <w:rPr>
            <w:sz w:val="22"/>
            <w:szCs w:val="22"/>
          </w:rPr>
          <w:t>found</w:t>
        </w:r>
      </w:ins>
      <w:ins w:id="733" w:author="Caitlin Page Casar" w:date="2019-06-05T16:37:00Z">
        <w:r w:rsidR="000C3BF1">
          <w:rPr>
            <w:sz w:val="22"/>
            <w:szCs w:val="22"/>
          </w:rPr>
          <w:t xml:space="preserve"> no clear trends in diversity </w:t>
        </w:r>
      </w:ins>
      <w:ins w:id="734" w:author="Caitlin Page Casar" w:date="2019-06-05T16:43:00Z">
        <w:r w:rsidR="00D2401D">
          <w:rPr>
            <w:sz w:val="22"/>
            <w:szCs w:val="22"/>
          </w:rPr>
          <w:t xml:space="preserve">or </w:t>
        </w:r>
      </w:ins>
      <w:ins w:id="735"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736" w:author="Caitlin Page Casar" w:date="2019-06-05T16:44:00Z">
        <w:r w:rsidR="00D2401D">
          <w:rPr>
            <w:sz w:val="22"/>
            <w:szCs w:val="22"/>
          </w:rPr>
          <w:t xml:space="preserve">, suggesting the maturity of biofilms upon collection. </w:t>
        </w:r>
      </w:ins>
    </w:p>
    <w:p w14:paraId="5842D984" w14:textId="3B2B6F05" w:rsidR="00C70A24" w:rsidDel="000C3BF1" w:rsidRDefault="002A0394" w:rsidP="008C7181">
      <w:pPr>
        <w:spacing w:before="120" w:line="276" w:lineRule="auto"/>
        <w:jc w:val="both"/>
        <w:rPr>
          <w:del w:id="737" w:author="Caitlin Page Casar" w:date="2019-06-04T14:05:00Z"/>
          <w:sz w:val="22"/>
          <w:szCs w:val="22"/>
        </w:rPr>
      </w:pPr>
      <w:ins w:id="738" w:author="Caitlin Page Casar" w:date="2019-06-05T10:29:00Z">
        <w:r>
          <w:rPr>
            <w:rFonts w:ascii="TimesNewRomanPSMT" w:hAnsi="TimesNewRomanPSMT"/>
            <w:sz w:val="22"/>
            <w:szCs w:val="22"/>
          </w:rPr>
          <w:t>Our NMDS ordination reveals that f</w:t>
        </w:r>
      </w:ins>
      <w:ins w:id="739" w:author="Caitlin Page Casar" w:date="2019-06-04T21:28:00Z">
        <w:r w:rsidR="006817CD">
          <w:rPr>
            <w:rFonts w:ascii="TimesNewRomanPSMT" w:hAnsi="TimesNewRomanPSMT"/>
            <w:sz w:val="22"/>
            <w:szCs w:val="22"/>
          </w:rPr>
          <w:t xml:space="preserve">luid geochemistry is the primary driver of dissimilarity among communities between each site </w:t>
        </w:r>
        <w:r w:rsidR="006817CD">
          <w:rPr>
            <w:rFonts w:ascii="TimesNewRomanPSMT" w:hAnsi="TimesNewRomanPSMT"/>
            <w:sz w:val="22"/>
            <w:szCs w:val="22"/>
          </w:rPr>
          <w:fldChar w:fldCharType="begin"/>
        </w:r>
        <w:r w:rsidR="006817CD">
          <w:rPr>
            <w:rFonts w:ascii="TimesNewRomanPSMT" w:hAnsi="TimesNewRomanPSMT"/>
            <w:sz w:val="22"/>
            <w:szCs w:val="22"/>
          </w:rPr>
          <w:instrText xml:space="preserve"> ADDIN ZOTERO_ITEM CSL_CITATION {"citationID":"FbDrr3FD","properties":{"formattedCitation":"(Osburn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r w:rsidR="006817CD">
          <w:rPr>
            <w:rFonts w:ascii="TimesNewRomanPSMT" w:hAnsi="TimesNewRomanPSMT"/>
            <w:sz w:val="22"/>
            <w:szCs w:val="22"/>
          </w:rPr>
          <w:fldChar w:fldCharType="separate"/>
        </w:r>
        <w:r w:rsidR="006817CD" w:rsidRPr="00830140">
          <w:rPr>
            <w:rFonts w:ascii="TimesNewRomanPSMT" w:hAnsi="TimesNewRomanPSMT" w:cs="TimesNewRomanPSMT"/>
            <w:sz w:val="22"/>
          </w:rPr>
          <w:t xml:space="preserve">(Osburn </w:t>
        </w:r>
        <w:r w:rsidR="006817CD" w:rsidRPr="00830140">
          <w:rPr>
            <w:rFonts w:ascii="TimesNewRomanPSMT" w:hAnsi="TimesNewRomanPSMT" w:cs="TimesNewRomanPSMT"/>
            <w:i/>
            <w:iCs/>
            <w:sz w:val="22"/>
          </w:rPr>
          <w:t>et al.</w:t>
        </w:r>
        <w:r w:rsidR="006817CD" w:rsidRPr="00830140">
          <w:rPr>
            <w:rFonts w:ascii="TimesNewRomanPSMT" w:hAnsi="TimesNewRomanPSMT" w:cs="TimesNewRomanPSMT"/>
            <w:sz w:val="22"/>
          </w:rPr>
          <w:t>, 2014)</w:t>
        </w:r>
        <w:r w:rsidR="006817CD">
          <w:rPr>
            <w:rFonts w:ascii="TimesNewRomanPSMT" w:hAnsi="TimesNewRomanPSMT"/>
            <w:sz w:val="22"/>
            <w:szCs w:val="22"/>
          </w:rPr>
          <w:fldChar w:fldCharType="end"/>
        </w:r>
        <w:r w:rsidR="006817CD">
          <w:rPr>
            <w:rFonts w:ascii="TimesNewRomanPSMT" w:hAnsi="TimesNewRomanPSMT"/>
            <w:sz w:val="22"/>
            <w:szCs w:val="22"/>
          </w:rPr>
          <w:t xml:space="preserve">.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compositionally distinct from ambient communities in the mine tunnels,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influenced by contamination</w:t>
        </w:r>
      </w:ins>
      <w:ins w:id="740" w:author="Caitlin Page Casar" w:date="2019-06-04T22:06:00Z">
        <w:r w:rsidR="00E578B5">
          <w:rPr>
            <w:rFonts w:ascii="TimesNewRomanPSMT" w:hAnsi="TimesNewRomanPSMT"/>
            <w:sz w:val="22"/>
            <w:szCs w:val="22"/>
          </w:rPr>
          <w:t xml:space="preserve"> (</w:t>
        </w:r>
      </w:ins>
      <w:ins w:id="741" w:author="Caitlin Page Casar" w:date="2019-06-04T22:07:00Z">
        <w:r w:rsidR="00E578B5" w:rsidRPr="002A0394">
          <w:rPr>
            <w:rFonts w:ascii="TimesNewRomanPSMT" w:hAnsi="TimesNewRomanPSMT"/>
            <w:color w:val="FF0000"/>
            <w:sz w:val="22"/>
            <w:szCs w:val="22"/>
            <w:rPrChange w:id="742"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743" w:author="Caitlin Page Casar" w:date="2019-06-04T21:28:00Z">
        <w:r w:rsidR="006817CD">
          <w:rPr>
            <w:rFonts w:ascii="TimesNewRomanPSMT" w:hAnsi="TimesNewRomanPSMT"/>
            <w:sz w:val="22"/>
            <w:szCs w:val="22"/>
          </w:rPr>
          <w:t>.</w:t>
        </w:r>
      </w:ins>
      <w:ins w:id="744" w:author="Caitlin Page Casar" w:date="2019-06-04T21:29:00Z">
        <w:r w:rsidR="006817CD" w:rsidRPr="006817CD">
          <w:rPr>
            <w:rFonts w:ascii="TimesNewRomanPSMT" w:hAnsi="TimesNewRomanPSMT"/>
            <w:sz w:val="22"/>
            <w:szCs w:val="22"/>
          </w:rPr>
          <w:t xml:space="preserve"> </w:t>
        </w:r>
      </w:ins>
      <w:ins w:id="745" w:author="Caitlin Page Casar" w:date="2019-06-04T21:30:00Z">
        <w:r w:rsidR="006817CD">
          <w:rPr>
            <w:rFonts w:ascii="TimesNewRomanPSMT" w:hAnsi="TimesNewRomanPSMT"/>
            <w:sz w:val="22"/>
            <w:szCs w:val="22"/>
          </w:rPr>
          <w:t>While there is a high amount of overlap among fluid and biofilm communities in NMDS space at D3 and D6</w:t>
        </w:r>
        <w:r w:rsidR="008C7181">
          <w:rPr>
            <w:rFonts w:ascii="TimesNewRomanPSMT" w:hAnsi="TimesNewRomanPSMT"/>
            <w:sz w:val="22"/>
            <w:szCs w:val="22"/>
          </w:rPr>
          <w:t xml:space="preserve">, D1 </w:t>
        </w:r>
      </w:ins>
      <w:ins w:id="746" w:author="Caitlin Page Casar" w:date="2019-06-04T21:31:00Z">
        <w:r w:rsidR="008C7181">
          <w:rPr>
            <w:rFonts w:ascii="TimesNewRomanPSMT" w:hAnsi="TimesNewRomanPSMT"/>
            <w:sz w:val="22"/>
            <w:szCs w:val="22"/>
          </w:rPr>
          <w:t xml:space="preserve">fluid and biofilm communities are distinct. D1 </w:t>
        </w:r>
      </w:ins>
      <w:ins w:id="747"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748"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749"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750"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751"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006817CD" w:rsidRPr="00FF273C">
          <w:rPr>
            <w:rFonts w:ascii="TimesNewRomanPSMT" w:hAnsi="TimesNewRomanPSMT"/>
            <w:i/>
            <w:sz w:val="22"/>
            <w:szCs w:val="22"/>
          </w:rPr>
          <w:t>Desulfobulbaceae</w:t>
        </w:r>
        <w:proofErr w:type="spellEnd"/>
        <w:r w:rsidR="006817CD" w:rsidRPr="00FF273C">
          <w:rPr>
            <w:rFonts w:ascii="TimesNewRomanPSMT" w:hAnsi="TimesNewRomanPSMT"/>
            <w:sz w:val="22"/>
            <w:szCs w:val="22"/>
          </w:rPr>
          <w:t xml:space="preserve"> at DeMMO3 and DeMMO6 and </w:t>
        </w:r>
        <w:proofErr w:type="spellStart"/>
        <w:r w:rsidR="006817CD" w:rsidRPr="00FF273C">
          <w:rPr>
            <w:rFonts w:ascii="TimesNewRomanPSMT" w:hAnsi="TimesNewRomanPSMT"/>
            <w:i/>
            <w:sz w:val="22"/>
            <w:szCs w:val="22"/>
          </w:rPr>
          <w:t>Thermodesulfovibrionia</w:t>
        </w:r>
        <w:proofErr w:type="spellEnd"/>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752" w:author="Caitlin Page Casar" w:date="2019-06-04T21:09:00Z">
        <w:r w:rsidR="00E058AC">
          <w:rPr>
            <w:rFonts w:ascii="TimesNewRomanPSMT" w:hAnsi="TimesNewRomanPSMT"/>
            <w:sz w:val="22"/>
            <w:szCs w:val="22"/>
          </w:rPr>
          <w:t xml:space="preserve">suggesting </w:t>
        </w:r>
      </w:ins>
      <w:ins w:id="753" w:author="Caitlin Page Casar" w:date="2019-06-04T21:10:00Z">
        <w:r w:rsidR="00E058AC">
          <w:rPr>
            <w:rFonts w:ascii="TimesNewRomanPSMT" w:hAnsi="TimesNewRomanPSMT"/>
            <w:sz w:val="22"/>
            <w:szCs w:val="22"/>
          </w:rPr>
          <w:t xml:space="preserve">mineral selectivity by </w:t>
        </w:r>
      </w:ins>
      <w:ins w:id="754" w:author="Caitlin Page Casar" w:date="2019-06-04T21:18:00Z">
        <w:r w:rsidR="00E058AC">
          <w:rPr>
            <w:rFonts w:ascii="TimesNewRomanPSMT" w:hAnsi="TimesNewRomanPSMT"/>
            <w:sz w:val="22"/>
            <w:szCs w:val="22"/>
          </w:rPr>
          <w:t>these</w:t>
        </w:r>
      </w:ins>
      <w:ins w:id="755" w:author="Caitlin Page Casar" w:date="2019-06-04T21:10:00Z">
        <w:r w:rsidR="00E058AC">
          <w:rPr>
            <w:rFonts w:ascii="TimesNewRomanPSMT" w:hAnsi="TimesNewRomanPSMT"/>
            <w:sz w:val="22"/>
            <w:szCs w:val="22"/>
          </w:rPr>
          <w:t xml:space="preserve"> taxa.</w:t>
        </w:r>
      </w:ins>
      <w:ins w:id="756" w:author="Caitlin Page Casar" w:date="2019-06-05T10:52:00Z">
        <w:r w:rsidR="00753AFC">
          <w:rPr>
            <w:rFonts w:ascii="TimesNewRomanPSMT" w:hAnsi="TimesNewRomanPSMT"/>
            <w:sz w:val="22"/>
            <w:szCs w:val="22"/>
          </w:rPr>
          <w:t xml:space="preserve"> </w:t>
        </w:r>
      </w:ins>
      <w:ins w:id="757"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758" w:author="Caitlin Page Casar" w:date="2019-06-05T12:50:00Z">
        <w:r w:rsidR="00432EF6">
          <w:rPr>
            <w:rFonts w:ascii="TimesNewRomanPSMT" w:hAnsi="TimesNewRomanPSMT"/>
            <w:sz w:val="22"/>
            <w:szCs w:val="22"/>
          </w:rPr>
          <w:t xml:space="preserve">capable of Mn(II) reduction; however, </w:t>
        </w:r>
      </w:ins>
      <w:ins w:id="759"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760"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761" w:author="Caitlin Page Casar" w:date="2019-06-05T12:56:00Z">
              <w:rPr>
                <w:rFonts w:ascii="TimesNewRomanPSMT" w:hAnsi="TimesNewRomanPSMT"/>
                <w:sz w:val="22"/>
                <w:szCs w:val="22"/>
              </w:rPr>
            </w:rPrChange>
          </w:rPr>
          <w:t xml:space="preserve"> elongatus </w:t>
        </w:r>
      </w:ins>
      <w:ins w:id="762"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763" w:author="Caitlin Page Casar" w:date="2019-06-05T13:01:00Z">
        <w:r w:rsidR="006756F1" w:rsidRPr="006756F1">
          <w:rPr>
            <w:rFonts w:ascii="TimesNewRomanPSMT" w:hAnsi="TimesNewRomanPSMT" w:cs="TimesNewRomanPSMT"/>
            <w:sz w:val="22"/>
            <w:rPrChange w:id="764" w:author="Caitlin Page Casar" w:date="2019-06-05T13:01:00Z">
              <w:rPr/>
            </w:rPrChange>
          </w:rPr>
          <w:t xml:space="preserve">(Janssen </w:t>
        </w:r>
        <w:r w:rsidR="006756F1" w:rsidRPr="006756F1">
          <w:rPr>
            <w:rFonts w:ascii="TimesNewRomanPSMT" w:hAnsi="TimesNewRomanPSMT" w:cs="TimesNewRomanPSMT"/>
            <w:i/>
            <w:iCs/>
            <w:sz w:val="22"/>
            <w:rPrChange w:id="765" w:author="Caitlin Page Casar" w:date="2019-06-05T13:01:00Z">
              <w:rPr>
                <w:i/>
                <w:iCs/>
              </w:rPr>
            </w:rPrChange>
          </w:rPr>
          <w:t>et al.</w:t>
        </w:r>
        <w:r w:rsidR="006756F1" w:rsidRPr="006756F1">
          <w:rPr>
            <w:rFonts w:ascii="TimesNewRomanPSMT" w:hAnsi="TimesNewRomanPSMT" w:cs="TimesNewRomanPSMT"/>
            <w:sz w:val="22"/>
            <w:rPrChange w:id="766"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767" w:author="Caitlin Page Casar" w:date="2019-06-05T13:08:00Z">
        <w:r w:rsidR="003B0199">
          <w:rPr>
            <w:rFonts w:ascii="TimesNewRomanPSMT" w:hAnsi="TimesNewRomanPSMT"/>
            <w:sz w:val="22"/>
            <w:szCs w:val="22"/>
          </w:rPr>
          <w:t>or</w:t>
        </w:r>
      </w:ins>
      <w:ins w:id="768" w:author="Caitlin Page Casar" w:date="2019-06-05T13:01:00Z">
        <w:r w:rsidR="003B0199">
          <w:rPr>
            <w:rFonts w:ascii="TimesNewRomanPSMT" w:hAnsi="TimesNewRomanPSMT"/>
            <w:sz w:val="22"/>
            <w:szCs w:val="22"/>
          </w:rPr>
          <w:t xml:space="preserve"> manganese may indirectly stim</w:t>
        </w:r>
      </w:ins>
      <w:ins w:id="769" w:author="Caitlin Page Casar" w:date="2019-06-05T13:02:00Z">
        <w:r w:rsidR="003B0199">
          <w:rPr>
            <w:rFonts w:ascii="TimesNewRomanPSMT" w:hAnsi="TimesNewRomanPSMT"/>
            <w:sz w:val="22"/>
            <w:szCs w:val="22"/>
          </w:rPr>
          <w:t>ulate growth</w:t>
        </w:r>
      </w:ins>
      <w:ins w:id="770" w:author="Caitlin Page Casar" w:date="2019-06-05T13:09:00Z">
        <w:r w:rsidR="003B0199">
          <w:rPr>
            <w:rFonts w:ascii="TimesNewRomanPSMT" w:hAnsi="TimesNewRomanPSMT"/>
            <w:sz w:val="22"/>
            <w:szCs w:val="22"/>
          </w:rPr>
          <w:t xml:space="preserve"> of</w:t>
        </w:r>
      </w:ins>
      <w:ins w:id="771" w:author="Caitlin Page Casar" w:date="2019-06-05T13:08:00Z">
        <w:r w:rsidR="003B0199">
          <w:rPr>
            <w:rFonts w:ascii="TimesNewRomanPSMT" w:hAnsi="TimesNewRomanPSMT"/>
            <w:sz w:val="22"/>
            <w:szCs w:val="22"/>
          </w:rPr>
          <w:t xml:space="preserve"> and promote mineral selec</w:t>
        </w:r>
      </w:ins>
      <w:ins w:id="772" w:author="Caitlin Page Casar" w:date="2019-06-05T13:09:00Z">
        <w:r w:rsidR="003B0199">
          <w:rPr>
            <w:rFonts w:ascii="TimesNewRomanPSMT" w:hAnsi="TimesNewRomanPSMT"/>
            <w:sz w:val="22"/>
            <w:szCs w:val="22"/>
          </w:rPr>
          <w:t>tivity by</w:t>
        </w:r>
      </w:ins>
      <w:ins w:id="773"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774"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775"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776" w:author="Caitlin Page Casar" w:date="2019-06-05T13:17:00Z">
        <w:r w:rsidR="0089439B">
          <w:rPr>
            <w:rFonts w:ascii="TimesNewRomanPSMT" w:hAnsi="TimesNewRomanPSMT"/>
            <w:noProof/>
            <w:sz w:val="22"/>
            <w:szCs w:val="22"/>
          </w:rPr>
          <w:t>(Thamdrup, 1993)</w:t>
        </w:r>
      </w:ins>
      <w:ins w:id="777" w:author="Caitlin Page Casar" w:date="2019-06-05T13:16:00Z">
        <w:r w:rsidR="0089439B">
          <w:rPr>
            <w:rFonts w:ascii="TimesNewRomanPSMT" w:hAnsi="TimesNewRomanPSMT"/>
            <w:sz w:val="22"/>
            <w:szCs w:val="22"/>
          </w:rPr>
          <w:fldChar w:fldCharType="end"/>
        </w:r>
      </w:ins>
      <w:ins w:id="778" w:author="Caitlin Page Casar" w:date="2019-06-05T13:17:00Z">
        <w:r w:rsidR="0089439B">
          <w:rPr>
            <w:rFonts w:ascii="TimesNewRomanPSMT" w:hAnsi="TimesNewRomanPSMT"/>
            <w:sz w:val="22"/>
            <w:szCs w:val="22"/>
          </w:rPr>
          <w:t xml:space="preserve">. </w:t>
        </w:r>
      </w:ins>
      <w:ins w:id="779" w:author="Caitlin Page Casar" w:date="2019-06-05T13:03:00Z">
        <w:r w:rsidR="003B0199">
          <w:rPr>
            <w:rFonts w:ascii="TimesNewRomanPSMT" w:hAnsi="TimesNewRomanPSMT"/>
            <w:sz w:val="22"/>
            <w:szCs w:val="22"/>
          </w:rPr>
          <w:t>Alternatively,</w:t>
        </w:r>
      </w:ins>
      <w:ins w:id="780" w:author="Caitlin Page Casar" w:date="2019-06-05T13:05:00Z">
        <w:r w:rsidR="003B0199">
          <w:rPr>
            <w:rFonts w:ascii="TimesNewRomanPSMT" w:hAnsi="TimesNewRomanPSMT"/>
            <w:sz w:val="22"/>
            <w:szCs w:val="22"/>
          </w:rPr>
          <w:t xml:space="preserve"> pyrolusite </w:t>
        </w:r>
      </w:ins>
      <w:ins w:id="781" w:author="Caitlin Page Casar" w:date="2019-06-05T13:25:00Z">
        <w:r w:rsidR="00C37F9F">
          <w:rPr>
            <w:rFonts w:ascii="TimesNewRomanPSMT" w:hAnsi="TimesNewRomanPSMT"/>
            <w:sz w:val="22"/>
            <w:szCs w:val="22"/>
          </w:rPr>
          <w:t xml:space="preserve">selectivity may indicate that pyrolusite </w:t>
        </w:r>
      </w:ins>
      <w:ins w:id="782" w:author="Caitlin Page Casar" w:date="2019-06-05T13:26:00Z">
        <w:r w:rsidR="00C37F9F">
          <w:rPr>
            <w:rFonts w:ascii="TimesNewRomanPSMT" w:hAnsi="TimesNewRomanPSMT"/>
            <w:sz w:val="22"/>
            <w:szCs w:val="22"/>
          </w:rPr>
          <w:t>can be used as an</w:t>
        </w:r>
      </w:ins>
      <w:ins w:id="783" w:author="Caitlin Page Casar" w:date="2019-06-05T13:05:00Z">
        <w:r w:rsidR="003B0199">
          <w:rPr>
            <w:rFonts w:ascii="TimesNewRomanPSMT" w:hAnsi="TimesNewRomanPSMT"/>
            <w:sz w:val="22"/>
            <w:szCs w:val="22"/>
          </w:rPr>
          <w:t xml:space="preserve"> energy source for these t</w:t>
        </w:r>
      </w:ins>
      <w:ins w:id="784" w:author="Caitlin Page Casar" w:date="2019-06-05T13:06:00Z">
        <w:r w:rsidR="003B0199">
          <w:rPr>
            <w:rFonts w:ascii="TimesNewRomanPSMT" w:hAnsi="TimesNewRomanPSMT"/>
            <w:sz w:val="22"/>
            <w:szCs w:val="22"/>
          </w:rPr>
          <w:t>axa. R</w:t>
        </w:r>
      </w:ins>
      <w:ins w:id="785" w:author="Caitlin Page Casar" w:date="2019-06-05T13:04:00Z">
        <w:r w:rsidR="003B0199">
          <w:rPr>
            <w:rFonts w:ascii="TimesNewRomanPSMT" w:hAnsi="TimesNewRomanPSMT"/>
            <w:sz w:val="22"/>
            <w:szCs w:val="22"/>
          </w:rPr>
          <w:t>elatives within the</w:t>
        </w:r>
      </w:ins>
      <w:ins w:id="786"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787" w:author="Caitlin Page Casar" w:date="2019-06-05T10:53:00Z">
              <w:rPr>
                <w:sz w:val="22"/>
                <w:szCs w:val="22"/>
              </w:rPr>
            </w:rPrChange>
          </w:rPr>
          <w:t>Desulfobulbaceae</w:t>
        </w:r>
        <w:proofErr w:type="spellEnd"/>
        <w:r w:rsidR="00753AFC">
          <w:rPr>
            <w:sz w:val="22"/>
            <w:szCs w:val="22"/>
          </w:rPr>
          <w:t xml:space="preserve"> </w:t>
        </w:r>
      </w:ins>
      <w:ins w:id="788" w:author="Caitlin Page Casar" w:date="2019-06-05T13:04:00Z">
        <w:r w:rsidR="003B0199">
          <w:rPr>
            <w:sz w:val="22"/>
            <w:szCs w:val="22"/>
          </w:rPr>
          <w:t>are capable of mineral reduction via</w:t>
        </w:r>
      </w:ins>
      <w:ins w:id="789" w:author="Caitlin Page Casar" w:date="2019-06-05T10:52:00Z">
        <w:r w:rsidR="00753AFC">
          <w:rPr>
            <w:sz w:val="22"/>
            <w:szCs w:val="22"/>
          </w:rPr>
          <w:t xml:space="preserve"> </w:t>
        </w:r>
      </w:ins>
      <w:ins w:id="790" w:author="Caitlin Page Casar" w:date="2019-06-05T10:54:00Z">
        <w:r w:rsidR="00753AFC">
          <w:rPr>
            <w:sz w:val="22"/>
            <w:szCs w:val="22"/>
          </w:rPr>
          <w:t>extracellular electron transport (EET)</w:t>
        </w:r>
      </w:ins>
      <w:ins w:id="791" w:author="Caitlin Page Casar" w:date="2019-06-05T10:52:00Z">
        <w:r w:rsidR="00753AFC">
          <w:rPr>
            <w:sz w:val="22"/>
            <w:szCs w:val="22"/>
          </w:rPr>
          <w:t xml:space="preserve"> </w:t>
        </w:r>
      </w:ins>
      <w:ins w:id="792" w:author="Caitlin Page Casar" w:date="2019-06-05T10:58:00Z">
        <w:r w:rsidR="00BE5D73">
          <w:rPr>
            <w:sz w:val="22"/>
            <w:szCs w:val="22"/>
          </w:rPr>
          <w:fldChar w:fldCharType="begin"/>
        </w:r>
      </w:ins>
      <w:ins w:id="793"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794" w:author="Caitlin Page Casar" w:date="2019-06-05T10:59:00Z">
        <w:r w:rsidR="00BE5D73" w:rsidRPr="00BE5D73">
          <w:rPr>
            <w:sz w:val="22"/>
            <w:rPrChange w:id="795" w:author="Caitlin Page Casar" w:date="2019-06-05T10:59:00Z">
              <w:rPr/>
            </w:rPrChange>
          </w:rPr>
          <w:t xml:space="preserve">(Pfeffer </w:t>
        </w:r>
        <w:r w:rsidR="00BE5D73" w:rsidRPr="00BE5D73">
          <w:rPr>
            <w:i/>
            <w:iCs/>
            <w:sz w:val="22"/>
            <w:rPrChange w:id="796" w:author="Caitlin Page Casar" w:date="2019-06-05T10:59:00Z">
              <w:rPr>
                <w:i/>
                <w:iCs/>
              </w:rPr>
            </w:rPrChange>
          </w:rPr>
          <w:t>et al.</w:t>
        </w:r>
        <w:r w:rsidR="00BE5D73" w:rsidRPr="00BE5D73">
          <w:rPr>
            <w:sz w:val="22"/>
            <w:rPrChange w:id="797" w:author="Caitlin Page Casar" w:date="2019-06-05T10:59:00Z">
              <w:rPr/>
            </w:rPrChange>
          </w:rPr>
          <w:t>, 2012)</w:t>
        </w:r>
      </w:ins>
      <w:ins w:id="798" w:author="Caitlin Page Casar" w:date="2019-06-05T10:58:00Z">
        <w:r w:rsidR="00BE5D73">
          <w:rPr>
            <w:sz w:val="22"/>
            <w:szCs w:val="22"/>
          </w:rPr>
          <w:fldChar w:fldCharType="end"/>
        </w:r>
      </w:ins>
      <w:ins w:id="799" w:author="Caitlin Page Casar" w:date="2019-06-05T13:06:00Z">
        <w:r w:rsidR="003B0199">
          <w:rPr>
            <w:sz w:val="22"/>
            <w:szCs w:val="22"/>
          </w:rPr>
          <w:t xml:space="preserve">, and we </w:t>
        </w:r>
      </w:ins>
      <w:ins w:id="800" w:author="Caitlin Page Casar" w:date="2019-06-05T10:54:00Z">
        <w:r w:rsidR="00987828">
          <w:rPr>
            <w:sz w:val="22"/>
            <w:szCs w:val="22"/>
          </w:rPr>
          <w:t>observed d</w:t>
        </w:r>
      </w:ins>
      <w:ins w:id="801" w:author="Caitlin Page Casar" w:date="2019-06-05T10:53:00Z">
        <w:r w:rsidR="00753AFC">
          <w:rPr>
            <w:sz w:val="22"/>
            <w:szCs w:val="22"/>
          </w:rPr>
          <w:t xml:space="preserve">istinct </w:t>
        </w:r>
      </w:ins>
      <w:ins w:id="802" w:author="Caitlin Page Casar" w:date="2019-06-05T13:19:00Z">
        <w:r w:rsidR="0089439B">
          <w:rPr>
            <w:sz w:val="22"/>
            <w:szCs w:val="22"/>
          </w:rPr>
          <w:t>wire-like</w:t>
        </w:r>
      </w:ins>
      <w:ins w:id="803" w:author="Caitlin Page Casar" w:date="2019-06-05T10:53:00Z">
        <w:r w:rsidR="00753AFC">
          <w:rPr>
            <w:sz w:val="22"/>
            <w:szCs w:val="22"/>
          </w:rPr>
          <w:t xml:space="preserve"> structures on pyrolusite at D3 </w:t>
        </w:r>
      </w:ins>
      <w:ins w:id="804" w:author="Caitlin Page Casar" w:date="2019-06-05T13:07:00Z">
        <w:r w:rsidR="003B0199">
          <w:rPr>
            <w:sz w:val="22"/>
            <w:szCs w:val="22"/>
          </w:rPr>
          <w:t xml:space="preserve"> (</w:t>
        </w:r>
        <w:r w:rsidR="003B0199" w:rsidRPr="00830140">
          <w:rPr>
            <w:color w:val="FF0000"/>
            <w:sz w:val="22"/>
            <w:szCs w:val="22"/>
          </w:rPr>
          <w:t xml:space="preserve">Figure </w:t>
        </w:r>
      </w:ins>
      <w:commentRangeStart w:id="805"/>
      <w:ins w:id="806" w:author="Caitlin Page Casar" w:date="2019-06-05T13:23:00Z">
        <w:r w:rsidR="0043248C">
          <w:rPr>
            <w:color w:val="FF0000"/>
            <w:sz w:val="22"/>
            <w:szCs w:val="22"/>
          </w:rPr>
          <w:t>9</w:t>
        </w:r>
        <w:commentRangeEnd w:id="805"/>
        <w:r w:rsidR="0043248C">
          <w:rPr>
            <w:rStyle w:val="CommentReference"/>
          </w:rPr>
          <w:commentReference w:id="805"/>
        </w:r>
      </w:ins>
      <w:ins w:id="807" w:author="Caitlin Page Casar" w:date="2019-06-05T13:07:00Z">
        <w:r w:rsidR="003B0199">
          <w:rPr>
            <w:sz w:val="22"/>
            <w:szCs w:val="22"/>
          </w:rPr>
          <w:t xml:space="preserve">) </w:t>
        </w:r>
      </w:ins>
      <w:ins w:id="808" w:author="Caitlin Page Casar" w:date="2019-06-05T13:06:00Z">
        <w:r w:rsidR="003B0199">
          <w:rPr>
            <w:sz w:val="22"/>
            <w:szCs w:val="22"/>
          </w:rPr>
          <w:t xml:space="preserve">that are visually similar to </w:t>
        </w:r>
      </w:ins>
      <w:ins w:id="809" w:author="Caitlin Page Casar" w:date="2019-06-05T13:09:00Z">
        <w:r w:rsidR="003B0199">
          <w:rPr>
            <w:sz w:val="22"/>
            <w:szCs w:val="22"/>
          </w:rPr>
          <w:t>those produced by</w:t>
        </w:r>
      </w:ins>
      <w:ins w:id="810" w:author="Caitlin Page Casar" w:date="2019-06-05T13:06:00Z">
        <w:r w:rsidR="003B0199">
          <w:rPr>
            <w:sz w:val="22"/>
            <w:szCs w:val="22"/>
          </w:rPr>
          <w:t xml:space="preserve"> EET-ca</w:t>
        </w:r>
      </w:ins>
      <w:ins w:id="811" w:author="Caitlin Page Casar" w:date="2019-06-05T13:07:00Z">
        <w:r w:rsidR="003B0199">
          <w:rPr>
            <w:sz w:val="22"/>
            <w:szCs w:val="22"/>
          </w:rPr>
          <w:t>pable organisms described elsewhere</w:t>
        </w:r>
      </w:ins>
      <w:ins w:id="812" w:author="Caitlin Page Casar" w:date="2019-06-05T13:19:00Z">
        <w:r w:rsidR="0089439B">
          <w:rPr>
            <w:sz w:val="22"/>
            <w:szCs w:val="22"/>
          </w:rPr>
          <w:t xml:space="preserve"> </w:t>
        </w:r>
        <w:r w:rsidR="0089439B">
          <w:rPr>
            <w:sz w:val="22"/>
            <w:szCs w:val="22"/>
          </w:rPr>
          <w:fldChar w:fldCharType="begin"/>
        </w:r>
      </w:ins>
      <w:ins w:id="813"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814" w:author="Caitlin Page Casar" w:date="2019-06-05T13:20:00Z">
        <w:r w:rsidR="0089439B" w:rsidRPr="0089439B">
          <w:rPr>
            <w:sz w:val="22"/>
            <w:rPrChange w:id="815" w:author="Caitlin Page Casar" w:date="2019-06-05T13:20:00Z">
              <w:rPr/>
            </w:rPrChange>
          </w:rPr>
          <w:t xml:space="preserve">(Reguera </w:t>
        </w:r>
        <w:r w:rsidR="0089439B" w:rsidRPr="0089439B">
          <w:rPr>
            <w:i/>
            <w:iCs/>
            <w:sz w:val="22"/>
            <w:rPrChange w:id="816" w:author="Caitlin Page Casar" w:date="2019-06-05T13:20:00Z">
              <w:rPr>
                <w:i/>
                <w:iCs/>
              </w:rPr>
            </w:rPrChange>
          </w:rPr>
          <w:t>et al.</w:t>
        </w:r>
        <w:r w:rsidR="0089439B" w:rsidRPr="0089439B">
          <w:rPr>
            <w:sz w:val="22"/>
            <w:rPrChange w:id="817" w:author="Caitlin Page Casar" w:date="2019-06-05T13:20:00Z">
              <w:rPr/>
            </w:rPrChange>
          </w:rPr>
          <w:t>, 2005)</w:t>
        </w:r>
      </w:ins>
      <w:ins w:id="818" w:author="Caitlin Page Casar" w:date="2019-06-05T13:19:00Z">
        <w:r w:rsidR="0089439B">
          <w:rPr>
            <w:sz w:val="22"/>
            <w:szCs w:val="22"/>
          </w:rPr>
          <w:fldChar w:fldCharType="end"/>
        </w:r>
      </w:ins>
      <w:ins w:id="819" w:author="Caitlin Page Casar" w:date="2019-06-05T13:07:00Z">
        <w:r w:rsidR="003B0199">
          <w:rPr>
            <w:sz w:val="22"/>
            <w:szCs w:val="22"/>
          </w:rPr>
          <w:t xml:space="preserve">. </w:t>
        </w:r>
      </w:ins>
    </w:p>
    <w:p w14:paraId="10608070" w14:textId="4229C126" w:rsidR="00E23E77" w:rsidRPr="00FC73CE" w:rsidDel="00E058AC" w:rsidRDefault="00E23E77">
      <w:pPr>
        <w:spacing w:before="120" w:line="276" w:lineRule="auto"/>
        <w:jc w:val="both"/>
        <w:rPr>
          <w:del w:id="820" w:author="Caitlin Page Casar" w:date="2019-06-04T21:18:00Z"/>
          <w:b/>
          <w:sz w:val="20"/>
          <w:szCs w:val="20"/>
        </w:rPr>
        <w:pPrChange w:id="821" w:author="Caitlin Page Casar" w:date="2019-06-04T21:32:00Z">
          <w:pPr>
            <w:pStyle w:val="ListParagraph"/>
            <w:numPr>
              <w:numId w:val="4"/>
            </w:numPr>
            <w:ind w:left="360" w:hanging="360"/>
          </w:pPr>
        </w:pPrChange>
      </w:pPr>
      <w:del w:id="822" w:author="Caitlin Page Casar" w:date="2019-06-04T21:18:00Z">
        <w:r w:rsidRPr="00FC73CE" w:rsidDel="00E058AC">
          <w:rPr>
            <w:b/>
            <w:sz w:val="20"/>
            <w:szCs w:val="20"/>
          </w:rPr>
          <w:delText>Alpha Diversity</w:delText>
        </w:r>
      </w:del>
    </w:p>
    <w:p w14:paraId="710DD690" w14:textId="45DD43F0" w:rsidR="00E23E77" w:rsidDel="00E058AC" w:rsidRDefault="00E23E77">
      <w:pPr>
        <w:spacing w:before="120" w:line="276" w:lineRule="auto"/>
        <w:jc w:val="both"/>
        <w:rPr>
          <w:del w:id="823" w:author="Caitlin Page Casar" w:date="2019-06-04T21:18:00Z"/>
          <w:sz w:val="20"/>
          <w:szCs w:val="20"/>
        </w:rPr>
        <w:pPrChange w:id="824" w:author="Caitlin Page Casar" w:date="2019-06-04T21:32:00Z">
          <w:pPr>
            <w:pStyle w:val="ListParagraph"/>
            <w:numPr>
              <w:ilvl w:val="1"/>
              <w:numId w:val="4"/>
            </w:numPr>
            <w:ind w:left="1080" w:hanging="360"/>
          </w:pPr>
        </w:pPrChange>
      </w:pPr>
      <w:del w:id="825"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pPr>
        <w:spacing w:before="120" w:line="276" w:lineRule="auto"/>
        <w:jc w:val="both"/>
        <w:rPr>
          <w:del w:id="826" w:author="Caitlin Page Casar" w:date="2019-06-04T21:18:00Z"/>
          <w:sz w:val="20"/>
          <w:szCs w:val="20"/>
        </w:rPr>
        <w:pPrChange w:id="827" w:author="Caitlin Page Casar" w:date="2019-06-04T21:32:00Z">
          <w:pPr>
            <w:pStyle w:val="ListParagraph"/>
            <w:numPr>
              <w:ilvl w:val="2"/>
              <w:numId w:val="4"/>
            </w:numPr>
            <w:ind w:left="1800" w:hanging="360"/>
          </w:pPr>
        </w:pPrChange>
      </w:pPr>
      <w:del w:id="828"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pPr>
        <w:spacing w:before="120" w:line="276" w:lineRule="auto"/>
        <w:jc w:val="both"/>
        <w:rPr>
          <w:del w:id="829" w:author="Caitlin Page Casar" w:date="2019-06-04T21:18:00Z"/>
          <w:sz w:val="20"/>
          <w:szCs w:val="20"/>
        </w:rPr>
        <w:pPrChange w:id="830" w:author="Caitlin Page Casar" w:date="2019-06-04T21:32:00Z">
          <w:pPr>
            <w:pStyle w:val="ListParagraph"/>
            <w:numPr>
              <w:ilvl w:val="2"/>
              <w:numId w:val="4"/>
            </w:numPr>
            <w:ind w:left="1800" w:hanging="360"/>
          </w:pPr>
        </w:pPrChange>
      </w:pPr>
      <w:del w:id="831"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pPr>
        <w:spacing w:before="120" w:line="276" w:lineRule="auto"/>
        <w:jc w:val="both"/>
        <w:rPr>
          <w:del w:id="832" w:author="Caitlin Page Casar" w:date="2019-06-04T21:23:00Z"/>
          <w:b/>
          <w:sz w:val="20"/>
          <w:szCs w:val="20"/>
        </w:rPr>
        <w:pPrChange w:id="833" w:author="Caitlin Page Casar" w:date="2019-06-04T21:32:00Z">
          <w:pPr>
            <w:pStyle w:val="ListParagraph"/>
            <w:numPr>
              <w:numId w:val="4"/>
            </w:numPr>
            <w:ind w:left="360" w:hanging="360"/>
          </w:pPr>
        </w:pPrChange>
      </w:pPr>
      <w:del w:id="834"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pPr>
        <w:spacing w:before="120" w:line="276" w:lineRule="auto"/>
        <w:jc w:val="both"/>
        <w:rPr>
          <w:del w:id="835" w:author="Caitlin Page Casar" w:date="2019-06-04T21:19:00Z"/>
          <w:rFonts w:ascii="Calibri" w:hAnsi="Calibri" w:cs="Calibri"/>
          <w:b/>
        </w:rPr>
        <w:pPrChange w:id="836" w:author="Caitlin Page Casar" w:date="2019-06-04T21:32:00Z">
          <w:pPr>
            <w:pStyle w:val="ListParagraph"/>
            <w:numPr>
              <w:ilvl w:val="1"/>
              <w:numId w:val="4"/>
            </w:numPr>
            <w:ind w:left="1080" w:hanging="360"/>
          </w:pPr>
        </w:pPrChange>
      </w:pPr>
      <w:del w:id="837" w:author="Caitlin Page Casar" w:date="2019-06-04T21:19:00Z">
        <w:r w:rsidDel="00E058AC">
          <w:rPr>
            <w:sz w:val="20"/>
            <w:szCs w:val="20"/>
          </w:rPr>
          <w:delText xml:space="preserve">D1, 3, and 6 communities more similar within a site than between sites, indicating fluid geochemistry ultimately </w:delText>
        </w:r>
      </w:del>
      <w:del w:id="838" w:author="Caitlin Page Casar" w:date="2019-06-03T13:24:00Z">
        <w:r w:rsidDel="007E55AD">
          <w:rPr>
            <w:sz w:val="20"/>
            <w:szCs w:val="20"/>
          </w:rPr>
          <w:delText xml:space="preserve">controls </w:delText>
        </w:r>
      </w:del>
      <w:del w:id="839"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pPr>
        <w:spacing w:before="120" w:line="276" w:lineRule="auto"/>
        <w:jc w:val="both"/>
        <w:rPr>
          <w:del w:id="840" w:author="Caitlin Page Casar" w:date="2019-06-04T21:23:00Z"/>
          <w:rFonts w:ascii="Calibri" w:hAnsi="Calibri" w:cs="Calibri"/>
          <w:b/>
        </w:rPr>
        <w:pPrChange w:id="841" w:author="Caitlin Page Casar" w:date="2019-06-04T21:32:00Z">
          <w:pPr>
            <w:pStyle w:val="ListParagraph"/>
            <w:numPr>
              <w:ilvl w:val="1"/>
              <w:numId w:val="4"/>
            </w:numPr>
            <w:ind w:left="1080" w:hanging="360"/>
          </w:pPr>
        </w:pPrChange>
      </w:pPr>
      <w:del w:id="842"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pPr>
        <w:spacing w:before="120" w:line="276" w:lineRule="auto"/>
        <w:jc w:val="both"/>
        <w:rPr>
          <w:del w:id="843" w:author="Caitlin Page Casar" w:date="2019-06-04T21:23:00Z"/>
          <w:rFonts w:ascii="Calibri" w:hAnsi="Calibri" w:cs="Calibri"/>
          <w:b/>
        </w:rPr>
        <w:pPrChange w:id="844" w:author="Caitlin Page Casar" w:date="2019-06-04T21:32:00Z">
          <w:pPr>
            <w:pStyle w:val="ListParagraph"/>
            <w:numPr>
              <w:ilvl w:val="1"/>
              <w:numId w:val="4"/>
            </w:numPr>
            <w:ind w:left="1080" w:hanging="360"/>
          </w:pPr>
        </w:pPrChange>
      </w:pPr>
      <w:del w:id="845"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pPr>
        <w:spacing w:before="120" w:line="276" w:lineRule="auto"/>
        <w:jc w:val="both"/>
        <w:rPr>
          <w:del w:id="846" w:author="Caitlin Page Casar" w:date="2019-06-04T21:32:00Z"/>
          <w:rFonts w:ascii="Calibri" w:hAnsi="Calibri" w:cs="Calibri"/>
          <w:b/>
        </w:rPr>
        <w:pPrChange w:id="847" w:author="Caitlin Page Casar" w:date="2019-06-04T21:32:00Z">
          <w:pPr/>
        </w:pPrChange>
      </w:pPr>
    </w:p>
    <w:p w14:paraId="472B9AF9" w14:textId="49635E12" w:rsidR="005A21B9" w:rsidDel="006817CD" w:rsidRDefault="005A21B9">
      <w:pPr>
        <w:spacing w:before="120" w:line="276" w:lineRule="auto"/>
        <w:jc w:val="both"/>
        <w:rPr>
          <w:del w:id="848" w:author="Caitlin Page Casar" w:date="2019-06-04T21:29:00Z"/>
          <w:rFonts w:ascii="TimesNewRomanPSMT" w:hAnsi="TimesNewRomanPSMT"/>
          <w:sz w:val="22"/>
          <w:szCs w:val="22"/>
        </w:rPr>
        <w:pPrChange w:id="849" w:author="Caitlin Page Casar" w:date="2019-06-04T21:32:00Z">
          <w:pPr>
            <w:pStyle w:val="NormalWeb"/>
            <w:spacing w:before="120" w:beforeAutospacing="0" w:after="0" w:afterAutospacing="0" w:line="276" w:lineRule="auto"/>
            <w:jc w:val="both"/>
          </w:pPr>
        </w:pPrChange>
      </w:pPr>
      <w:del w:id="850"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pPr>
        <w:spacing w:before="120" w:line="276" w:lineRule="auto"/>
        <w:jc w:val="both"/>
        <w:rPr>
          <w:rFonts w:ascii="TimesNewRomanPSMT" w:hAnsi="TimesNewRomanPSMT"/>
          <w:sz w:val="22"/>
          <w:szCs w:val="22"/>
        </w:rPr>
        <w:pPrChange w:id="851" w:author="Caitlin Page Casar" w:date="2019-06-04T21:32:00Z">
          <w:pPr>
            <w:pStyle w:val="NormalWeb"/>
            <w:spacing w:before="120" w:beforeAutospacing="0" w:after="0" w:afterAutospacing="0" w:line="276" w:lineRule="auto"/>
            <w:jc w:val="both"/>
          </w:pPr>
        </w:pPrChange>
      </w:pPr>
      <w:del w:id="852"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853"/>
      <w:r>
        <w:rPr>
          <w:rFonts w:ascii="Calibri" w:hAnsi="Calibri" w:cs="Calibri"/>
          <w:b/>
        </w:rPr>
        <w:t>biomass</w:t>
      </w:r>
      <w:commentRangeEnd w:id="853"/>
      <w:r w:rsidR="006269DC">
        <w:rPr>
          <w:rStyle w:val="CommentReference"/>
        </w:rPr>
        <w:commentReference w:id="853"/>
      </w:r>
      <w:r>
        <w:rPr>
          <w:rFonts w:ascii="Calibri" w:hAnsi="Calibri" w:cs="Calibri"/>
          <w:b/>
        </w:rPr>
        <w:t xml:space="preserve"> </w:t>
      </w:r>
    </w:p>
    <w:p w14:paraId="14B985D1" w14:textId="40C00C6A" w:rsidR="00EF7120" w:rsidDel="00EF7120" w:rsidRDefault="00792520" w:rsidP="00EF7120">
      <w:pPr>
        <w:spacing w:before="120" w:line="276" w:lineRule="auto"/>
        <w:jc w:val="both"/>
        <w:rPr>
          <w:del w:id="854" w:author="Caitlin Page Casar" w:date="2019-06-04T21:59:00Z"/>
          <w:moveTo w:id="855" w:author="Caitlin Page Casar" w:date="2019-06-04T21:59:00Z"/>
          <w:rFonts w:ascii="TimesNewRomanPSMT" w:hAnsi="TimesNewRomanPSMT"/>
          <w:sz w:val="22"/>
          <w:szCs w:val="22"/>
        </w:rPr>
      </w:pPr>
      <w:ins w:id="856" w:author="Caitlin Page Casar" w:date="2019-06-04T21:40:00Z">
        <w:r>
          <w:rPr>
            <w:sz w:val="22"/>
            <w:szCs w:val="22"/>
          </w:rPr>
          <w:t>Cell densities in b</w:t>
        </w:r>
      </w:ins>
      <w:ins w:id="857" w:author="Caitlin Page Casar" w:date="2019-06-04T21:39:00Z">
        <w:r>
          <w:rPr>
            <w:sz w:val="22"/>
            <w:szCs w:val="22"/>
          </w:rPr>
          <w:t>i</w:t>
        </w:r>
      </w:ins>
      <w:ins w:id="858" w:author="Caitlin Page Casar" w:date="2019-06-04T21:40:00Z">
        <w:r>
          <w:rPr>
            <w:sz w:val="22"/>
            <w:szCs w:val="22"/>
          </w:rPr>
          <w:t xml:space="preserve">ofilm communities are 3-4 orders of magnitude greater than </w:t>
        </w:r>
      </w:ins>
      <w:ins w:id="859" w:author="Caitlin Page Casar" w:date="2019-06-04T21:41:00Z">
        <w:r>
          <w:rPr>
            <w:sz w:val="22"/>
            <w:szCs w:val="22"/>
          </w:rPr>
          <w:t xml:space="preserve">in respective </w:t>
        </w:r>
      </w:ins>
      <w:ins w:id="860" w:author="Caitlin Page Casar" w:date="2019-06-04T21:40:00Z">
        <w:r>
          <w:rPr>
            <w:sz w:val="22"/>
            <w:szCs w:val="22"/>
          </w:rPr>
          <w:t xml:space="preserve">fluid </w:t>
        </w:r>
      </w:ins>
      <w:ins w:id="861" w:author="Caitlin Page Casar" w:date="2019-06-04T21:41:00Z">
        <w:r>
          <w:rPr>
            <w:sz w:val="22"/>
            <w:szCs w:val="22"/>
          </w:rPr>
          <w:t xml:space="preserve">communities, consistent with </w:t>
        </w:r>
        <w:r w:rsidR="005B7C5B">
          <w:rPr>
            <w:sz w:val="22"/>
            <w:szCs w:val="22"/>
          </w:rPr>
          <w:t>previous ideas</w:t>
        </w:r>
      </w:ins>
      <w:ins w:id="862" w:author="Caitlin Page Casar" w:date="2019-06-04T21:42:00Z">
        <w:r w:rsidR="005B7C5B">
          <w:rPr>
            <w:sz w:val="22"/>
            <w:szCs w:val="22"/>
          </w:rPr>
          <w:t xml:space="preserve"> that biofilms likely represent a much greater proportion of biomass in the subsurface than fluid communities</w:t>
        </w:r>
      </w:ins>
      <w:ins w:id="863" w:author="Caitlin Page Casar" w:date="2019-06-05T10:30:00Z">
        <w:r w:rsidR="002A0394">
          <w:rPr>
            <w:sz w:val="22"/>
            <w:szCs w:val="22"/>
          </w:rPr>
          <w:t xml:space="preserve"> </w:t>
        </w:r>
      </w:ins>
      <w:ins w:id="864" w:author="Caitlin Page Casar" w:date="2019-06-05T10:31:00Z">
        <w:r w:rsidR="002A0394">
          <w:rPr>
            <w:sz w:val="22"/>
            <w:szCs w:val="22"/>
          </w:rPr>
          <w:fldChar w:fldCharType="begin"/>
        </w:r>
        <w:r w:rsidR="002A0394">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2A0394">
        <w:rPr>
          <w:sz w:val="22"/>
          <w:szCs w:val="22"/>
        </w:rPr>
        <w:fldChar w:fldCharType="separate"/>
      </w:r>
      <w:ins w:id="865" w:author="Caitlin Page Casar" w:date="2019-06-05T10:31:00Z">
        <w:r w:rsidR="002A0394">
          <w:rPr>
            <w:noProof/>
            <w:sz w:val="22"/>
            <w:szCs w:val="22"/>
          </w:rPr>
          <w:t>(Flemming &amp; Wuertz, 2019)</w:t>
        </w:r>
        <w:r w:rsidR="002A0394">
          <w:rPr>
            <w:sz w:val="22"/>
            <w:szCs w:val="22"/>
          </w:rPr>
          <w:fldChar w:fldCharType="end"/>
        </w:r>
      </w:ins>
      <w:ins w:id="866" w:author="Caitlin Page Casar" w:date="2019-06-04T21:42:00Z">
        <w:r w:rsidR="005B7C5B">
          <w:rPr>
            <w:sz w:val="22"/>
            <w:szCs w:val="22"/>
          </w:rPr>
          <w:t>.</w:t>
        </w:r>
      </w:ins>
      <w:ins w:id="867" w:author="Caitlin Page Casar" w:date="2019-06-04T21:41:00Z">
        <w:r>
          <w:rPr>
            <w:sz w:val="22"/>
            <w:szCs w:val="22"/>
          </w:rPr>
          <w:t xml:space="preserve"> </w:t>
        </w:r>
      </w:ins>
      <w:ins w:id="868" w:author="Caitlin Page Casar" w:date="2019-06-04T21:55:00Z">
        <w:r w:rsidR="009323C2">
          <w:rPr>
            <w:sz w:val="22"/>
            <w:szCs w:val="22"/>
          </w:rPr>
          <w:t xml:space="preserve">Our estimates for fluid cell densities </w:t>
        </w:r>
      </w:ins>
      <w:ins w:id="869" w:author="Caitlin Page Casar" w:date="2019-06-05T13:21:00Z">
        <w:r w:rsidR="00C13555">
          <w:rPr>
            <w:sz w:val="22"/>
            <w:szCs w:val="22"/>
          </w:rPr>
          <w:t xml:space="preserve">per square centimeter </w:t>
        </w:r>
      </w:ins>
      <w:ins w:id="870" w:author="Caitlin Page Casar" w:date="2019-06-04T21:55:00Z">
        <w:r w:rsidR="009323C2">
          <w:rPr>
            <w:sz w:val="22"/>
            <w:szCs w:val="22"/>
          </w:rPr>
          <w:t>are conservative</w:t>
        </w:r>
      </w:ins>
      <w:ins w:id="871" w:author="Caitlin Page Casar" w:date="2019-06-05T13:21:00Z">
        <w:r w:rsidR="00C13555">
          <w:rPr>
            <w:sz w:val="22"/>
            <w:szCs w:val="22"/>
          </w:rPr>
          <w:t>ly high</w:t>
        </w:r>
      </w:ins>
      <w:ins w:id="872" w:author="Caitlin Page Casar" w:date="2019-06-04T21:55:00Z">
        <w:r w:rsidR="009323C2">
          <w:rPr>
            <w:sz w:val="22"/>
            <w:szCs w:val="22"/>
          </w:rPr>
          <w:t xml:space="preserve"> given our assumptions of a 100</w:t>
        </w:r>
      </w:ins>
      <w:ins w:id="873" w:author="Caitlin Page Casar" w:date="2019-06-04T21:57:00Z">
        <w:r w:rsidR="009323C2">
          <w:rPr>
            <w:sz w:val="22"/>
            <w:szCs w:val="22"/>
          </w:rPr>
          <w:t>μm</w:t>
        </w:r>
      </w:ins>
      <w:ins w:id="874" w:author="Caitlin Page Casar" w:date="2019-06-04T21:55:00Z">
        <w:r w:rsidR="009323C2">
          <w:rPr>
            <w:sz w:val="22"/>
            <w:szCs w:val="22"/>
          </w:rPr>
          <w:t xml:space="preserve"> fracture width</w:t>
        </w:r>
      </w:ins>
      <w:ins w:id="875" w:author="Caitlin Page Casar" w:date="2019-06-04T21:56:00Z">
        <w:r w:rsidR="009323C2">
          <w:rPr>
            <w:sz w:val="22"/>
            <w:szCs w:val="22"/>
          </w:rPr>
          <w:t xml:space="preserve">, where </w:t>
        </w:r>
      </w:ins>
      <w:ins w:id="876" w:author="Caitlin Page Casar" w:date="2019-06-05T13:22:00Z">
        <w:r w:rsidR="00C13555">
          <w:rPr>
            <w:sz w:val="22"/>
            <w:szCs w:val="22"/>
          </w:rPr>
          <w:t>a</w:t>
        </w:r>
      </w:ins>
      <w:ins w:id="877" w:author="Caitlin Page Casar" w:date="2019-06-04T21:56:00Z">
        <w:r w:rsidR="009323C2">
          <w:rPr>
            <w:sz w:val="22"/>
            <w:szCs w:val="22"/>
          </w:rPr>
          <w:t xml:space="preserve"> width of 4-30</w:t>
        </w:r>
      </w:ins>
      <w:ins w:id="878" w:author="Caitlin Page Casar" w:date="2019-06-04T21:58:00Z">
        <w:r w:rsidR="009323C2">
          <w:rPr>
            <w:sz w:val="22"/>
            <w:szCs w:val="22"/>
          </w:rPr>
          <w:t>μm</w:t>
        </w:r>
      </w:ins>
      <w:ins w:id="879" w:author="Caitlin Page Casar" w:date="2019-06-04T21:56:00Z">
        <w:r w:rsidR="009323C2">
          <w:rPr>
            <w:sz w:val="22"/>
            <w:szCs w:val="22"/>
          </w:rPr>
          <w:t xml:space="preserve"> may be more realistic </w:t>
        </w:r>
        <w:r w:rsidR="009323C2">
          <w:rPr>
            <w:sz w:val="22"/>
            <w:szCs w:val="22"/>
          </w:rPr>
          <w:fldChar w:fldCharType="begin"/>
        </w:r>
        <w:r w:rsidR="009323C2">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sidR="009323C2">
        <w:rPr>
          <w:sz w:val="22"/>
          <w:szCs w:val="22"/>
        </w:rPr>
        <w:fldChar w:fldCharType="separate"/>
      </w:r>
      <w:ins w:id="880" w:author="Caitlin Page Casar" w:date="2019-06-04T21:56:00Z">
        <w:r w:rsidR="009323C2" w:rsidRPr="009323C2">
          <w:rPr>
            <w:sz w:val="22"/>
            <w:rPrChange w:id="881" w:author="Caitlin Page Casar" w:date="2019-06-04T21:56:00Z">
              <w:rPr/>
            </w:rPrChange>
          </w:rPr>
          <w:t xml:space="preserve">(Murdoch </w:t>
        </w:r>
        <w:r w:rsidR="009323C2" w:rsidRPr="009323C2">
          <w:rPr>
            <w:i/>
            <w:iCs/>
            <w:sz w:val="22"/>
            <w:rPrChange w:id="882" w:author="Caitlin Page Casar" w:date="2019-06-04T21:56:00Z">
              <w:rPr>
                <w:i/>
                <w:iCs/>
              </w:rPr>
            </w:rPrChange>
          </w:rPr>
          <w:t>et al.</w:t>
        </w:r>
        <w:r w:rsidR="009323C2" w:rsidRPr="009323C2">
          <w:rPr>
            <w:sz w:val="22"/>
            <w:rPrChange w:id="883" w:author="Caitlin Page Casar" w:date="2019-06-04T21:56:00Z">
              <w:rPr/>
            </w:rPrChange>
          </w:rPr>
          <w:t>, 2012)</w:t>
        </w:r>
        <w:r w:rsidR="009323C2">
          <w:rPr>
            <w:sz w:val="22"/>
            <w:szCs w:val="22"/>
          </w:rPr>
          <w:fldChar w:fldCharType="end"/>
        </w:r>
        <w:r w:rsidR="009323C2">
          <w:rPr>
            <w:sz w:val="22"/>
            <w:szCs w:val="22"/>
          </w:rPr>
          <w:t xml:space="preserve">. </w:t>
        </w:r>
      </w:ins>
      <w:moveToRangeStart w:id="884" w:author="Caitlin Page Casar" w:date="2019-06-04T22:00:00Z" w:name="move10578023"/>
      <w:moveTo w:id="885" w:author="Caitlin Page Casar" w:date="2019-06-04T22:00:00Z">
        <w:r w:rsidR="00EF7120" w:rsidRPr="00FF273C">
          <w:rPr>
            <w:rFonts w:ascii="TimesNewRomanPSMT" w:hAnsi="TimesNewRomanPSMT"/>
            <w:sz w:val="22"/>
            <w:szCs w:val="22"/>
          </w:rPr>
          <w:t xml:space="preserve">Cell densities estimated from internal and parallel control glass slides were highest in DeMMO1 experiments, and these biofilms shared the same cell morphologies, suggesting that glass promoted the colonization of a common taxa across these experiments. </w:t>
        </w:r>
      </w:moveTo>
      <w:moveToRangeStart w:id="886" w:author="Caitlin Page Casar" w:date="2019-06-04T21:59:00Z" w:name="move10577961"/>
      <w:moveToRangeEnd w:id="884"/>
      <w:moveTo w:id="887" w:author="Caitlin Page Casar" w:date="2019-06-04T21:59:00Z">
        <w:del w:id="888" w:author="Caitlin Page Casar" w:date="2019-06-04T21:59:00Z">
          <w:r w:rsidR="00EF7120" w:rsidRPr="00FF273C" w:rsidDel="00EF7120">
            <w:rPr>
              <w:rFonts w:ascii="TimesNewRomanPSMT" w:hAnsi="TimesNewRomanPSMT"/>
              <w:sz w:val="22"/>
              <w:szCs w:val="22"/>
            </w:rPr>
            <w:delText>However, cell</w:delText>
          </w:r>
        </w:del>
      </w:moveTo>
      <w:ins w:id="889" w:author="Caitlin Page Casar" w:date="2019-06-04T22:00:00Z">
        <w:r w:rsidR="00EF7120">
          <w:rPr>
            <w:rFonts w:ascii="TimesNewRomanPSMT" w:hAnsi="TimesNewRomanPSMT"/>
            <w:sz w:val="22"/>
            <w:szCs w:val="22"/>
          </w:rPr>
          <w:t>However, c</w:t>
        </w:r>
      </w:ins>
      <w:ins w:id="890" w:author="Caitlin Page Casar" w:date="2019-06-04T21:59:00Z">
        <w:r w:rsidR="00EF7120">
          <w:rPr>
            <w:rFonts w:ascii="TimesNewRomanPSMT" w:hAnsi="TimesNewRomanPSMT"/>
            <w:sz w:val="22"/>
            <w:szCs w:val="22"/>
          </w:rPr>
          <w:t>ell</w:t>
        </w:r>
      </w:ins>
      <w:moveTo w:id="891" w:author="Caitlin Page Casar" w:date="2019-06-04T21:59:00Z">
        <w:r w:rsidR="00EF7120" w:rsidRPr="00FF273C">
          <w:rPr>
            <w:rFonts w:ascii="TimesNewRomanPSMT" w:hAnsi="TimesNewRomanPSMT"/>
            <w:sz w:val="22"/>
            <w:szCs w:val="22"/>
          </w:rPr>
          <w:t xml:space="preserve"> morphologies were distinct between most controls and minerals (i.e. in all pyrolusite experiments at all sites), suggesting taxonomic selection for mineral surface colonization</w:t>
        </w:r>
      </w:moveTo>
      <w:ins w:id="892" w:author="Caitlin Page Casar" w:date="2019-06-04T21:59:00Z">
        <w:r w:rsidR="00EF7120">
          <w:rPr>
            <w:rFonts w:ascii="TimesNewRomanPSMT" w:hAnsi="TimesNewRomanPSMT"/>
            <w:sz w:val="22"/>
            <w:szCs w:val="22"/>
          </w:rPr>
          <w:t xml:space="preserve">. </w:t>
        </w:r>
      </w:ins>
      <w:moveTo w:id="893" w:author="Caitlin Page Casar" w:date="2019-06-04T21:59:00Z">
        <w:del w:id="894" w:author="Caitlin Page Casar" w:date="2019-06-04T21:59:00Z">
          <w:r w:rsidR="00EF7120" w:rsidRPr="00FF273C" w:rsidDel="00EF7120">
            <w:rPr>
              <w:rFonts w:ascii="TimesNewRomanPSMT" w:hAnsi="TimesNewRomanPSMT"/>
              <w:sz w:val="22"/>
              <w:szCs w:val="22"/>
            </w:rPr>
            <w:delText xml:space="preserve"> (Figure x). </w:delText>
          </w:r>
        </w:del>
      </w:moveTo>
    </w:p>
    <w:moveToRangeEnd w:id="886"/>
    <w:p w14:paraId="13BD82CC" w14:textId="038C56FD" w:rsidR="00792520" w:rsidRDefault="005B7C5B" w:rsidP="00792520">
      <w:pPr>
        <w:spacing w:before="120" w:line="276" w:lineRule="auto"/>
        <w:jc w:val="both"/>
        <w:rPr>
          <w:ins w:id="895" w:author="Caitlin Page Casar" w:date="2019-06-05T16:35:00Z"/>
          <w:sz w:val="22"/>
          <w:szCs w:val="22"/>
        </w:rPr>
      </w:pPr>
      <w:ins w:id="896" w:author="Caitlin Page Casar" w:date="2019-06-04T21:44:00Z">
        <w:r>
          <w:rPr>
            <w:sz w:val="22"/>
            <w:szCs w:val="22"/>
          </w:rPr>
          <w:t xml:space="preserve">Further, generally higher cell densities on minerals vs. </w:t>
        </w:r>
      </w:ins>
      <w:ins w:id="897" w:author="Caitlin Page Casar" w:date="2019-06-04T21:45:00Z">
        <w:r>
          <w:rPr>
            <w:sz w:val="22"/>
            <w:szCs w:val="22"/>
          </w:rPr>
          <w:t xml:space="preserve">respective internal controls suggest that </w:t>
        </w:r>
      </w:ins>
      <w:ins w:id="898" w:author="Caitlin Page Casar" w:date="2019-06-04T21:46:00Z">
        <w:r>
          <w:rPr>
            <w:sz w:val="22"/>
            <w:szCs w:val="22"/>
          </w:rPr>
          <w:t xml:space="preserve">minerals </w:t>
        </w:r>
      </w:ins>
      <w:ins w:id="899" w:author="Caitlin Page Casar" w:date="2019-06-04T22:00:00Z">
        <w:r w:rsidR="00EF7120">
          <w:rPr>
            <w:sz w:val="22"/>
            <w:szCs w:val="22"/>
          </w:rPr>
          <w:t>enhance biomass</w:t>
        </w:r>
      </w:ins>
      <w:ins w:id="900" w:author="Caitlin Page Casar" w:date="2019-06-04T21:47:00Z">
        <w:r>
          <w:rPr>
            <w:sz w:val="22"/>
            <w:szCs w:val="22"/>
          </w:rPr>
          <w:t>. There are several reasons why minerals could</w:t>
        </w:r>
      </w:ins>
      <w:ins w:id="901" w:author="Caitlin Page Casar" w:date="2019-06-04T21:48:00Z">
        <w:r>
          <w:rPr>
            <w:sz w:val="22"/>
            <w:szCs w:val="22"/>
          </w:rPr>
          <w:t xml:space="preserve"> promote biofilm formation: charge, energy source, conditioning films enhanced by mineral defects…Minerals rich in iron and manga</w:t>
        </w:r>
      </w:ins>
      <w:ins w:id="902" w:author="Caitlin Page Casar" w:date="2019-06-04T21:49:00Z">
        <w:r>
          <w:rPr>
            <w:sz w:val="22"/>
            <w:szCs w:val="22"/>
          </w:rPr>
          <w:t xml:space="preserve">nese promoted higher densities than calcite and muscovite, suggesting potential microbial metal cycling. </w:t>
        </w:r>
      </w:ins>
    </w:p>
    <w:p w14:paraId="19966C46" w14:textId="70A65355" w:rsidR="00E23E77" w:rsidRPr="005654B9" w:rsidDel="006269DC" w:rsidRDefault="00E23E77" w:rsidP="00E23E77">
      <w:pPr>
        <w:pStyle w:val="ListParagraph"/>
        <w:numPr>
          <w:ilvl w:val="0"/>
          <w:numId w:val="4"/>
        </w:numPr>
        <w:rPr>
          <w:del w:id="903" w:author="Caitlin Page Casar" w:date="2019-06-04T22:05:00Z"/>
          <w:rFonts w:ascii="Calibri" w:hAnsi="Calibri" w:cs="Calibri"/>
          <w:b/>
        </w:rPr>
      </w:pPr>
      <w:del w:id="904"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905" w:author="Caitlin Page Casar" w:date="2019-06-04T21:49:00Z"/>
          <w:b/>
          <w:sz w:val="20"/>
          <w:szCs w:val="20"/>
        </w:rPr>
      </w:pPr>
      <w:del w:id="906"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907" w:author="Caitlin Page Casar" w:date="2019-06-04T21:50:00Z"/>
          <w:b/>
          <w:sz w:val="20"/>
          <w:szCs w:val="20"/>
        </w:rPr>
      </w:pPr>
      <w:del w:id="908"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909" w:author="Caitlin Page Casar" w:date="2019-06-04T21:39:00Z"/>
          <w:b/>
          <w:sz w:val="20"/>
          <w:szCs w:val="20"/>
        </w:rPr>
      </w:pPr>
      <w:del w:id="910"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911" w:author="Caitlin Page Casar" w:date="2019-06-04T22:05:00Z"/>
          <w:b/>
          <w:sz w:val="20"/>
          <w:szCs w:val="20"/>
        </w:rPr>
      </w:pPr>
      <w:del w:id="912"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913" w:author="Caitlin Page Casar" w:date="2019-06-04T21:39:00Z"/>
          <w:b/>
          <w:sz w:val="20"/>
          <w:szCs w:val="20"/>
        </w:rPr>
      </w:pPr>
      <w:del w:id="914"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915" w:author="Caitlin Page Casar" w:date="2019-06-04T22:05:00Z"/>
          <w:b/>
          <w:sz w:val="20"/>
          <w:szCs w:val="20"/>
        </w:rPr>
      </w:pPr>
      <w:del w:id="916"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917"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918" w:author="Caitlin Page Casar" w:date="2019-06-04T22:01:00Z"/>
          <w:rFonts w:ascii="TimesNewRomanPSMT" w:hAnsi="TimesNewRomanPSMT"/>
          <w:sz w:val="22"/>
          <w:szCs w:val="22"/>
        </w:rPr>
      </w:pPr>
      <w:del w:id="919"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920" w:author="Caitlin Page Casar" w:date="2019-06-04T22:00:00Z" w:name="move10578023"/>
      <w:moveFrom w:id="921" w:author="Caitlin Page Casar" w:date="2019-06-04T22:00:00Z">
        <w:del w:id="922"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923" w:author="Caitlin Page Casar" w:date="2019-06-04T21:59:00Z" w:name="move10577961"/>
      <w:moveFromRangeEnd w:id="920"/>
      <w:moveFrom w:id="924" w:author="Caitlin Page Casar" w:date="2019-06-04T21:59:00Z">
        <w:del w:id="925"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923"/>
    </w:p>
    <w:p w14:paraId="5FC3CEBC" w14:textId="1D6CC77B" w:rsidR="009F4BA0" w:rsidDel="006B5131" w:rsidRDefault="009F4BA0" w:rsidP="009F4BA0">
      <w:pPr>
        <w:pStyle w:val="NormalWeb"/>
        <w:spacing w:before="120" w:beforeAutospacing="0" w:after="0" w:afterAutospacing="0"/>
        <w:jc w:val="both"/>
        <w:rPr>
          <w:moveFrom w:id="926" w:author="Caitlin Page Casar" w:date="2019-06-03T15:31:00Z"/>
          <w:rFonts w:ascii="TimesNewRomanPSMT" w:hAnsi="TimesNewRomanPSMT"/>
          <w:color w:val="7F7F7F" w:themeColor="text1" w:themeTint="80"/>
          <w:sz w:val="18"/>
          <w:szCs w:val="18"/>
        </w:rPr>
      </w:pPr>
      <w:moveFromRangeStart w:id="927" w:author="Caitlin Page Casar" w:date="2019-06-03T15:31:00Z" w:name="move9435466"/>
      <w:moveFrom w:id="928"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929" w:author="Caitlin Page Casar" w:date="2019-06-03T15:31:00Z"/>
          <w:rFonts w:ascii="TimesNewRomanPSMT" w:hAnsi="TimesNewRomanPSMT"/>
          <w:color w:val="7F7F7F" w:themeColor="text1" w:themeTint="80"/>
          <w:sz w:val="18"/>
          <w:szCs w:val="18"/>
        </w:rPr>
      </w:pPr>
      <w:moveFrom w:id="930"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927"/>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931"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932" w:author="Caitlin Page Casar" w:date="2019-06-04T22:01:00Z"/>
          <w:b/>
          <w:sz w:val="20"/>
          <w:szCs w:val="20"/>
        </w:rPr>
      </w:pPr>
      <w:del w:id="933"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6D0C19D2" w:rsidR="001904D5" w:rsidDel="005B1577" w:rsidRDefault="00147DB2" w:rsidP="00F770A6">
      <w:pPr>
        <w:spacing w:before="120" w:line="276" w:lineRule="auto"/>
        <w:jc w:val="both"/>
        <w:rPr>
          <w:del w:id="934" w:author="Caitlin Page Casar" w:date="2019-06-04T22:01:00Z"/>
          <w:rFonts w:ascii="TimesNewRomanPSMT" w:hAnsi="TimesNewRomanPSMT"/>
          <w:sz w:val="22"/>
          <w:szCs w:val="22"/>
        </w:rPr>
      </w:pPr>
      <w:ins w:id="935"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936"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937"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938" w:author="Caitlin Page Casar" w:date="2019-06-05T10:46:00Z">
        <w:r>
          <w:rPr>
            <w:rFonts w:ascii="TimesNewRomanPSMT" w:hAnsi="TimesNewRomanPSMT"/>
            <w:sz w:val="22"/>
            <w:szCs w:val="22"/>
          </w:rPr>
          <w:t>Here,</w:t>
        </w:r>
      </w:ins>
      <w:ins w:id="939" w:author="Caitlin Page Casar" w:date="2019-06-05T10:42:00Z">
        <w:r>
          <w:rPr>
            <w:rFonts w:ascii="TimesNewRomanPSMT" w:hAnsi="TimesNewRomanPSMT"/>
            <w:sz w:val="22"/>
            <w:szCs w:val="22"/>
          </w:rPr>
          <w:t xml:space="preserve"> variety of minerals are available as energy sources </w:t>
        </w:r>
      </w:ins>
      <w:ins w:id="940" w:author="Caitlin Page Casar" w:date="2019-06-05T10:43:00Z">
        <w:r>
          <w:rPr>
            <w:rFonts w:ascii="TimesNewRomanPSMT" w:hAnsi="TimesNewRomanPSMT"/>
            <w:sz w:val="22"/>
            <w:szCs w:val="22"/>
          </w:rPr>
          <w:t>for microbial metabolisms</w:t>
        </w:r>
      </w:ins>
      <w:ins w:id="941" w:author="Caitlin Page Casar" w:date="2019-06-05T10:47:00Z">
        <w:r>
          <w:rPr>
            <w:rFonts w:ascii="TimesNewRomanPSMT" w:hAnsi="TimesNewRomanPSMT"/>
            <w:sz w:val="22"/>
            <w:szCs w:val="22"/>
          </w:rPr>
          <w:t>; however, minerals may only be accessible to specialist taxa</w:t>
        </w:r>
      </w:ins>
      <w:ins w:id="942" w:author="Caitlin Page Casar" w:date="2019-06-05T10:42:00Z">
        <w:r>
          <w:rPr>
            <w:rFonts w:ascii="TimesNewRomanPSMT" w:hAnsi="TimesNewRomanPSMT"/>
            <w:sz w:val="22"/>
            <w:szCs w:val="22"/>
          </w:rPr>
          <w:t xml:space="preserve">. </w:t>
        </w:r>
      </w:ins>
      <w:ins w:id="943" w:author="Caitlin Page Casar" w:date="2019-06-05T10:43:00Z">
        <w:r>
          <w:rPr>
            <w:rFonts w:ascii="TimesNewRomanPSMT" w:hAnsi="TimesNewRomanPSMT"/>
            <w:sz w:val="22"/>
            <w:szCs w:val="22"/>
          </w:rPr>
          <w:t xml:space="preserve">Our findings </w:t>
        </w:r>
      </w:ins>
      <w:ins w:id="944" w:author="Caitlin Page Casar" w:date="2019-06-05T10:35:00Z">
        <w:r w:rsidR="002A0394">
          <w:rPr>
            <w:rFonts w:ascii="TimesNewRomanPSMT" w:hAnsi="TimesNewRomanPSMT"/>
            <w:sz w:val="22"/>
            <w:szCs w:val="22"/>
          </w:rPr>
          <w:t xml:space="preserve">suggest minerals are </w:t>
        </w:r>
      </w:ins>
      <w:ins w:id="945" w:author="Caitlin Page Casar" w:date="2019-06-05T10:36:00Z">
        <w:r w:rsidR="002A0394">
          <w:rPr>
            <w:rFonts w:ascii="TimesNewRomanPSMT" w:hAnsi="TimesNewRomanPSMT"/>
            <w:sz w:val="22"/>
            <w:szCs w:val="22"/>
          </w:rPr>
          <w:t>selectively colonized by a subset of the microbiome</w:t>
        </w:r>
      </w:ins>
      <w:ins w:id="946" w:author="Caitlin Page Casar" w:date="2019-06-05T10:37:00Z">
        <w:r w:rsidR="002A0394">
          <w:rPr>
            <w:rFonts w:ascii="TimesNewRomanPSMT" w:hAnsi="TimesNewRomanPSMT"/>
            <w:sz w:val="22"/>
            <w:szCs w:val="22"/>
          </w:rPr>
          <w:t xml:space="preserve"> comprised of proportionally greater biomass than the fluid communities</w:t>
        </w:r>
      </w:ins>
      <w:ins w:id="947" w:author="Caitlin Page Casar" w:date="2019-06-05T10:36:00Z">
        <w:r w:rsidR="002A0394">
          <w:rPr>
            <w:rFonts w:ascii="TimesNewRomanPSMT" w:hAnsi="TimesNewRomanPSMT"/>
            <w:sz w:val="22"/>
            <w:szCs w:val="22"/>
          </w:rPr>
          <w:t xml:space="preserve">. </w:t>
        </w:r>
      </w:ins>
      <w:ins w:id="948" w:author="Caitlin Page Casar" w:date="2019-06-05T10:35:00Z">
        <w:r w:rsidR="002A0394">
          <w:rPr>
            <w:rFonts w:ascii="TimesNewRomanPSMT" w:hAnsi="TimesNewRomanPSMT"/>
            <w:sz w:val="22"/>
            <w:szCs w:val="22"/>
          </w:rPr>
          <w:t xml:space="preserve">Thus, biofilm formation on mineral surfaces may be a competitive advantage in this system. </w:t>
        </w:r>
      </w:ins>
      <w:del w:id="949" w:author="Caitlin Page Casar" w:date="2019-06-04T22:04:00Z">
        <w:r w:rsidR="001904D5" w:rsidRPr="00FF273C" w:rsidDel="0016674F">
          <w:rPr>
            <w:rFonts w:ascii="TimesNewRomanPSMT" w:hAnsi="TimesNewRomanPSMT"/>
            <w:sz w:val="22"/>
            <w:szCs w:val="22"/>
          </w:rPr>
          <w:delText xml:space="preserve">Together, </w:delText>
        </w:r>
      </w:del>
      <w:del w:id="950" w:author="Caitlin Page Casar" w:date="2019-06-04T22:03:00Z">
        <w:r w:rsidR="001904D5" w:rsidRPr="00FF273C" w:rsidDel="0016674F">
          <w:rPr>
            <w:rFonts w:ascii="TimesNewRomanPSMT" w:hAnsi="TimesNewRomanPSMT"/>
            <w:sz w:val="22"/>
            <w:szCs w:val="22"/>
          </w:rPr>
          <w:delText>taxonomic and cell density/morphology data</w:delText>
        </w:r>
      </w:del>
      <w:del w:id="951"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952" w:author="Caitlin Page Casar" w:date="2019-06-04T22:03:00Z">
        <w:r w:rsidR="001904D5" w:rsidRPr="00FF273C" w:rsidDel="0016674F">
          <w:rPr>
            <w:rFonts w:ascii="TimesNewRomanPSMT" w:hAnsi="TimesNewRomanPSMT"/>
            <w:sz w:val="22"/>
            <w:szCs w:val="22"/>
          </w:rPr>
          <w:delText xml:space="preserve"> </w:delText>
        </w:r>
      </w:del>
      <w:ins w:id="953"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954"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955"/>
      <w:proofErr w:type="spellStart"/>
      <w:r w:rsidR="001904D5" w:rsidRPr="00FF273C">
        <w:rPr>
          <w:rFonts w:ascii="TimesNewRomanPSMT" w:hAnsi="TimesNewRomanPSMT"/>
          <w:sz w:val="22"/>
          <w:szCs w:val="22"/>
        </w:rPr>
        <w:t>DeMMO</w:t>
      </w:r>
      <w:commentRangeEnd w:id="955"/>
      <w:proofErr w:type="spellEnd"/>
      <w:r w:rsidR="00753AFC">
        <w:rPr>
          <w:rStyle w:val="CommentReference"/>
        </w:rPr>
        <w:commentReference w:id="955"/>
      </w:r>
      <w:ins w:id="956" w:author="Caitlin Page Casar" w:date="2019-06-05T10:50:00Z">
        <w:r w:rsidR="00753AFC">
          <w:rPr>
            <w:rFonts w:ascii="TimesNewRomanPSMT" w:hAnsi="TimesNewRomanPSMT"/>
            <w:sz w:val="22"/>
            <w:szCs w:val="22"/>
          </w:rPr>
          <w:t>.</w:t>
        </w:r>
      </w:ins>
      <w:del w:id="957"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958"/>
      <w:r>
        <w:rPr>
          <w:color w:val="222222"/>
          <w:sz w:val="20"/>
          <w:szCs w:val="20"/>
          <w:shd w:val="clear" w:color="auto" w:fill="FFFFFF"/>
        </w:rPr>
        <w:t xml:space="preserve">Exobiology Grant “…” </w:t>
      </w:r>
      <w:commentRangeEnd w:id="958"/>
      <w:r>
        <w:rPr>
          <w:rStyle w:val="CommentReference"/>
        </w:rPr>
        <w:commentReference w:id="958"/>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959" w:author="Caitlin Page Casar" w:date="2019-06-03T15:33:00Z"/>
          <w:sz w:val="20"/>
          <w:szCs w:val="20"/>
          <w:rPrChange w:id="960" w:author="Caitlin Page Casar" w:date="2019-06-03T15:33:00Z">
            <w:rPr>
              <w:ins w:id="961"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962"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963"/>
      <w:commentRangeEnd w:id="963"/>
      <w:proofErr w:type="spellEnd"/>
      <w:ins w:id="964" w:author="Caitlin Page Casar" w:date="2019-06-03T15:34:00Z">
        <w:r>
          <w:rPr>
            <w:rStyle w:val="CommentReference"/>
          </w:rPr>
          <w:commentReference w:id="963"/>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30DD6FD" w:rsidR="004E2355" w:rsidRPr="007F0B55" w:rsidRDefault="004E2355" w:rsidP="00B52196">
      <w:pPr>
        <w:rPr>
          <w:sz w:val="20"/>
          <w:szCs w:val="20"/>
        </w:rPr>
      </w:pPr>
      <w:proofErr w:type="spellStart"/>
      <w:r w:rsidRPr="007F0B55">
        <w:rPr>
          <w:bCs/>
          <w:sz w:val="20"/>
          <w:szCs w:val="20"/>
        </w:rPr>
        <w:t>Flemming</w:t>
      </w:r>
      <w:proofErr w:type="spellEnd"/>
      <w:r w:rsidRPr="007F0B55">
        <w:rPr>
          <w:bCs/>
          <w:sz w:val="20"/>
          <w:szCs w:val="20"/>
        </w:rPr>
        <w:t xml:space="preserve">, H. C. and </w:t>
      </w:r>
      <w:proofErr w:type="spellStart"/>
      <w:r w:rsidRPr="007F0B55">
        <w:rPr>
          <w:bCs/>
          <w:sz w:val="20"/>
          <w:szCs w:val="20"/>
        </w:rPr>
        <w:t>Wuertz</w:t>
      </w:r>
      <w:proofErr w:type="spellEnd"/>
      <w:r w:rsidRPr="007F0B55">
        <w:rPr>
          <w:bCs/>
          <w:sz w:val="20"/>
          <w:szCs w:val="20"/>
        </w:rPr>
        <w:t xml:space="preserve">, S. (2019) </w:t>
      </w:r>
      <w:r w:rsidRPr="007F0B55">
        <w:rPr>
          <w:bCs/>
          <w:i/>
          <w:sz w:val="20"/>
          <w:szCs w:val="20"/>
        </w:rPr>
        <w:t xml:space="preserve">Nat. Rev. </w:t>
      </w:r>
      <w:proofErr w:type="spellStart"/>
      <w:r w:rsidRPr="007F0B55">
        <w:rPr>
          <w:bCs/>
          <w:i/>
          <w:sz w:val="20"/>
          <w:szCs w:val="20"/>
        </w:rPr>
        <w:t>Microbio</w:t>
      </w:r>
      <w:proofErr w:type="spellEnd"/>
      <w:r w:rsidRPr="007F0B55">
        <w:rPr>
          <w:bCs/>
          <w:i/>
          <w:sz w:val="20"/>
          <w:szCs w:val="20"/>
        </w:rPr>
        <w:t>.</w:t>
      </w:r>
      <w:r w:rsidRPr="007F0B55">
        <w:rPr>
          <w:bCs/>
          <w:sz w:val="20"/>
          <w:szCs w:val="20"/>
        </w:rPr>
        <w:t>, 1.</w:t>
      </w:r>
    </w:p>
    <w:p w14:paraId="3FFEBD98" w14:textId="612E5B54" w:rsidR="00C46231" w:rsidRDefault="00C46231" w:rsidP="00C46231">
      <w:pPr>
        <w:jc w:val="both"/>
        <w:rPr>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proofErr w:type="spellStart"/>
      <w:r w:rsidRPr="007F0B55">
        <w:rPr>
          <w:sz w:val="20"/>
          <w:szCs w:val="20"/>
        </w:rPr>
        <w:t>Osburn</w:t>
      </w:r>
      <w:proofErr w:type="spellEnd"/>
      <w:r w:rsidR="000E08F7" w:rsidRPr="007F0B55">
        <w:rPr>
          <w:sz w:val="20"/>
          <w:szCs w:val="20"/>
        </w:rPr>
        <w:t xml:space="preserve"> et al. 2019. </w:t>
      </w:r>
      <w:r w:rsidRPr="007F0B55">
        <w:rPr>
          <w:sz w:val="20"/>
          <w:szCs w:val="20"/>
        </w:rPr>
        <w:t>Long-term aqueous geochemical stability of the Deep Mine Microbial Observatory (</w:t>
      </w:r>
      <w:proofErr w:type="spellStart"/>
      <w:r w:rsidRPr="007F0B55">
        <w:rPr>
          <w:sz w:val="20"/>
          <w:szCs w:val="20"/>
        </w:rPr>
        <w:t>DeMMO</w:t>
      </w:r>
      <w:proofErr w:type="spellEnd"/>
      <w:r w:rsidRPr="007F0B55">
        <w:rPr>
          <w:sz w:val="20"/>
          <w:szCs w:val="20"/>
        </w:rPr>
        <w:t>),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965"/>
      <w:r>
        <w:rPr>
          <w:rFonts w:ascii="TimesNewRomanPSMT" w:hAnsi="TimesNewRomanPSMT"/>
          <w:sz w:val="22"/>
          <w:szCs w:val="22"/>
        </w:rPr>
        <w:t>DOI: …</w:t>
      </w:r>
      <w:commentRangeEnd w:id="965"/>
      <w:r>
        <w:rPr>
          <w:rStyle w:val="CommentReference"/>
        </w:rPr>
        <w:commentReference w:id="965"/>
      </w:r>
      <w:ins w:id="966"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967" w:author="Caitlin Page Casar" w:date="2019-06-29T12:48:00Z"/>
          <w:rFonts w:ascii="TimesNewRomanPSMT" w:hAnsi="TimesNewRomanPSMT"/>
        </w:rPr>
      </w:pPr>
      <w:r>
        <w:rPr>
          <w:rFonts w:ascii="Calibri" w:hAnsi="Calibri" w:cs="Calibri"/>
          <w:b/>
          <w:noProof/>
          <w:sz w:val="22"/>
          <w:szCs w:val="22"/>
        </w:rPr>
        <w:softHyphen/>
      </w:r>
      <w:ins w:id="968" w:author="Caitlin Page Casar" w:date="2019-06-29T12:48:00Z">
        <w:r w:rsidR="00382EA3" w:rsidRPr="00382EA3">
          <w:rPr>
            <w:rFonts w:ascii="TimesNewRomanPSMT" w:hAnsi="TimesNewRomanPSMT"/>
          </w:rPr>
          <w:t xml:space="preserve"> </w:t>
        </w:r>
      </w:ins>
      <w:moveToRangeStart w:id="969"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970" w:author="Caitlin Page Casar" w:date="2019-06-29T12:48:00Z"/>
          <w:sz w:val="16"/>
          <w:szCs w:val="16"/>
        </w:rPr>
      </w:pPr>
      <w:moveTo w:id="971"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w:t>
        </w:r>
        <w:proofErr w:type="spellStart"/>
        <w:r w:rsidRPr="00BA5F61">
          <w:rPr>
            <w:rFonts w:ascii="TimesNewRomanPSMT" w:hAnsi="TimesNewRomanPSMT"/>
            <w:sz w:val="16"/>
            <w:szCs w:val="16"/>
          </w:rPr>
          <w:t>DeMMO</w:t>
        </w:r>
        <w:proofErr w:type="spellEnd"/>
        <w:r w:rsidRPr="00BA5F61">
          <w:rPr>
            <w:rFonts w:ascii="TimesNewRomanPSMT" w:hAnsi="TimesNewRomanPSMT"/>
            <w:sz w:val="16"/>
            <w:szCs w:val="16"/>
          </w:rPr>
          <w:t xml:space="preserve">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4F705E">
        <w:tc>
          <w:tcPr>
            <w:tcW w:w="474" w:type="dxa"/>
          </w:tcPr>
          <w:p w14:paraId="442681C9" w14:textId="77777777" w:rsidR="00382EA3" w:rsidRPr="00BF3695" w:rsidRDefault="00382EA3" w:rsidP="004F705E">
            <w:pPr>
              <w:pStyle w:val="ListParagraph"/>
              <w:ind w:left="0"/>
              <w:jc w:val="both"/>
              <w:rPr>
                <w:moveTo w:id="972" w:author="Caitlin Page Casar" w:date="2019-06-29T12:48:00Z"/>
                <w:b/>
                <w:sz w:val="16"/>
                <w:szCs w:val="16"/>
              </w:rPr>
            </w:pPr>
            <w:moveTo w:id="973" w:author="Caitlin Page Casar" w:date="2019-06-29T12:48:00Z">
              <w:r w:rsidRPr="00BF3695">
                <w:rPr>
                  <w:b/>
                  <w:sz w:val="16"/>
                  <w:szCs w:val="16"/>
                </w:rPr>
                <w:t>Site</w:t>
              </w:r>
            </w:moveTo>
          </w:p>
        </w:tc>
        <w:tc>
          <w:tcPr>
            <w:tcW w:w="634" w:type="dxa"/>
          </w:tcPr>
          <w:p w14:paraId="144DE6A5" w14:textId="77777777" w:rsidR="00382EA3" w:rsidRPr="00BF3695" w:rsidRDefault="00382EA3" w:rsidP="004F705E">
            <w:pPr>
              <w:pStyle w:val="ListParagraph"/>
              <w:ind w:left="0"/>
              <w:jc w:val="both"/>
              <w:rPr>
                <w:moveTo w:id="974" w:author="Caitlin Page Casar" w:date="2019-06-29T12:48:00Z"/>
                <w:b/>
                <w:sz w:val="16"/>
                <w:szCs w:val="16"/>
              </w:rPr>
            </w:pPr>
            <w:moveTo w:id="975" w:author="Caitlin Page Casar" w:date="2019-06-29T12:48:00Z">
              <w:r w:rsidRPr="00BF3695">
                <w:rPr>
                  <w:b/>
                  <w:sz w:val="16"/>
                  <w:szCs w:val="16"/>
                </w:rPr>
                <w:t>Depth</w:t>
              </w:r>
            </w:moveTo>
          </w:p>
          <w:p w14:paraId="0B960DA1" w14:textId="77777777" w:rsidR="00382EA3" w:rsidRPr="00BF3695" w:rsidRDefault="00382EA3" w:rsidP="004F705E">
            <w:pPr>
              <w:pStyle w:val="ListParagraph"/>
              <w:ind w:left="0"/>
              <w:jc w:val="both"/>
              <w:rPr>
                <w:moveTo w:id="976" w:author="Caitlin Page Casar" w:date="2019-06-29T12:48:00Z"/>
                <w:b/>
                <w:sz w:val="16"/>
                <w:szCs w:val="16"/>
              </w:rPr>
            </w:pPr>
            <w:moveTo w:id="977" w:author="Caitlin Page Casar" w:date="2019-06-29T12:48:00Z">
              <w:r w:rsidRPr="00BF3695">
                <w:rPr>
                  <w:b/>
                  <w:sz w:val="16"/>
                  <w:szCs w:val="16"/>
                </w:rPr>
                <w:t>ft</w:t>
              </w:r>
            </w:moveTo>
          </w:p>
        </w:tc>
        <w:tc>
          <w:tcPr>
            <w:tcW w:w="616" w:type="dxa"/>
          </w:tcPr>
          <w:p w14:paraId="16958A1F" w14:textId="77777777" w:rsidR="00382EA3" w:rsidRPr="00BF3695" w:rsidRDefault="00382EA3" w:rsidP="004F705E">
            <w:pPr>
              <w:pStyle w:val="ListParagraph"/>
              <w:ind w:left="0"/>
              <w:jc w:val="both"/>
              <w:rPr>
                <w:moveTo w:id="978" w:author="Caitlin Page Casar" w:date="2019-06-29T12:48:00Z"/>
                <w:b/>
                <w:sz w:val="16"/>
                <w:szCs w:val="16"/>
              </w:rPr>
            </w:pPr>
            <w:moveTo w:id="979" w:author="Caitlin Page Casar" w:date="2019-06-29T12:48:00Z">
              <w:r w:rsidRPr="00BF3695">
                <w:rPr>
                  <w:b/>
                  <w:sz w:val="16"/>
                  <w:szCs w:val="16"/>
                </w:rPr>
                <w:t>Temp</w:t>
              </w:r>
            </w:moveTo>
          </w:p>
          <w:p w14:paraId="01E07652" w14:textId="77777777" w:rsidR="00382EA3" w:rsidRPr="00BF3695" w:rsidRDefault="00382EA3" w:rsidP="004F705E">
            <w:pPr>
              <w:pStyle w:val="ListParagraph"/>
              <w:ind w:left="0"/>
              <w:jc w:val="both"/>
              <w:rPr>
                <w:moveTo w:id="980" w:author="Caitlin Page Casar" w:date="2019-06-29T12:48:00Z"/>
                <w:b/>
                <w:sz w:val="16"/>
                <w:szCs w:val="16"/>
              </w:rPr>
            </w:pPr>
            <w:moveTo w:id="981"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4F705E">
            <w:pPr>
              <w:pStyle w:val="ListParagraph"/>
              <w:ind w:left="0"/>
              <w:jc w:val="both"/>
              <w:rPr>
                <w:moveTo w:id="982" w:author="Caitlin Page Casar" w:date="2019-06-29T12:48:00Z"/>
                <w:b/>
                <w:sz w:val="16"/>
                <w:szCs w:val="16"/>
              </w:rPr>
            </w:pPr>
            <w:moveTo w:id="983" w:author="Caitlin Page Casar" w:date="2019-06-29T12:48:00Z">
              <w:r w:rsidRPr="00BF3695">
                <w:rPr>
                  <w:b/>
                  <w:sz w:val="16"/>
                  <w:szCs w:val="16"/>
                </w:rPr>
                <w:t>ORP</w:t>
              </w:r>
            </w:moveTo>
          </w:p>
        </w:tc>
        <w:tc>
          <w:tcPr>
            <w:tcW w:w="430" w:type="dxa"/>
          </w:tcPr>
          <w:p w14:paraId="637B0CB8" w14:textId="77777777" w:rsidR="00382EA3" w:rsidRPr="00BF3695" w:rsidRDefault="00382EA3" w:rsidP="004F705E">
            <w:pPr>
              <w:pStyle w:val="ListParagraph"/>
              <w:ind w:left="0"/>
              <w:jc w:val="both"/>
              <w:rPr>
                <w:moveTo w:id="984" w:author="Caitlin Page Casar" w:date="2019-06-29T12:48:00Z"/>
                <w:b/>
                <w:sz w:val="16"/>
                <w:szCs w:val="16"/>
              </w:rPr>
            </w:pPr>
            <w:moveTo w:id="985" w:author="Caitlin Page Casar" w:date="2019-06-29T12:48:00Z">
              <w:r w:rsidRPr="00BF3695">
                <w:rPr>
                  <w:b/>
                  <w:sz w:val="16"/>
                  <w:szCs w:val="16"/>
                </w:rPr>
                <w:t>pH</w:t>
              </w:r>
            </w:moveTo>
          </w:p>
        </w:tc>
        <w:tc>
          <w:tcPr>
            <w:tcW w:w="560" w:type="dxa"/>
          </w:tcPr>
          <w:p w14:paraId="02A3E456" w14:textId="77777777" w:rsidR="00382EA3" w:rsidRPr="00BF3695" w:rsidRDefault="00382EA3" w:rsidP="004F705E">
            <w:pPr>
              <w:pStyle w:val="ListParagraph"/>
              <w:ind w:left="0"/>
              <w:jc w:val="both"/>
              <w:rPr>
                <w:moveTo w:id="986" w:author="Caitlin Page Casar" w:date="2019-06-29T12:48:00Z"/>
                <w:b/>
                <w:sz w:val="16"/>
                <w:szCs w:val="16"/>
              </w:rPr>
            </w:pPr>
            <w:moveTo w:id="987" w:author="Caitlin Page Casar" w:date="2019-06-29T12:48:00Z">
              <w:r w:rsidRPr="00BF3695">
                <w:rPr>
                  <w:b/>
                  <w:sz w:val="16"/>
                  <w:szCs w:val="16"/>
                </w:rPr>
                <w:t>H2</w:t>
              </w:r>
            </w:moveTo>
          </w:p>
          <w:p w14:paraId="647B6386" w14:textId="77777777" w:rsidR="00382EA3" w:rsidRPr="00BF3695" w:rsidRDefault="00382EA3" w:rsidP="004F705E">
            <w:pPr>
              <w:pStyle w:val="ListParagraph"/>
              <w:ind w:left="0"/>
              <w:jc w:val="both"/>
              <w:rPr>
                <w:moveTo w:id="988" w:author="Caitlin Page Casar" w:date="2019-06-29T12:48:00Z"/>
                <w:b/>
                <w:sz w:val="16"/>
                <w:szCs w:val="16"/>
              </w:rPr>
            </w:pPr>
            <w:proofErr w:type="spellStart"/>
            <w:moveTo w:id="989" w:author="Caitlin Page Casar" w:date="2019-06-29T12:48:00Z">
              <w:r>
                <w:rPr>
                  <w:b/>
                  <w:sz w:val="16"/>
                  <w:szCs w:val="16"/>
                </w:rPr>
                <w:t>nM</w:t>
              </w:r>
              <w:proofErr w:type="spellEnd"/>
            </w:moveTo>
          </w:p>
        </w:tc>
        <w:tc>
          <w:tcPr>
            <w:tcW w:w="576" w:type="dxa"/>
          </w:tcPr>
          <w:p w14:paraId="6CA5F2EE" w14:textId="77777777" w:rsidR="00382EA3" w:rsidRDefault="00382EA3" w:rsidP="004F705E">
            <w:pPr>
              <w:pStyle w:val="ListParagraph"/>
              <w:ind w:left="0"/>
              <w:jc w:val="both"/>
              <w:rPr>
                <w:moveTo w:id="990" w:author="Caitlin Page Casar" w:date="2019-06-29T12:48:00Z"/>
                <w:b/>
                <w:sz w:val="16"/>
                <w:szCs w:val="16"/>
              </w:rPr>
            </w:pPr>
            <w:moveTo w:id="991" w:author="Caitlin Page Casar" w:date="2019-06-29T12:48:00Z">
              <w:r>
                <w:rPr>
                  <w:b/>
                  <w:sz w:val="16"/>
                  <w:szCs w:val="16"/>
                </w:rPr>
                <w:t>CO</w:t>
              </w:r>
            </w:moveTo>
          </w:p>
          <w:p w14:paraId="356590D8" w14:textId="77777777" w:rsidR="00382EA3" w:rsidRPr="00BF3695" w:rsidRDefault="00382EA3" w:rsidP="004F705E">
            <w:pPr>
              <w:pStyle w:val="ListParagraph"/>
              <w:ind w:left="0"/>
              <w:jc w:val="both"/>
              <w:rPr>
                <w:moveTo w:id="992" w:author="Caitlin Page Casar" w:date="2019-06-29T12:48:00Z"/>
                <w:b/>
                <w:sz w:val="16"/>
                <w:szCs w:val="16"/>
              </w:rPr>
            </w:pPr>
            <w:proofErr w:type="spellStart"/>
            <w:moveTo w:id="993" w:author="Caitlin Page Casar" w:date="2019-06-29T12:48:00Z">
              <w:r>
                <w:rPr>
                  <w:b/>
                  <w:sz w:val="16"/>
                  <w:szCs w:val="16"/>
                </w:rPr>
                <w:t>nM</w:t>
              </w:r>
              <w:proofErr w:type="spellEnd"/>
            </w:moveTo>
          </w:p>
        </w:tc>
        <w:tc>
          <w:tcPr>
            <w:tcW w:w="576" w:type="dxa"/>
          </w:tcPr>
          <w:p w14:paraId="14727607" w14:textId="77777777" w:rsidR="00382EA3" w:rsidRPr="00BF3695" w:rsidRDefault="00382EA3" w:rsidP="004F705E">
            <w:pPr>
              <w:pStyle w:val="ListParagraph"/>
              <w:ind w:left="0"/>
              <w:jc w:val="both"/>
              <w:rPr>
                <w:moveTo w:id="994" w:author="Caitlin Page Casar" w:date="2019-06-29T12:48:00Z"/>
                <w:b/>
                <w:sz w:val="16"/>
                <w:szCs w:val="16"/>
              </w:rPr>
            </w:pPr>
            <w:moveTo w:id="995" w:author="Caitlin Page Casar" w:date="2019-06-29T12:48:00Z">
              <w:r w:rsidRPr="00BF3695">
                <w:rPr>
                  <w:b/>
                  <w:sz w:val="16"/>
                  <w:szCs w:val="16"/>
                </w:rPr>
                <w:t>CH4</w:t>
              </w:r>
            </w:moveTo>
          </w:p>
          <w:p w14:paraId="0626AFEE" w14:textId="77777777" w:rsidR="00382EA3" w:rsidRPr="00BF3695" w:rsidRDefault="00382EA3" w:rsidP="004F705E">
            <w:pPr>
              <w:pStyle w:val="ListParagraph"/>
              <w:ind w:left="0"/>
              <w:jc w:val="both"/>
              <w:rPr>
                <w:moveTo w:id="996" w:author="Caitlin Page Casar" w:date="2019-06-29T12:48:00Z"/>
                <w:b/>
                <w:sz w:val="16"/>
                <w:szCs w:val="16"/>
              </w:rPr>
            </w:pPr>
            <w:proofErr w:type="spellStart"/>
            <w:moveTo w:id="997" w:author="Caitlin Page Casar" w:date="2019-06-29T12:48:00Z">
              <w:r>
                <w:rPr>
                  <w:b/>
                  <w:sz w:val="16"/>
                  <w:szCs w:val="16"/>
                </w:rPr>
                <w:t>nM</w:t>
              </w:r>
              <w:proofErr w:type="spellEnd"/>
            </w:moveTo>
          </w:p>
        </w:tc>
        <w:tc>
          <w:tcPr>
            <w:tcW w:w="594" w:type="dxa"/>
          </w:tcPr>
          <w:p w14:paraId="1537F895" w14:textId="77777777" w:rsidR="00382EA3" w:rsidRDefault="00382EA3" w:rsidP="004F705E">
            <w:pPr>
              <w:pStyle w:val="ListParagraph"/>
              <w:ind w:left="0"/>
              <w:jc w:val="both"/>
              <w:rPr>
                <w:moveTo w:id="998" w:author="Caitlin Page Casar" w:date="2019-06-29T12:48:00Z"/>
                <w:b/>
                <w:sz w:val="16"/>
                <w:szCs w:val="16"/>
                <w:vertAlign w:val="superscript"/>
              </w:rPr>
            </w:pPr>
            <w:moveTo w:id="999"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4F705E">
            <w:pPr>
              <w:pStyle w:val="ListParagraph"/>
              <w:ind w:left="0"/>
              <w:jc w:val="both"/>
              <w:rPr>
                <w:moveTo w:id="1000" w:author="Caitlin Page Casar" w:date="2019-06-29T12:48:00Z"/>
                <w:b/>
                <w:sz w:val="16"/>
                <w:szCs w:val="16"/>
              </w:rPr>
            </w:pPr>
            <w:moveTo w:id="1001" w:author="Caitlin Page Casar" w:date="2019-06-29T12:48:00Z">
              <w:r>
                <w:rPr>
                  <w:b/>
                  <w:sz w:val="16"/>
                  <w:szCs w:val="16"/>
                </w:rPr>
                <w:t>mg/L</w:t>
              </w:r>
            </w:moveTo>
          </w:p>
        </w:tc>
        <w:tc>
          <w:tcPr>
            <w:tcW w:w="758" w:type="dxa"/>
          </w:tcPr>
          <w:p w14:paraId="2EC01A29" w14:textId="77777777" w:rsidR="00382EA3" w:rsidRDefault="00382EA3" w:rsidP="004F705E">
            <w:pPr>
              <w:pStyle w:val="ListParagraph"/>
              <w:ind w:left="0"/>
              <w:jc w:val="both"/>
              <w:rPr>
                <w:moveTo w:id="1002" w:author="Caitlin Page Casar" w:date="2019-06-29T12:48:00Z"/>
                <w:b/>
                <w:sz w:val="16"/>
                <w:szCs w:val="16"/>
                <w:vertAlign w:val="superscript"/>
              </w:rPr>
            </w:pPr>
            <w:moveTo w:id="1003"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4F705E">
            <w:pPr>
              <w:pStyle w:val="ListParagraph"/>
              <w:ind w:left="0"/>
              <w:jc w:val="both"/>
              <w:rPr>
                <w:moveTo w:id="1004" w:author="Caitlin Page Casar" w:date="2019-06-29T12:48:00Z"/>
                <w:b/>
                <w:sz w:val="16"/>
                <w:szCs w:val="16"/>
              </w:rPr>
            </w:pPr>
            <w:moveTo w:id="1005" w:author="Caitlin Page Casar" w:date="2019-06-29T12:48:00Z">
              <w:r>
                <w:rPr>
                  <w:b/>
                  <w:sz w:val="16"/>
                  <w:szCs w:val="16"/>
                </w:rPr>
                <w:t>mg/L</w:t>
              </w:r>
            </w:moveTo>
          </w:p>
        </w:tc>
        <w:tc>
          <w:tcPr>
            <w:tcW w:w="581" w:type="dxa"/>
          </w:tcPr>
          <w:p w14:paraId="2F066246" w14:textId="77777777" w:rsidR="00382EA3" w:rsidRDefault="00382EA3" w:rsidP="004F705E">
            <w:pPr>
              <w:pStyle w:val="ListParagraph"/>
              <w:ind w:left="0"/>
              <w:jc w:val="both"/>
              <w:rPr>
                <w:moveTo w:id="1006" w:author="Caitlin Page Casar" w:date="2019-06-29T12:48:00Z"/>
                <w:b/>
                <w:sz w:val="16"/>
                <w:szCs w:val="16"/>
                <w:vertAlign w:val="superscript"/>
              </w:rPr>
            </w:pPr>
            <w:moveTo w:id="1007"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4F705E">
            <w:pPr>
              <w:pStyle w:val="ListParagraph"/>
              <w:ind w:left="0"/>
              <w:jc w:val="both"/>
              <w:rPr>
                <w:moveTo w:id="1008" w:author="Caitlin Page Casar" w:date="2019-06-29T12:48:00Z"/>
                <w:b/>
                <w:sz w:val="16"/>
                <w:szCs w:val="16"/>
              </w:rPr>
            </w:pPr>
            <w:moveTo w:id="1009" w:author="Caitlin Page Casar" w:date="2019-06-29T12:48:00Z">
              <w:r>
                <w:rPr>
                  <w:b/>
                  <w:sz w:val="16"/>
                  <w:szCs w:val="16"/>
                </w:rPr>
                <w:t>mg/L</w:t>
              </w:r>
            </w:moveTo>
          </w:p>
        </w:tc>
        <w:tc>
          <w:tcPr>
            <w:tcW w:w="656" w:type="dxa"/>
          </w:tcPr>
          <w:p w14:paraId="29011F70" w14:textId="77777777" w:rsidR="00382EA3" w:rsidRDefault="00382EA3" w:rsidP="004F705E">
            <w:pPr>
              <w:pStyle w:val="ListParagraph"/>
              <w:ind w:left="0"/>
              <w:jc w:val="both"/>
              <w:rPr>
                <w:moveTo w:id="1010" w:author="Caitlin Page Casar" w:date="2019-06-29T12:48:00Z"/>
                <w:b/>
                <w:sz w:val="16"/>
                <w:szCs w:val="16"/>
                <w:vertAlign w:val="superscript"/>
              </w:rPr>
            </w:pPr>
            <w:moveTo w:id="1011"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4F705E">
            <w:pPr>
              <w:pStyle w:val="ListParagraph"/>
              <w:ind w:left="0"/>
              <w:jc w:val="both"/>
              <w:rPr>
                <w:moveTo w:id="1012" w:author="Caitlin Page Casar" w:date="2019-06-29T12:48:00Z"/>
                <w:b/>
                <w:sz w:val="16"/>
                <w:szCs w:val="16"/>
              </w:rPr>
            </w:pPr>
            <w:moveTo w:id="1013" w:author="Caitlin Page Casar" w:date="2019-06-29T12:48:00Z">
              <w:r>
                <w:rPr>
                  <w:b/>
                  <w:sz w:val="16"/>
                  <w:szCs w:val="16"/>
                </w:rPr>
                <w:t>mg/L</w:t>
              </w:r>
            </w:moveTo>
          </w:p>
        </w:tc>
        <w:tc>
          <w:tcPr>
            <w:tcW w:w="538" w:type="dxa"/>
          </w:tcPr>
          <w:p w14:paraId="01F75ABF" w14:textId="77777777" w:rsidR="00382EA3" w:rsidRPr="00BA5F61" w:rsidRDefault="00382EA3" w:rsidP="004F705E">
            <w:pPr>
              <w:pStyle w:val="ListParagraph"/>
              <w:ind w:left="0"/>
              <w:jc w:val="both"/>
              <w:rPr>
                <w:moveTo w:id="1014" w:author="Caitlin Page Casar" w:date="2019-06-29T12:48:00Z"/>
                <w:b/>
                <w:sz w:val="16"/>
                <w:szCs w:val="16"/>
                <w:vertAlign w:val="superscript"/>
              </w:rPr>
            </w:pPr>
            <w:moveTo w:id="1015"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4F705E">
            <w:pPr>
              <w:pStyle w:val="ListParagraph"/>
              <w:ind w:left="0"/>
              <w:jc w:val="both"/>
              <w:rPr>
                <w:moveTo w:id="1016" w:author="Caitlin Page Casar" w:date="2019-06-29T12:48:00Z"/>
                <w:b/>
                <w:sz w:val="16"/>
                <w:szCs w:val="16"/>
              </w:rPr>
            </w:pPr>
            <w:moveTo w:id="1017" w:author="Caitlin Page Casar" w:date="2019-06-29T12:48:00Z">
              <w:r w:rsidRPr="00BF3695">
                <w:rPr>
                  <w:b/>
                  <w:sz w:val="16"/>
                  <w:szCs w:val="16"/>
                </w:rPr>
                <w:t>DOC</w:t>
              </w:r>
            </w:moveTo>
          </w:p>
          <w:p w14:paraId="673E63E7" w14:textId="77777777" w:rsidR="00382EA3" w:rsidRPr="00BF3695" w:rsidRDefault="00382EA3" w:rsidP="004F705E">
            <w:pPr>
              <w:pStyle w:val="ListParagraph"/>
              <w:ind w:left="0"/>
              <w:jc w:val="both"/>
              <w:rPr>
                <w:moveTo w:id="1018" w:author="Caitlin Page Casar" w:date="2019-06-29T12:48:00Z"/>
                <w:b/>
                <w:sz w:val="16"/>
                <w:szCs w:val="16"/>
              </w:rPr>
            </w:pPr>
            <w:moveTo w:id="1019" w:author="Caitlin Page Casar" w:date="2019-06-29T12:48:00Z">
              <w:r>
                <w:rPr>
                  <w:b/>
                  <w:sz w:val="16"/>
                  <w:szCs w:val="16"/>
                </w:rPr>
                <w:t>mg/L</w:t>
              </w:r>
            </w:moveTo>
          </w:p>
        </w:tc>
        <w:tc>
          <w:tcPr>
            <w:tcW w:w="510" w:type="dxa"/>
          </w:tcPr>
          <w:p w14:paraId="5F8B7364" w14:textId="77777777" w:rsidR="00382EA3" w:rsidRDefault="00382EA3" w:rsidP="004F705E">
            <w:pPr>
              <w:pStyle w:val="ListParagraph"/>
              <w:ind w:left="0"/>
              <w:jc w:val="both"/>
              <w:rPr>
                <w:moveTo w:id="1020" w:author="Caitlin Page Casar" w:date="2019-06-29T12:48:00Z"/>
                <w:b/>
                <w:sz w:val="16"/>
                <w:szCs w:val="16"/>
              </w:rPr>
            </w:pPr>
            <w:moveTo w:id="1021" w:author="Caitlin Page Casar" w:date="2019-06-29T12:48:00Z">
              <w:r w:rsidRPr="00BF3695">
                <w:rPr>
                  <w:b/>
                  <w:sz w:val="16"/>
                  <w:szCs w:val="16"/>
                </w:rPr>
                <w:t>DIC</w:t>
              </w:r>
            </w:moveTo>
          </w:p>
          <w:p w14:paraId="03D6B61F" w14:textId="77777777" w:rsidR="00382EA3" w:rsidRPr="00BF3695" w:rsidRDefault="00382EA3" w:rsidP="004F705E">
            <w:pPr>
              <w:pStyle w:val="ListParagraph"/>
              <w:ind w:left="0"/>
              <w:jc w:val="both"/>
              <w:rPr>
                <w:moveTo w:id="1022" w:author="Caitlin Page Casar" w:date="2019-06-29T12:48:00Z"/>
                <w:b/>
                <w:sz w:val="16"/>
                <w:szCs w:val="16"/>
              </w:rPr>
            </w:pPr>
            <w:proofErr w:type="spellStart"/>
            <w:moveTo w:id="1023" w:author="Caitlin Page Casar" w:date="2019-06-29T12:48:00Z">
              <w:r>
                <w:rPr>
                  <w:b/>
                  <w:sz w:val="16"/>
                  <w:szCs w:val="16"/>
                </w:rPr>
                <w:t>mM</w:t>
              </w:r>
              <w:proofErr w:type="spellEnd"/>
            </w:moveTo>
          </w:p>
        </w:tc>
      </w:tr>
      <w:tr w:rsidR="00382EA3" w:rsidRPr="00BF3695" w14:paraId="05FEDAA3" w14:textId="77777777" w:rsidTr="004F705E">
        <w:trPr>
          <w:trHeight w:val="233"/>
        </w:trPr>
        <w:tc>
          <w:tcPr>
            <w:tcW w:w="474" w:type="dxa"/>
          </w:tcPr>
          <w:p w14:paraId="570B703A" w14:textId="77777777" w:rsidR="00382EA3" w:rsidRPr="00BF3695" w:rsidRDefault="00382EA3" w:rsidP="004F705E">
            <w:pPr>
              <w:pStyle w:val="ListParagraph"/>
              <w:ind w:left="0"/>
              <w:jc w:val="both"/>
              <w:rPr>
                <w:moveTo w:id="1024" w:author="Caitlin Page Casar" w:date="2019-06-29T12:48:00Z"/>
                <w:sz w:val="16"/>
                <w:szCs w:val="16"/>
              </w:rPr>
            </w:pPr>
            <w:moveTo w:id="1025" w:author="Caitlin Page Casar" w:date="2019-06-29T12:48:00Z">
              <w:r w:rsidRPr="00BF3695">
                <w:rPr>
                  <w:sz w:val="16"/>
                  <w:szCs w:val="16"/>
                </w:rPr>
                <w:t>D1</w:t>
              </w:r>
            </w:moveTo>
          </w:p>
        </w:tc>
        <w:tc>
          <w:tcPr>
            <w:tcW w:w="634" w:type="dxa"/>
          </w:tcPr>
          <w:p w14:paraId="6CDD38F5" w14:textId="77777777" w:rsidR="00382EA3" w:rsidRPr="00BF3695" w:rsidRDefault="00382EA3" w:rsidP="004F705E">
            <w:pPr>
              <w:pStyle w:val="ListParagraph"/>
              <w:ind w:left="0"/>
              <w:jc w:val="both"/>
              <w:rPr>
                <w:moveTo w:id="1026" w:author="Caitlin Page Casar" w:date="2019-06-29T12:48:00Z"/>
                <w:sz w:val="16"/>
                <w:szCs w:val="16"/>
              </w:rPr>
            </w:pPr>
            <w:moveTo w:id="1027"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4F705E">
            <w:pPr>
              <w:pStyle w:val="ListParagraph"/>
              <w:ind w:left="0"/>
              <w:jc w:val="both"/>
              <w:rPr>
                <w:moveTo w:id="1028" w:author="Caitlin Page Casar" w:date="2019-06-29T12:48:00Z"/>
                <w:sz w:val="16"/>
                <w:szCs w:val="16"/>
              </w:rPr>
            </w:pPr>
            <w:moveTo w:id="1029" w:author="Caitlin Page Casar" w:date="2019-06-29T12:48:00Z">
              <w:r w:rsidRPr="00BF3695">
                <w:rPr>
                  <w:sz w:val="16"/>
                  <w:szCs w:val="16"/>
                </w:rPr>
                <w:t>10.3</w:t>
              </w:r>
            </w:moveTo>
          </w:p>
        </w:tc>
        <w:tc>
          <w:tcPr>
            <w:tcW w:w="701" w:type="dxa"/>
          </w:tcPr>
          <w:p w14:paraId="71B611A8" w14:textId="77777777" w:rsidR="00382EA3" w:rsidRPr="00BF3695" w:rsidRDefault="00382EA3" w:rsidP="004F705E">
            <w:pPr>
              <w:pStyle w:val="ListParagraph"/>
              <w:ind w:left="0"/>
              <w:jc w:val="both"/>
              <w:rPr>
                <w:moveTo w:id="1030" w:author="Caitlin Page Casar" w:date="2019-06-29T12:48:00Z"/>
                <w:sz w:val="16"/>
                <w:szCs w:val="16"/>
              </w:rPr>
            </w:pPr>
            <w:moveTo w:id="1031"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4F705E">
            <w:pPr>
              <w:pStyle w:val="ListParagraph"/>
              <w:ind w:left="0"/>
              <w:jc w:val="both"/>
              <w:rPr>
                <w:moveTo w:id="1032" w:author="Caitlin Page Casar" w:date="2019-06-29T12:48:00Z"/>
                <w:sz w:val="16"/>
                <w:szCs w:val="16"/>
              </w:rPr>
            </w:pPr>
            <w:moveTo w:id="1033"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4F705E">
            <w:pPr>
              <w:jc w:val="both"/>
              <w:rPr>
                <w:moveTo w:id="1034" w:author="Caitlin Page Casar" w:date="2019-06-29T12:48:00Z"/>
                <w:sz w:val="16"/>
                <w:szCs w:val="16"/>
              </w:rPr>
            </w:pPr>
            <w:moveTo w:id="1035"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4F705E">
            <w:pPr>
              <w:jc w:val="both"/>
              <w:rPr>
                <w:moveTo w:id="1036" w:author="Caitlin Page Casar" w:date="2019-06-29T12:48:00Z"/>
                <w:sz w:val="16"/>
                <w:szCs w:val="16"/>
              </w:rPr>
            </w:pPr>
            <w:moveTo w:id="1037" w:author="Caitlin Page Casar" w:date="2019-06-29T12:48:00Z">
              <w:r>
                <w:rPr>
                  <w:sz w:val="16"/>
                  <w:szCs w:val="16"/>
                </w:rPr>
                <w:t>0.2</w:t>
              </w:r>
            </w:moveTo>
          </w:p>
        </w:tc>
        <w:tc>
          <w:tcPr>
            <w:tcW w:w="576" w:type="dxa"/>
          </w:tcPr>
          <w:p w14:paraId="45D22EF3" w14:textId="77777777" w:rsidR="00382EA3" w:rsidRPr="00BF3695" w:rsidRDefault="00382EA3" w:rsidP="004F705E">
            <w:pPr>
              <w:jc w:val="both"/>
              <w:rPr>
                <w:moveTo w:id="1038" w:author="Caitlin Page Casar" w:date="2019-06-29T12:48:00Z"/>
                <w:sz w:val="16"/>
                <w:szCs w:val="16"/>
              </w:rPr>
            </w:pPr>
            <w:moveTo w:id="1039"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4F705E">
            <w:pPr>
              <w:jc w:val="both"/>
              <w:rPr>
                <w:moveTo w:id="1040" w:author="Caitlin Page Casar" w:date="2019-06-29T12:48:00Z"/>
                <w:sz w:val="16"/>
                <w:szCs w:val="16"/>
              </w:rPr>
            </w:pPr>
            <w:moveTo w:id="1041"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4F705E">
            <w:pPr>
              <w:jc w:val="both"/>
              <w:rPr>
                <w:moveTo w:id="1042" w:author="Caitlin Page Casar" w:date="2019-06-29T12:48:00Z"/>
                <w:color w:val="000000"/>
                <w:sz w:val="16"/>
                <w:szCs w:val="16"/>
              </w:rPr>
            </w:pPr>
            <w:moveTo w:id="1043"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4F705E">
            <w:pPr>
              <w:jc w:val="both"/>
              <w:rPr>
                <w:moveTo w:id="1044" w:author="Caitlin Page Casar" w:date="2019-06-29T12:48:00Z"/>
                <w:color w:val="000000"/>
                <w:sz w:val="16"/>
                <w:szCs w:val="16"/>
              </w:rPr>
            </w:pPr>
            <w:moveTo w:id="1045"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4F705E">
            <w:pPr>
              <w:pStyle w:val="ListParagraph"/>
              <w:ind w:left="0"/>
              <w:jc w:val="both"/>
              <w:rPr>
                <w:moveTo w:id="1046" w:author="Caitlin Page Casar" w:date="2019-06-29T12:48:00Z"/>
                <w:sz w:val="16"/>
                <w:szCs w:val="16"/>
              </w:rPr>
            </w:pPr>
            <w:moveTo w:id="1047"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4F705E">
            <w:pPr>
              <w:jc w:val="both"/>
              <w:rPr>
                <w:moveTo w:id="1048" w:author="Caitlin Page Casar" w:date="2019-06-29T12:48:00Z"/>
                <w:color w:val="000000"/>
                <w:sz w:val="16"/>
                <w:szCs w:val="16"/>
              </w:rPr>
            </w:pPr>
            <w:moveTo w:id="1049"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4F705E">
            <w:pPr>
              <w:jc w:val="both"/>
              <w:rPr>
                <w:moveTo w:id="1050" w:author="Caitlin Page Casar" w:date="2019-06-29T12:48:00Z"/>
                <w:color w:val="000000"/>
                <w:sz w:val="16"/>
                <w:szCs w:val="16"/>
              </w:rPr>
            </w:pPr>
            <w:moveTo w:id="1051"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4F705E">
            <w:pPr>
              <w:jc w:val="both"/>
              <w:rPr>
                <w:moveTo w:id="1052" w:author="Caitlin Page Casar" w:date="2019-06-29T12:48:00Z"/>
                <w:color w:val="000000"/>
                <w:sz w:val="16"/>
                <w:szCs w:val="16"/>
              </w:rPr>
            </w:pPr>
            <w:moveTo w:id="1053"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4F705E">
        <w:tc>
          <w:tcPr>
            <w:tcW w:w="474" w:type="dxa"/>
          </w:tcPr>
          <w:p w14:paraId="1D166533" w14:textId="77777777" w:rsidR="00382EA3" w:rsidRPr="00BF3695" w:rsidRDefault="00382EA3" w:rsidP="004F705E">
            <w:pPr>
              <w:pStyle w:val="ListParagraph"/>
              <w:ind w:left="0"/>
              <w:jc w:val="both"/>
              <w:rPr>
                <w:moveTo w:id="1054" w:author="Caitlin Page Casar" w:date="2019-06-29T12:48:00Z"/>
                <w:sz w:val="16"/>
                <w:szCs w:val="16"/>
              </w:rPr>
            </w:pPr>
            <w:moveTo w:id="1055" w:author="Caitlin Page Casar" w:date="2019-06-29T12:48:00Z">
              <w:r w:rsidRPr="00BF3695">
                <w:rPr>
                  <w:sz w:val="16"/>
                  <w:szCs w:val="16"/>
                </w:rPr>
                <w:t>D3</w:t>
              </w:r>
            </w:moveTo>
          </w:p>
        </w:tc>
        <w:tc>
          <w:tcPr>
            <w:tcW w:w="634" w:type="dxa"/>
          </w:tcPr>
          <w:p w14:paraId="7F352207" w14:textId="77777777" w:rsidR="00382EA3" w:rsidRPr="00BF3695" w:rsidRDefault="00382EA3" w:rsidP="004F705E">
            <w:pPr>
              <w:pStyle w:val="ListParagraph"/>
              <w:ind w:left="0"/>
              <w:jc w:val="both"/>
              <w:rPr>
                <w:moveTo w:id="1056" w:author="Caitlin Page Casar" w:date="2019-06-29T12:48:00Z"/>
                <w:sz w:val="16"/>
                <w:szCs w:val="16"/>
              </w:rPr>
            </w:pPr>
            <w:moveTo w:id="1057" w:author="Caitlin Page Casar" w:date="2019-06-29T12:48:00Z">
              <w:r w:rsidRPr="00BF3695">
                <w:rPr>
                  <w:sz w:val="16"/>
                  <w:szCs w:val="16"/>
                </w:rPr>
                <w:t>2,000</w:t>
              </w:r>
            </w:moveTo>
          </w:p>
        </w:tc>
        <w:tc>
          <w:tcPr>
            <w:tcW w:w="616" w:type="dxa"/>
          </w:tcPr>
          <w:p w14:paraId="346751D7" w14:textId="77777777" w:rsidR="00382EA3" w:rsidRPr="00BF3695" w:rsidRDefault="00382EA3" w:rsidP="004F705E">
            <w:pPr>
              <w:pStyle w:val="ListParagraph"/>
              <w:ind w:left="0"/>
              <w:jc w:val="both"/>
              <w:rPr>
                <w:moveTo w:id="1058" w:author="Caitlin Page Casar" w:date="2019-06-29T12:48:00Z"/>
                <w:sz w:val="16"/>
                <w:szCs w:val="16"/>
              </w:rPr>
            </w:pPr>
            <w:moveTo w:id="1059" w:author="Caitlin Page Casar" w:date="2019-06-29T12:48:00Z">
              <w:r w:rsidRPr="00BF3695">
                <w:rPr>
                  <w:sz w:val="16"/>
                  <w:szCs w:val="16"/>
                </w:rPr>
                <w:t>16.2</w:t>
              </w:r>
            </w:moveTo>
          </w:p>
        </w:tc>
        <w:tc>
          <w:tcPr>
            <w:tcW w:w="701" w:type="dxa"/>
          </w:tcPr>
          <w:p w14:paraId="7ABB8323" w14:textId="77777777" w:rsidR="00382EA3" w:rsidRPr="00BF3695" w:rsidRDefault="00382EA3" w:rsidP="004F705E">
            <w:pPr>
              <w:pStyle w:val="ListParagraph"/>
              <w:ind w:left="0"/>
              <w:jc w:val="both"/>
              <w:rPr>
                <w:moveTo w:id="1060" w:author="Caitlin Page Casar" w:date="2019-06-29T12:48:00Z"/>
                <w:sz w:val="16"/>
                <w:szCs w:val="16"/>
              </w:rPr>
            </w:pPr>
            <w:moveTo w:id="1061"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4F705E">
            <w:pPr>
              <w:pStyle w:val="ListParagraph"/>
              <w:ind w:left="0"/>
              <w:jc w:val="both"/>
              <w:rPr>
                <w:moveTo w:id="1062" w:author="Caitlin Page Casar" w:date="2019-06-29T12:48:00Z"/>
                <w:sz w:val="16"/>
                <w:szCs w:val="16"/>
              </w:rPr>
            </w:pPr>
            <w:moveTo w:id="1063"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4F705E">
            <w:pPr>
              <w:pStyle w:val="ListParagraph"/>
              <w:ind w:left="0"/>
              <w:jc w:val="both"/>
              <w:rPr>
                <w:moveTo w:id="1064" w:author="Caitlin Page Casar" w:date="2019-06-29T12:48:00Z"/>
                <w:sz w:val="16"/>
                <w:szCs w:val="16"/>
              </w:rPr>
            </w:pPr>
            <w:moveTo w:id="1065"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4F705E">
            <w:pPr>
              <w:pStyle w:val="ListParagraph"/>
              <w:ind w:left="0"/>
              <w:jc w:val="both"/>
              <w:rPr>
                <w:moveTo w:id="1066" w:author="Caitlin Page Casar" w:date="2019-06-29T12:48:00Z"/>
                <w:sz w:val="16"/>
                <w:szCs w:val="16"/>
              </w:rPr>
            </w:pPr>
            <w:moveTo w:id="1067" w:author="Caitlin Page Casar" w:date="2019-06-29T12:48:00Z">
              <w:r>
                <w:rPr>
                  <w:sz w:val="16"/>
                  <w:szCs w:val="16"/>
                </w:rPr>
                <w:t>0.3</w:t>
              </w:r>
            </w:moveTo>
          </w:p>
        </w:tc>
        <w:tc>
          <w:tcPr>
            <w:tcW w:w="576" w:type="dxa"/>
          </w:tcPr>
          <w:p w14:paraId="1A7640B7" w14:textId="77777777" w:rsidR="00382EA3" w:rsidRPr="00BF3695" w:rsidRDefault="00382EA3" w:rsidP="004F705E">
            <w:pPr>
              <w:pStyle w:val="ListParagraph"/>
              <w:ind w:left="0"/>
              <w:jc w:val="both"/>
              <w:rPr>
                <w:moveTo w:id="1068" w:author="Caitlin Page Casar" w:date="2019-06-29T12:48:00Z"/>
                <w:sz w:val="16"/>
                <w:szCs w:val="16"/>
              </w:rPr>
            </w:pPr>
            <w:moveTo w:id="1069" w:author="Caitlin Page Casar" w:date="2019-06-29T12:48:00Z">
              <w:r>
                <w:rPr>
                  <w:sz w:val="16"/>
                  <w:szCs w:val="16"/>
                </w:rPr>
                <w:t>4.29</w:t>
              </w:r>
            </w:moveTo>
          </w:p>
        </w:tc>
        <w:tc>
          <w:tcPr>
            <w:tcW w:w="594" w:type="dxa"/>
          </w:tcPr>
          <w:p w14:paraId="459D7636" w14:textId="77777777" w:rsidR="00382EA3" w:rsidRPr="00BF3695" w:rsidRDefault="00382EA3" w:rsidP="004F705E">
            <w:pPr>
              <w:pStyle w:val="ListParagraph"/>
              <w:ind w:left="0"/>
              <w:jc w:val="both"/>
              <w:rPr>
                <w:moveTo w:id="1070" w:author="Caitlin Page Casar" w:date="2019-06-29T12:48:00Z"/>
                <w:sz w:val="16"/>
                <w:szCs w:val="16"/>
              </w:rPr>
            </w:pPr>
            <w:moveTo w:id="1071" w:author="Caitlin Page Casar" w:date="2019-06-29T12:48:00Z">
              <w:r w:rsidRPr="00BF3695">
                <w:rPr>
                  <w:sz w:val="16"/>
                  <w:szCs w:val="16"/>
                </w:rPr>
                <w:t>2.5</w:t>
              </w:r>
            </w:moveTo>
          </w:p>
        </w:tc>
        <w:tc>
          <w:tcPr>
            <w:tcW w:w="758" w:type="dxa"/>
          </w:tcPr>
          <w:p w14:paraId="44CCC544" w14:textId="77777777" w:rsidR="00382EA3" w:rsidRPr="00BF3695" w:rsidRDefault="00382EA3" w:rsidP="004F705E">
            <w:pPr>
              <w:pStyle w:val="ListParagraph"/>
              <w:ind w:left="0"/>
              <w:jc w:val="both"/>
              <w:rPr>
                <w:moveTo w:id="1072" w:author="Caitlin Page Casar" w:date="2019-06-29T12:48:00Z"/>
                <w:sz w:val="16"/>
                <w:szCs w:val="16"/>
              </w:rPr>
            </w:pPr>
            <w:moveTo w:id="1073" w:author="Caitlin Page Casar" w:date="2019-06-29T12:48:00Z">
              <w:r w:rsidRPr="00BF3695">
                <w:rPr>
                  <w:sz w:val="16"/>
                  <w:szCs w:val="16"/>
                </w:rPr>
                <w:t>0.2</w:t>
              </w:r>
            </w:moveTo>
          </w:p>
        </w:tc>
        <w:tc>
          <w:tcPr>
            <w:tcW w:w="581" w:type="dxa"/>
          </w:tcPr>
          <w:p w14:paraId="7EB89EC3" w14:textId="77777777" w:rsidR="00382EA3" w:rsidRPr="00BF3695" w:rsidRDefault="00382EA3" w:rsidP="004F705E">
            <w:pPr>
              <w:pStyle w:val="ListParagraph"/>
              <w:ind w:left="0"/>
              <w:jc w:val="both"/>
              <w:rPr>
                <w:moveTo w:id="1074" w:author="Caitlin Page Casar" w:date="2019-06-29T12:48:00Z"/>
                <w:sz w:val="16"/>
                <w:szCs w:val="16"/>
              </w:rPr>
            </w:pPr>
            <w:moveTo w:id="1075" w:author="Caitlin Page Casar" w:date="2019-06-29T12:48:00Z">
              <w:r w:rsidRPr="00BF3695">
                <w:rPr>
                  <w:sz w:val="16"/>
                  <w:szCs w:val="16"/>
                </w:rPr>
                <w:t>0.3</w:t>
              </w:r>
            </w:moveTo>
          </w:p>
        </w:tc>
        <w:tc>
          <w:tcPr>
            <w:tcW w:w="656" w:type="dxa"/>
          </w:tcPr>
          <w:p w14:paraId="0BAF8F9C" w14:textId="77777777" w:rsidR="00382EA3" w:rsidRPr="00BF3695" w:rsidRDefault="00382EA3" w:rsidP="004F705E">
            <w:pPr>
              <w:pStyle w:val="ListParagraph"/>
              <w:ind w:left="0"/>
              <w:jc w:val="both"/>
              <w:rPr>
                <w:moveTo w:id="1076" w:author="Caitlin Page Casar" w:date="2019-06-29T12:48:00Z"/>
                <w:sz w:val="16"/>
                <w:szCs w:val="16"/>
              </w:rPr>
            </w:pPr>
            <w:moveTo w:id="1077"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4F705E">
            <w:pPr>
              <w:pStyle w:val="ListParagraph"/>
              <w:ind w:left="0"/>
              <w:jc w:val="both"/>
              <w:rPr>
                <w:moveTo w:id="1078" w:author="Caitlin Page Casar" w:date="2019-06-29T12:48:00Z"/>
                <w:sz w:val="16"/>
                <w:szCs w:val="16"/>
              </w:rPr>
            </w:pPr>
            <w:moveTo w:id="1079" w:author="Caitlin Page Casar" w:date="2019-06-29T12:48:00Z">
              <w:r>
                <w:rPr>
                  <w:sz w:val="16"/>
                  <w:szCs w:val="16"/>
                </w:rPr>
                <w:t>10.1</w:t>
              </w:r>
            </w:moveTo>
          </w:p>
        </w:tc>
        <w:tc>
          <w:tcPr>
            <w:tcW w:w="581" w:type="dxa"/>
          </w:tcPr>
          <w:p w14:paraId="4EB235E7" w14:textId="77777777" w:rsidR="00382EA3" w:rsidRPr="00BF3695" w:rsidRDefault="00382EA3" w:rsidP="004F705E">
            <w:pPr>
              <w:pStyle w:val="ListParagraph"/>
              <w:ind w:left="0"/>
              <w:jc w:val="both"/>
              <w:rPr>
                <w:moveTo w:id="1080" w:author="Caitlin Page Casar" w:date="2019-06-29T12:48:00Z"/>
                <w:sz w:val="16"/>
                <w:szCs w:val="16"/>
              </w:rPr>
            </w:pPr>
            <w:moveTo w:id="1081"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4F705E">
            <w:pPr>
              <w:pStyle w:val="ListParagraph"/>
              <w:ind w:left="0"/>
              <w:jc w:val="both"/>
              <w:rPr>
                <w:moveTo w:id="1082" w:author="Caitlin Page Casar" w:date="2019-06-29T12:48:00Z"/>
                <w:sz w:val="16"/>
                <w:szCs w:val="16"/>
              </w:rPr>
            </w:pPr>
            <w:moveTo w:id="1083" w:author="Caitlin Page Casar" w:date="2019-06-29T12:48:00Z">
              <w:r>
                <w:rPr>
                  <w:sz w:val="16"/>
                  <w:szCs w:val="16"/>
                </w:rPr>
                <w:t>10.0</w:t>
              </w:r>
            </w:moveTo>
          </w:p>
        </w:tc>
      </w:tr>
      <w:tr w:rsidR="00382EA3" w:rsidRPr="00BF3695" w14:paraId="30F2F768" w14:textId="77777777" w:rsidTr="004F705E">
        <w:tc>
          <w:tcPr>
            <w:tcW w:w="474" w:type="dxa"/>
          </w:tcPr>
          <w:p w14:paraId="508F46D4" w14:textId="77777777" w:rsidR="00382EA3" w:rsidRPr="00BF3695" w:rsidRDefault="00382EA3" w:rsidP="004F705E">
            <w:pPr>
              <w:pStyle w:val="ListParagraph"/>
              <w:ind w:left="0"/>
              <w:jc w:val="both"/>
              <w:rPr>
                <w:moveTo w:id="1084" w:author="Caitlin Page Casar" w:date="2019-06-29T12:48:00Z"/>
                <w:sz w:val="16"/>
                <w:szCs w:val="16"/>
              </w:rPr>
            </w:pPr>
            <w:moveTo w:id="1085" w:author="Caitlin Page Casar" w:date="2019-06-29T12:48:00Z">
              <w:r w:rsidRPr="00BF3695">
                <w:rPr>
                  <w:sz w:val="16"/>
                  <w:szCs w:val="16"/>
                </w:rPr>
                <w:t>D6</w:t>
              </w:r>
            </w:moveTo>
          </w:p>
        </w:tc>
        <w:tc>
          <w:tcPr>
            <w:tcW w:w="634" w:type="dxa"/>
          </w:tcPr>
          <w:p w14:paraId="239D237C" w14:textId="77777777" w:rsidR="00382EA3" w:rsidRPr="00BF3695" w:rsidRDefault="00382EA3" w:rsidP="004F705E">
            <w:pPr>
              <w:pStyle w:val="ListParagraph"/>
              <w:ind w:left="0"/>
              <w:jc w:val="both"/>
              <w:rPr>
                <w:moveTo w:id="1086" w:author="Caitlin Page Casar" w:date="2019-06-29T12:48:00Z"/>
                <w:sz w:val="16"/>
                <w:szCs w:val="16"/>
              </w:rPr>
            </w:pPr>
            <w:moveTo w:id="1087" w:author="Caitlin Page Casar" w:date="2019-06-29T12:48:00Z">
              <w:r w:rsidRPr="00BF3695">
                <w:rPr>
                  <w:sz w:val="16"/>
                  <w:szCs w:val="16"/>
                </w:rPr>
                <w:t>4,850</w:t>
              </w:r>
            </w:moveTo>
          </w:p>
        </w:tc>
        <w:tc>
          <w:tcPr>
            <w:tcW w:w="616" w:type="dxa"/>
          </w:tcPr>
          <w:p w14:paraId="5E67182C" w14:textId="77777777" w:rsidR="00382EA3" w:rsidRPr="00BF3695" w:rsidRDefault="00382EA3" w:rsidP="004F705E">
            <w:pPr>
              <w:pStyle w:val="ListParagraph"/>
              <w:ind w:left="0"/>
              <w:jc w:val="both"/>
              <w:rPr>
                <w:moveTo w:id="1088" w:author="Caitlin Page Casar" w:date="2019-06-29T12:48:00Z"/>
                <w:sz w:val="16"/>
                <w:szCs w:val="16"/>
              </w:rPr>
            </w:pPr>
            <w:moveTo w:id="1089" w:author="Caitlin Page Casar" w:date="2019-06-29T12:48:00Z">
              <w:r w:rsidRPr="00BF3695">
                <w:rPr>
                  <w:sz w:val="16"/>
                  <w:szCs w:val="16"/>
                </w:rPr>
                <w:t>21.5</w:t>
              </w:r>
            </w:moveTo>
          </w:p>
        </w:tc>
        <w:tc>
          <w:tcPr>
            <w:tcW w:w="701" w:type="dxa"/>
          </w:tcPr>
          <w:p w14:paraId="34173ECE" w14:textId="77777777" w:rsidR="00382EA3" w:rsidRPr="00BF3695" w:rsidRDefault="00382EA3" w:rsidP="004F705E">
            <w:pPr>
              <w:pStyle w:val="ListParagraph"/>
              <w:ind w:left="0"/>
              <w:jc w:val="both"/>
              <w:rPr>
                <w:moveTo w:id="1090" w:author="Caitlin Page Casar" w:date="2019-06-29T12:48:00Z"/>
                <w:sz w:val="16"/>
                <w:szCs w:val="16"/>
              </w:rPr>
            </w:pPr>
            <w:moveTo w:id="1091"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4F705E">
            <w:pPr>
              <w:pStyle w:val="ListParagraph"/>
              <w:ind w:left="0"/>
              <w:jc w:val="both"/>
              <w:rPr>
                <w:moveTo w:id="1092" w:author="Caitlin Page Casar" w:date="2019-06-29T12:48:00Z"/>
                <w:sz w:val="16"/>
                <w:szCs w:val="16"/>
              </w:rPr>
            </w:pPr>
            <w:moveTo w:id="1093"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4F705E">
            <w:pPr>
              <w:pStyle w:val="ListParagraph"/>
              <w:ind w:left="0"/>
              <w:jc w:val="both"/>
              <w:rPr>
                <w:moveTo w:id="1094" w:author="Caitlin Page Casar" w:date="2019-06-29T12:48:00Z"/>
                <w:sz w:val="16"/>
                <w:szCs w:val="16"/>
              </w:rPr>
            </w:pPr>
            <w:moveTo w:id="1095"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4F705E">
            <w:pPr>
              <w:pStyle w:val="ListParagraph"/>
              <w:ind w:left="0"/>
              <w:jc w:val="both"/>
              <w:rPr>
                <w:moveTo w:id="1096" w:author="Caitlin Page Casar" w:date="2019-06-29T12:48:00Z"/>
                <w:sz w:val="16"/>
                <w:szCs w:val="16"/>
              </w:rPr>
            </w:pPr>
            <w:moveTo w:id="1097" w:author="Caitlin Page Casar" w:date="2019-06-29T12:48:00Z">
              <w:r>
                <w:rPr>
                  <w:sz w:val="16"/>
                  <w:szCs w:val="16"/>
                </w:rPr>
                <w:t>0.1</w:t>
              </w:r>
            </w:moveTo>
          </w:p>
        </w:tc>
        <w:tc>
          <w:tcPr>
            <w:tcW w:w="576" w:type="dxa"/>
          </w:tcPr>
          <w:p w14:paraId="24DFC827" w14:textId="77777777" w:rsidR="00382EA3" w:rsidRPr="00BF3695" w:rsidRDefault="00382EA3" w:rsidP="004F705E">
            <w:pPr>
              <w:pStyle w:val="ListParagraph"/>
              <w:ind w:left="0"/>
              <w:jc w:val="both"/>
              <w:rPr>
                <w:moveTo w:id="1098" w:author="Caitlin Page Casar" w:date="2019-06-29T12:48:00Z"/>
                <w:sz w:val="16"/>
                <w:szCs w:val="16"/>
              </w:rPr>
            </w:pPr>
            <w:moveTo w:id="1099" w:author="Caitlin Page Casar" w:date="2019-06-29T12:48:00Z">
              <w:r>
                <w:rPr>
                  <w:sz w:val="16"/>
                  <w:szCs w:val="16"/>
                </w:rPr>
                <w:t>314.3</w:t>
              </w:r>
            </w:moveTo>
          </w:p>
        </w:tc>
        <w:tc>
          <w:tcPr>
            <w:tcW w:w="594" w:type="dxa"/>
          </w:tcPr>
          <w:p w14:paraId="380E390A" w14:textId="77777777" w:rsidR="00382EA3" w:rsidRPr="00BF3695" w:rsidRDefault="00382EA3" w:rsidP="004F705E">
            <w:pPr>
              <w:pStyle w:val="ListParagraph"/>
              <w:ind w:left="0"/>
              <w:jc w:val="both"/>
              <w:rPr>
                <w:moveTo w:id="1100" w:author="Caitlin Page Casar" w:date="2019-06-29T12:48:00Z"/>
                <w:sz w:val="16"/>
                <w:szCs w:val="16"/>
              </w:rPr>
            </w:pPr>
            <w:moveTo w:id="1101" w:author="Caitlin Page Casar" w:date="2019-06-29T12:48:00Z">
              <w:r>
                <w:rPr>
                  <w:sz w:val="16"/>
                  <w:szCs w:val="16"/>
                </w:rPr>
                <w:t>1.2</w:t>
              </w:r>
            </w:moveTo>
          </w:p>
        </w:tc>
        <w:tc>
          <w:tcPr>
            <w:tcW w:w="758" w:type="dxa"/>
          </w:tcPr>
          <w:p w14:paraId="14AF094E" w14:textId="77777777" w:rsidR="00382EA3" w:rsidRPr="00BF3695" w:rsidRDefault="00382EA3" w:rsidP="004F705E">
            <w:pPr>
              <w:pStyle w:val="ListParagraph"/>
              <w:ind w:left="0"/>
              <w:jc w:val="both"/>
              <w:rPr>
                <w:moveTo w:id="1102" w:author="Caitlin Page Casar" w:date="2019-06-29T12:48:00Z"/>
                <w:sz w:val="16"/>
                <w:szCs w:val="16"/>
              </w:rPr>
            </w:pPr>
            <w:moveTo w:id="1103" w:author="Caitlin Page Casar" w:date="2019-06-29T12:48:00Z">
              <w:r w:rsidRPr="00BF3695">
                <w:rPr>
                  <w:sz w:val="16"/>
                  <w:szCs w:val="16"/>
                </w:rPr>
                <w:t>0.1</w:t>
              </w:r>
            </w:moveTo>
          </w:p>
        </w:tc>
        <w:tc>
          <w:tcPr>
            <w:tcW w:w="581" w:type="dxa"/>
          </w:tcPr>
          <w:p w14:paraId="1A04B28E" w14:textId="77777777" w:rsidR="00382EA3" w:rsidRPr="00BF3695" w:rsidRDefault="00382EA3" w:rsidP="004F705E">
            <w:pPr>
              <w:pStyle w:val="ListParagraph"/>
              <w:ind w:left="0"/>
              <w:jc w:val="both"/>
              <w:rPr>
                <w:moveTo w:id="1104" w:author="Caitlin Page Casar" w:date="2019-06-29T12:48:00Z"/>
                <w:sz w:val="16"/>
                <w:szCs w:val="16"/>
              </w:rPr>
            </w:pPr>
            <w:moveTo w:id="1105" w:author="Caitlin Page Casar" w:date="2019-06-29T12:48:00Z">
              <w:r w:rsidRPr="00BF3695">
                <w:rPr>
                  <w:sz w:val="16"/>
                  <w:szCs w:val="16"/>
                </w:rPr>
                <w:t>0.3</w:t>
              </w:r>
            </w:moveTo>
          </w:p>
        </w:tc>
        <w:tc>
          <w:tcPr>
            <w:tcW w:w="656" w:type="dxa"/>
          </w:tcPr>
          <w:p w14:paraId="4142B46C" w14:textId="77777777" w:rsidR="00382EA3" w:rsidRPr="00BF3695" w:rsidRDefault="00382EA3" w:rsidP="004F705E">
            <w:pPr>
              <w:pStyle w:val="ListParagraph"/>
              <w:ind w:left="0"/>
              <w:jc w:val="both"/>
              <w:rPr>
                <w:moveTo w:id="1106" w:author="Caitlin Page Casar" w:date="2019-06-29T12:48:00Z"/>
                <w:sz w:val="16"/>
                <w:szCs w:val="16"/>
              </w:rPr>
            </w:pPr>
            <w:moveTo w:id="1107" w:author="Caitlin Page Casar" w:date="2019-06-29T12:48:00Z">
              <w:r>
                <w:rPr>
                  <w:sz w:val="16"/>
                  <w:szCs w:val="16"/>
                </w:rPr>
                <w:t>4223.3</w:t>
              </w:r>
            </w:moveTo>
          </w:p>
        </w:tc>
        <w:tc>
          <w:tcPr>
            <w:tcW w:w="538" w:type="dxa"/>
          </w:tcPr>
          <w:p w14:paraId="37106DF9" w14:textId="77777777" w:rsidR="00382EA3" w:rsidRPr="00BF3695" w:rsidRDefault="00382EA3" w:rsidP="004F705E">
            <w:pPr>
              <w:pStyle w:val="ListParagraph"/>
              <w:ind w:left="0"/>
              <w:jc w:val="both"/>
              <w:rPr>
                <w:moveTo w:id="1108" w:author="Caitlin Page Casar" w:date="2019-06-29T12:48:00Z"/>
                <w:sz w:val="16"/>
                <w:szCs w:val="16"/>
              </w:rPr>
            </w:pPr>
            <w:moveTo w:id="1109" w:author="Caitlin Page Casar" w:date="2019-06-29T12:48:00Z">
              <w:r>
                <w:rPr>
                  <w:sz w:val="16"/>
                  <w:szCs w:val="16"/>
                </w:rPr>
                <w:t>66.2</w:t>
              </w:r>
            </w:moveTo>
          </w:p>
        </w:tc>
        <w:tc>
          <w:tcPr>
            <w:tcW w:w="581" w:type="dxa"/>
          </w:tcPr>
          <w:p w14:paraId="0C57C207" w14:textId="77777777" w:rsidR="00382EA3" w:rsidRPr="00BF3695" w:rsidRDefault="00382EA3" w:rsidP="004F705E">
            <w:pPr>
              <w:pStyle w:val="ListParagraph"/>
              <w:ind w:left="0"/>
              <w:jc w:val="both"/>
              <w:rPr>
                <w:moveTo w:id="1110" w:author="Caitlin Page Casar" w:date="2019-06-29T12:48:00Z"/>
                <w:sz w:val="16"/>
                <w:szCs w:val="16"/>
              </w:rPr>
            </w:pPr>
            <w:moveTo w:id="1111"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4F705E">
            <w:pPr>
              <w:pStyle w:val="ListParagraph"/>
              <w:ind w:left="0"/>
              <w:jc w:val="both"/>
              <w:rPr>
                <w:moveTo w:id="1112" w:author="Caitlin Page Casar" w:date="2019-06-29T12:48:00Z"/>
                <w:sz w:val="16"/>
                <w:szCs w:val="16"/>
              </w:rPr>
            </w:pPr>
            <w:moveTo w:id="1113" w:author="Caitlin Page Casar" w:date="2019-06-29T12:48:00Z">
              <w:r w:rsidRPr="00BF3695">
                <w:rPr>
                  <w:sz w:val="16"/>
                  <w:szCs w:val="16"/>
                </w:rPr>
                <w:t>2.</w:t>
              </w:r>
              <w:r>
                <w:rPr>
                  <w:sz w:val="16"/>
                  <w:szCs w:val="16"/>
                </w:rPr>
                <w:t>2</w:t>
              </w:r>
            </w:moveTo>
          </w:p>
        </w:tc>
      </w:tr>
    </w:tbl>
    <w:moveToRangeEnd w:id="969"/>
    <w:p w14:paraId="6455D65E" w14:textId="13C8E6BF" w:rsidR="008F0CEE" w:rsidRDefault="008F0CEE" w:rsidP="008F0CEE">
      <w:pPr>
        <w:spacing w:before="120" w:line="276" w:lineRule="auto"/>
        <w:jc w:val="both"/>
        <w:rPr>
          <w:rFonts w:ascii="Calibri" w:hAnsi="Calibri" w:cs="Calibri"/>
          <w:b/>
          <w:sz w:val="22"/>
          <w:szCs w:val="22"/>
        </w:rPr>
      </w:pPr>
      <w:del w:id="1114" w:author="Caitlin Page Casar" w:date="2019-05-24T21:38:00Z">
        <w:r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1115" w:author="Caitlin Page Casar" w:date="2019-05-24T21:38:00Z"/>
          <w:rFonts w:ascii="TimesNewRomanPSMT" w:hAnsi="TimesNewRomanPSMT"/>
          <w:color w:val="7F7F7F" w:themeColor="text1" w:themeTint="80"/>
          <w:sz w:val="18"/>
          <w:szCs w:val="18"/>
        </w:rPr>
      </w:pPr>
      <w:moveFromRangeStart w:id="1116" w:author="Caitlin Page Casar" w:date="2019-05-24T21:38:00Z" w:name="move9626355"/>
      <w:moveFrom w:id="1117"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1116"/>
    <w:p w14:paraId="7BD6581B" w14:textId="44EC3616" w:rsidR="00A807EA" w:rsidRDefault="00A807EA" w:rsidP="008F0CEE">
      <w:pPr>
        <w:spacing w:before="120" w:line="276" w:lineRule="auto"/>
        <w:jc w:val="both"/>
        <w:rPr>
          <w:ins w:id="1118" w:author="Caitlin Page Casar" w:date="2019-05-22T15:33:00Z"/>
          <w:rFonts w:ascii="TimesNewRomanPSMT" w:hAnsi="TimesNewRomanPSMT"/>
          <w:color w:val="7F7F7F" w:themeColor="text1" w:themeTint="80"/>
          <w:sz w:val="18"/>
          <w:szCs w:val="18"/>
        </w:rPr>
      </w:pPr>
    </w:p>
    <w:p w14:paraId="34E3CAE0" w14:textId="60F2DBB6" w:rsidR="007C4806" w:rsidRDefault="00084767" w:rsidP="008F0CEE">
      <w:pPr>
        <w:spacing w:before="120" w:line="276" w:lineRule="auto"/>
        <w:jc w:val="both"/>
        <w:rPr>
          <w:ins w:id="1119" w:author="Caitlin Page Casar" w:date="2019-05-24T21:38:00Z"/>
          <w:rFonts w:ascii="TimesNewRomanPSMT" w:hAnsi="TimesNewRomanPSMT"/>
          <w:color w:val="7F7F7F" w:themeColor="text1" w:themeTint="80"/>
          <w:sz w:val="18"/>
          <w:szCs w:val="18"/>
        </w:rPr>
      </w:pPr>
      <w:ins w:id="1120" w:author="Caitlin Page Casar" w:date="2019-07-05T15:17:00Z">
        <w:r>
          <w:rPr>
            <w:rFonts w:ascii="TimesNewRomanPSMT" w:hAnsi="TimesNewRomanPSMT"/>
            <w:noProof/>
            <w:color w:val="7F7F7F" w:themeColor="text1" w:themeTint="80"/>
            <w:sz w:val="18"/>
            <w:szCs w:val="18"/>
          </w:rPr>
          <w:drawing>
            <wp:inline distT="0" distB="0" distL="0" distR="0" wp14:anchorId="5FE3C2F6" wp14:editId="3F7B573D">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_div_noD3rock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7D5A18C6" w14:textId="77777777" w:rsidR="0060697A" w:rsidRDefault="0060697A" w:rsidP="0060697A">
      <w:pPr>
        <w:spacing w:before="120" w:line="276" w:lineRule="auto"/>
        <w:jc w:val="both"/>
        <w:rPr>
          <w:moveTo w:id="1121" w:author="Caitlin Page Casar" w:date="2019-05-24T21:38:00Z"/>
          <w:rFonts w:ascii="TimesNewRomanPSMT" w:hAnsi="TimesNewRomanPSMT"/>
          <w:color w:val="7F7F7F" w:themeColor="text1" w:themeTint="80"/>
          <w:sz w:val="18"/>
          <w:szCs w:val="18"/>
        </w:rPr>
      </w:pPr>
      <w:moveToRangeStart w:id="1122" w:author="Caitlin Page Casar" w:date="2019-05-24T21:38:00Z" w:name="move9626355"/>
      <w:moveTo w:id="1123"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Rarefaction curves illustrate the number of OTU observations across a range of sequencing depths.  </w:t>
        </w:r>
      </w:moveTo>
    </w:p>
    <w:moveToRangeEnd w:id="1122"/>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1124" w:author="Caitlin Page Casar" w:date="2019-06-03T15:31:00Z"/>
          <w:rFonts w:ascii="TimesNewRomanPSMT" w:hAnsi="TimesNewRomanPSMT"/>
          <w:color w:val="7F7F7F" w:themeColor="text1" w:themeTint="80"/>
          <w:sz w:val="18"/>
          <w:szCs w:val="18"/>
        </w:rPr>
      </w:pPr>
      <w:del w:id="1125"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1126" w:author="Caitlin Page Casar" w:date="2019-06-03T15:31:00Z"/>
          <w:rFonts w:ascii="TimesNewRomanPSMT" w:hAnsi="TimesNewRomanPSMT"/>
          <w:color w:val="7F7F7F" w:themeColor="text1" w:themeTint="80"/>
          <w:sz w:val="18"/>
          <w:szCs w:val="18"/>
        </w:rPr>
      </w:pPr>
      <w:del w:id="1127"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1128" w:author="Caitlin Page Casar" w:date="2019-06-03T15:31:00Z"/>
          <w:rFonts w:ascii="Calibri" w:hAnsi="Calibri" w:cs="Calibri"/>
          <w:b/>
        </w:rPr>
      </w:pPr>
      <w:del w:id="1129"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1130" w:author="Caitlin Page Casar" w:date="2019-06-03T15:31:00Z"/>
          <w:rFonts w:ascii="TimesNewRomanPSMT" w:hAnsi="TimesNewRomanPSMT"/>
          <w:color w:val="7F7F7F" w:themeColor="text1" w:themeTint="80"/>
          <w:sz w:val="18"/>
          <w:szCs w:val="18"/>
        </w:rPr>
      </w:pPr>
      <w:del w:id="1131"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1132"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1133" w:author="Caitlin Page Casar" w:date="2019-06-03T15:31:00Z"/>
          <w:rFonts w:ascii="TimesNewRomanPSMT" w:hAnsi="TimesNewRomanPSMT"/>
          <w:color w:val="7F7F7F" w:themeColor="text1" w:themeTint="80"/>
          <w:sz w:val="18"/>
          <w:szCs w:val="18"/>
        </w:rPr>
      </w:pPr>
      <w:moveToRangeStart w:id="1134" w:author="Caitlin Page Casar" w:date="2019-06-03T15:31:00Z" w:name="move9435466"/>
      <w:moveTo w:id="1135" w:author="Caitlin Page Casar" w:date="2019-06-03T15:31:00Z">
        <w:r>
          <w:rPr>
            <w:rFonts w:ascii="TimesNewRomanPSMT" w:hAnsi="TimesNewRomanPSMT"/>
            <w:noProof/>
            <w:color w:val="7F7F7F" w:themeColor="text1" w:themeTint="80"/>
            <w:sz w:val="18"/>
            <w:szCs w:val="18"/>
          </w:rPr>
          <w:lastRenderedPageBreak/>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1136" w:author="Caitlin Page Casar" w:date="2019-06-04T22:07:00Z"/>
          <w:rFonts w:ascii="TimesNewRomanPSMT" w:hAnsi="TimesNewRomanPSMT"/>
          <w:color w:val="7F7F7F" w:themeColor="text1" w:themeTint="80"/>
          <w:sz w:val="18"/>
          <w:szCs w:val="18"/>
        </w:rPr>
      </w:pPr>
      <w:moveTo w:id="1137"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1138"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1139" w:author="Caitlin Page Casar" w:date="2019-06-04T22:07:00Z"/>
          <w:rFonts w:ascii="TimesNewRomanPSMT" w:hAnsi="TimesNewRomanPSMT"/>
          <w:color w:val="7F7F7F" w:themeColor="text1" w:themeTint="80"/>
          <w:sz w:val="18"/>
          <w:szCs w:val="18"/>
        </w:rPr>
      </w:pPr>
      <w:ins w:id="1140"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1141"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1142" w:author="Caitlin Page Casar" w:date="2019-06-03T15:31:00Z"/>
          <w:rFonts w:ascii="TimesNewRomanPSMT" w:hAnsi="TimesNewRomanPSMT"/>
          <w:color w:val="7F7F7F" w:themeColor="text1" w:themeTint="80"/>
          <w:sz w:val="18"/>
          <w:szCs w:val="18"/>
        </w:rPr>
      </w:pPr>
      <w:ins w:id="1143" w:author="Caitlin Page Casar" w:date="2019-06-04T22:07:00Z">
        <w:r>
          <w:rPr>
            <w:rFonts w:ascii="TimesNewRomanPSMT" w:hAnsi="TimesNewRomanPSMT"/>
            <w:color w:val="7F7F7F" w:themeColor="text1" w:themeTint="80"/>
            <w:sz w:val="18"/>
            <w:szCs w:val="18"/>
          </w:rPr>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1134"/>
    <w:p w14:paraId="21B38C2A" w14:textId="13C33588" w:rsidR="0060697A" w:rsidRDefault="0060697A" w:rsidP="00CB0C22">
      <w:pPr>
        <w:rPr>
          <w:ins w:id="1144" w:author="Caitlin Page Casar" w:date="2019-06-05T16:31:00Z"/>
          <w:rFonts w:ascii="Calibri" w:hAnsi="Calibri" w:cs="Calibri"/>
        </w:rPr>
      </w:pPr>
    </w:p>
    <w:p w14:paraId="3F313D08" w14:textId="1F924662" w:rsidR="000C3BF1" w:rsidRDefault="000C3BF1" w:rsidP="00CB0C22">
      <w:pPr>
        <w:rPr>
          <w:ins w:id="1145" w:author="Caitlin Page Casar" w:date="2019-06-05T16:33:00Z"/>
          <w:rFonts w:ascii="Calibri" w:hAnsi="Calibri" w:cs="Calibri"/>
        </w:rPr>
      </w:pPr>
      <w:ins w:id="1146" w:author="Caitlin Page Casar" w:date="2019-06-05T16:33:00Z">
        <w:r>
          <w:rPr>
            <w:rFonts w:ascii="Calibri" w:hAnsi="Calibri" w:cs="Calibri"/>
            <w:noProof/>
          </w:rPr>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1147" w:author="Caitlin Page Casar" w:date="2019-06-05T16:33:00Z"/>
          <w:rFonts w:ascii="TimesNewRomanPSMT" w:hAnsi="TimesNewRomanPSMT"/>
          <w:color w:val="7F7F7F" w:themeColor="text1" w:themeTint="80"/>
          <w:sz w:val="18"/>
          <w:szCs w:val="18"/>
        </w:rPr>
      </w:pPr>
      <w:ins w:id="1148"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1149" w:author="Caitlin Page Casar" w:date="2019-06-05T16:34:00Z">
        <w:r>
          <w:rPr>
            <w:rFonts w:ascii="TimesNewRomanPSMT" w:hAnsi="TimesNewRomanPSMT"/>
            <w:color w:val="7F7F7F" w:themeColor="text1" w:themeTint="80"/>
            <w:sz w:val="18"/>
            <w:szCs w:val="18"/>
          </w:rPr>
          <w:t>Cell densities vs. duration of each experiment</w:t>
        </w:r>
      </w:ins>
      <w:ins w:id="1150"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1151" w:author="Caitlin Page Casar" w:date="2019-06-05T16:33:00Z"/>
          <w:rFonts w:ascii="Calibri" w:hAnsi="Calibri" w:cs="Calibri"/>
        </w:rPr>
      </w:pPr>
    </w:p>
    <w:p w14:paraId="42E9562F" w14:textId="3A03CF37" w:rsidR="00AE7BB5" w:rsidRDefault="00AE7BB5" w:rsidP="00CB0C22">
      <w:pPr>
        <w:rPr>
          <w:ins w:id="1152" w:author="Caitlin Page Casar" w:date="2019-06-05T16:33:00Z"/>
          <w:rFonts w:ascii="Calibri" w:hAnsi="Calibri" w:cs="Calibri"/>
        </w:rPr>
      </w:pPr>
      <w:commentRangeStart w:id="1153"/>
      <w:ins w:id="1154" w:author="Caitlin Page Casar" w:date="2019-06-05T16:32:00Z">
        <w:r>
          <w:rPr>
            <w:rFonts w:ascii="Calibri" w:hAnsi="Calibri" w:cs="Calibri"/>
            <w:noProof/>
          </w:rPr>
          <w:lastRenderedPageBreak/>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1153"/>
      <w:ins w:id="1155" w:author="Caitlin Page Casar" w:date="2019-06-05T19:36:00Z">
        <w:r w:rsidR="00C50E0C">
          <w:rPr>
            <w:rStyle w:val="CommentReference"/>
          </w:rPr>
          <w:commentReference w:id="1153"/>
        </w:r>
      </w:ins>
    </w:p>
    <w:p w14:paraId="25354C88" w14:textId="1292AC7D" w:rsidR="000C3BF1" w:rsidRDefault="000C3BF1" w:rsidP="000C3BF1">
      <w:pPr>
        <w:pStyle w:val="NormalWeb"/>
        <w:spacing w:before="120" w:beforeAutospacing="0" w:after="0" w:afterAutospacing="0"/>
        <w:jc w:val="both"/>
        <w:rPr>
          <w:ins w:id="1156" w:author="Caitlin Page Casar" w:date="2019-06-05T16:34:00Z"/>
          <w:rFonts w:ascii="TimesNewRomanPSMT" w:hAnsi="TimesNewRomanPSMT"/>
          <w:color w:val="7F7F7F" w:themeColor="text1" w:themeTint="80"/>
          <w:sz w:val="18"/>
          <w:szCs w:val="18"/>
        </w:rPr>
      </w:pPr>
      <w:ins w:id="1157"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4F705E" w:rsidRDefault="004F705E">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4F705E" w:rsidRDefault="004F705E"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4F705E" w:rsidRDefault="004F705E">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4F705E" w:rsidRDefault="004F705E" w:rsidP="0070230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30" w:author="Maggie Osburn" w:date="2019-05-17T13:51:00Z" w:initials="MOU">
    <w:p w14:paraId="401A4802" w14:textId="77777777" w:rsidR="004F705E" w:rsidRDefault="004F705E" w:rsidP="0070230B">
      <w:pPr>
        <w:pStyle w:val="CommentText"/>
      </w:pPr>
      <w:r>
        <w:rPr>
          <w:rStyle w:val="CommentReference"/>
        </w:rPr>
        <w:annotationRef/>
      </w:r>
      <w:r>
        <w:t>Nice job setting up this problem</w:t>
      </w:r>
    </w:p>
  </w:comment>
  <w:comment w:id="31" w:author="Caitlin Page Casar" w:date="2019-05-22T12:08:00Z" w:initials="CPC">
    <w:p w14:paraId="59248C64" w14:textId="048D3097" w:rsidR="004F705E" w:rsidRDefault="004F705E">
      <w:pPr>
        <w:pStyle w:val="CommentText"/>
      </w:pPr>
      <w:r>
        <w:rPr>
          <w:rStyle w:val="CommentReference"/>
        </w:rPr>
        <w:annotationRef/>
      </w:r>
      <w:r>
        <w:t>Thanks! 8-)</w:t>
      </w:r>
    </w:p>
  </w:comment>
  <w:comment w:id="41" w:author="Caitlin Page Casar" w:date="2019-05-19T15:39:00Z" w:initials="CPC">
    <w:p w14:paraId="75446CD1" w14:textId="77777777" w:rsidR="004F705E" w:rsidRDefault="004F705E" w:rsidP="00500B7C">
      <w:pPr>
        <w:pStyle w:val="CommentText"/>
      </w:pPr>
      <w:r>
        <w:rPr>
          <w:rStyle w:val="CommentReference"/>
        </w:rPr>
        <w:annotationRef/>
      </w:r>
      <w:r>
        <w:t xml:space="preserve">Didn’t show exergonicity in the study, used </w:t>
      </w:r>
      <w:proofErr w:type="gramStart"/>
      <w:r>
        <w:t>geochemists</w:t>
      </w:r>
      <w:proofErr w:type="gramEnd"/>
      <w:r>
        <w:t xml:space="preserve"> workbench to look at reactions that could account for the increase/decrease in ions over course of experiment</w:t>
      </w:r>
    </w:p>
  </w:comment>
  <w:comment w:id="97" w:author="Maggie Osburn" w:date="2019-05-17T14:01:00Z" w:initials="MOU">
    <w:p w14:paraId="0624688E" w14:textId="77777777" w:rsidR="004F705E" w:rsidRDefault="004F705E" w:rsidP="00500B7C">
      <w:pPr>
        <w:pStyle w:val="CommentText"/>
      </w:pPr>
      <w:r>
        <w:rPr>
          <w:rStyle w:val="CommentReference"/>
        </w:rPr>
        <w:annotationRef/>
      </w:r>
      <w:r>
        <w:t xml:space="preserve">This seems maybe unnecessarily vague. I would say ‘Paleoproterozoic </w:t>
      </w:r>
      <w:proofErr w:type="spellStart"/>
      <w:r>
        <w:t>metasediments</w:t>
      </w:r>
      <w:proofErr w:type="spellEnd"/>
      <w:r>
        <w:t xml:space="preserve"> and igneous rocks’ </w:t>
      </w:r>
    </w:p>
  </w:comment>
  <w:comment w:id="98" w:author="Caitlin Page Casar" w:date="2019-05-21T09:38:00Z" w:initials="CPC">
    <w:p w14:paraId="3DCBC323" w14:textId="77777777" w:rsidR="004F705E" w:rsidRDefault="004F705E" w:rsidP="00500B7C">
      <w:pPr>
        <w:pStyle w:val="CommentText"/>
      </w:pPr>
      <w:r>
        <w:rPr>
          <w:rStyle w:val="CommentReference"/>
        </w:rPr>
        <w:annotationRef/>
      </w:r>
      <w:r>
        <w:t xml:space="preserve">The point I wanted to make with this sentence is that </w:t>
      </w:r>
      <w:proofErr w:type="spellStart"/>
      <w:r>
        <w:t>DeMMO</w:t>
      </w:r>
      <w:proofErr w:type="spellEnd"/>
      <w:r>
        <w:t xml:space="preserve"> makes it possible to sample a variety of fluid types. I get into detail about lithology in the site intro section in the methods. </w:t>
      </w:r>
    </w:p>
  </w:comment>
  <w:comment w:id="101" w:author="Caitlin Page Casar" w:date="2019-05-22T12:07:00Z" w:initials="CPC">
    <w:p w14:paraId="269D3C7B" w14:textId="6BEF29D8" w:rsidR="004F705E" w:rsidRDefault="004F705E">
      <w:pPr>
        <w:pStyle w:val="CommentText"/>
      </w:pPr>
      <w:r>
        <w:rPr>
          <w:rStyle w:val="CommentReference"/>
        </w:rPr>
        <w:annotationRef/>
      </w:r>
      <w:r>
        <w:t>I feel like I need to explain the implications somewhere, not sure where though…</w:t>
      </w:r>
    </w:p>
  </w:comment>
  <w:comment w:id="102" w:author="Caitlin Page Casar" w:date="2019-05-21T10:06:00Z" w:initials="CPC">
    <w:p w14:paraId="42C3D5A2" w14:textId="2BEB1448" w:rsidR="004F705E" w:rsidRDefault="004F705E">
      <w:pPr>
        <w:pStyle w:val="CommentText"/>
      </w:pPr>
      <w:r>
        <w:rPr>
          <w:rStyle w:val="CommentReference"/>
        </w:rPr>
        <w:annotationRef/>
      </w:r>
      <w:r>
        <w:t>Not sure what this means</w:t>
      </w:r>
    </w:p>
  </w:comment>
  <w:comment w:id="103" w:author="Maggie Osburn" w:date="2019-05-17T14:30:00Z" w:initials="MOU">
    <w:p w14:paraId="52823953" w14:textId="77777777" w:rsidR="004F705E" w:rsidRDefault="004F705E" w:rsidP="000F7BB1">
      <w:pPr>
        <w:pStyle w:val="CommentText"/>
      </w:pPr>
      <w:r>
        <w:rPr>
          <w:rStyle w:val="CommentReference"/>
        </w:rPr>
        <w:annotationRef/>
      </w:r>
      <w:proofErr w:type="spellStart"/>
      <w:r>
        <w:t>Patescibacteria</w:t>
      </w:r>
      <w:proofErr w:type="spellEnd"/>
      <w:r>
        <w:t>?</w:t>
      </w:r>
    </w:p>
  </w:comment>
  <w:comment w:id="104" w:author="Caitlin Page Casar" w:date="2019-06-29T12:46:00Z" w:initials="CPC">
    <w:p w14:paraId="025C5EC0" w14:textId="406119FC" w:rsidR="004F705E" w:rsidRDefault="004F705E">
      <w:pPr>
        <w:pStyle w:val="CommentText"/>
      </w:pPr>
      <w:r>
        <w:rPr>
          <w:rStyle w:val="CommentReference"/>
        </w:rPr>
        <w:annotationRef/>
      </w:r>
      <w:r>
        <w:t xml:space="preserve">Still ‘unassigned’ after updating with GTDBK taxonomy, although enrichment of </w:t>
      </w:r>
      <w:proofErr w:type="spellStart"/>
      <w:r>
        <w:t>Patescibacteria</w:t>
      </w:r>
      <w:proofErr w:type="spellEnd"/>
      <w:r>
        <w:t xml:space="preserve"> in D1 pyrolusite and calcite experiments</w:t>
      </w:r>
    </w:p>
  </w:comment>
  <w:comment w:id="105" w:author="Caitlin Page Casar" w:date="2019-05-21T10:08:00Z" w:initials="CPC">
    <w:p w14:paraId="7475E239" w14:textId="5C3928D7" w:rsidR="004F705E" w:rsidRDefault="004F705E">
      <w:pPr>
        <w:pStyle w:val="CommentText"/>
      </w:pPr>
      <w:r>
        <w:rPr>
          <w:rStyle w:val="CommentReference"/>
        </w:rPr>
        <w:annotationRef/>
      </w:r>
      <w:r>
        <w:t>What does significant mean here? Like significantly long, or significantly different?</w:t>
      </w:r>
    </w:p>
  </w:comment>
  <w:comment w:id="137" w:author="Caitlin Page Casar" w:date="2019-05-05T19:48:00Z" w:initials="CPC">
    <w:p w14:paraId="5A85DD0B" w14:textId="77777777" w:rsidR="004F705E" w:rsidRDefault="004F705E" w:rsidP="00186671">
      <w:pPr>
        <w:pStyle w:val="CommentText"/>
      </w:pPr>
      <w:r>
        <w:rPr>
          <w:rStyle w:val="CommentReference"/>
        </w:rPr>
        <w:annotationRef/>
      </w:r>
      <w:r>
        <w:t xml:space="preserve">Could remove native rock from this paper and save for a separate paper, feels a little out of place </w:t>
      </w:r>
    </w:p>
  </w:comment>
  <w:comment w:id="138" w:author="Maggie Osburn" w:date="2019-05-17T14:39:00Z" w:initials="MOU">
    <w:p w14:paraId="5C7DDDD0" w14:textId="77777777" w:rsidR="004F705E" w:rsidRDefault="004F705E"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160" w:author="Caitlin Page Casar" w:date="2019-05-01T18:12:00Z" w:initials="CPC">
    <w:p w14:paraId="649938EC" w14:textId="77777777" w:rsidR="004F705E" w:rsidRDefault="004F705E" w:rsidP="00186671">
      <w:pPr>
        <w:pStyle w:val="CommentText"/>
      </w:pPr>
      <w:r>
        <w:rPr>
          <w:rStyle w:val="CommentReference"/>
        </w:rPr>
        <w:annotationRef/>
      </w:r>
      <w:r>
        <w:t>Double check this time frame – I think these were put out in September and collected in December 2016</w:t>
      </w:r>
    </w:p>
  </w:comment>
  <w:comment w:id="198" w:author="Caitlin Page Casar" w:date="2019-06-29T12:24:00Z" w:initials="CPC">
    <w:p w14:paraId="0742BB33" w14:textId="700AE4F2" w:rsidR="004F705E" w:rsidRDefault="004F705E">
      <w:pPr>
        <w:pStyle w:val="CommentText"/>
      </w:pPr>
      <w:r>
        <w:rPr>
          <w:rStyle w:val="CommentReference"/>
        </w:rPr>
        <w:annotationRef/>
      </w:r>
      <w:r>
        <w:t>Unassigned were compared to metagenome taxonomies using NCBI/GTDBK, for multiple hits we used best e-value</w:t>
      </w:r>
    </w:p>
  </w:comment>
  <w:comment w:id="209" w:author="Caitlin Page Casar" w:date="2019-06-29T13:21:00Z" w:initials="CPC">
    <w:p w14:paraId="574A7DAB" w14:textId="0AB1663B" w:rsidR="004F705E" w:rsidRDefault="004F705E">
      <w:pPr>
        <w:pStyle w:val="CommentText"/>
      </w:pPr>
      <w:r>
        <w:rPr>
          <w:rStyle w:val="CommentReference"/>
        </w:rPr>
        <w:annotationRef/>
      </w:r>
      <w:r>
        <w:t>Need Lily’s e-value</w:t>
      </w:r>
    </w:p>
  </w:comment>
  <w:comment w:id="255" w:author="Caitlin Page Casar" w:date="2019-05-01T18:04:00Z" w:initials="CPC">
    <w:p w14:paraId="20435284" w14:textId="69F355F6" w:rsidR="004F705E" w:rsidRDefault="004F705E">
      <w:pPr>
        <w:pStyle w:val="CommentText"/>
      </w:pPr>
      <w:r>
        <w:rPr>
          <w:rStyle w:val="CommentReference"/>
        </w:rPr>
        <w:annotationRef/>
      </w:r>
      <w:r>
        <w:t xml:space="preserve">May change this to “estimated cell densities and proportion of cell morphologies” if I end up counting morphologies from SEM images </w:t>
      </w:r>
    </w:p>
  </w:comment>
  <w:comment w:id="273" w:author="Caitlin Page Casar" w:date="2019-06-03T14:24:00Z" w:initials="CPC">
    <w:p w14:paraId="4E59FDAD" w14:textId="7EF8FEBF" w:rsidR="004F705E" w:rsidRDefault="004F705E">
      <w:pPr>
        <w:pStyle w:val="CommentText"/>
      </w:pPr>
      <w:r>
        <w:rPr>
          <w:rStyle w:val="CommentReference"/>
        </w:rPr>
        <w:annotationRef/>
      </w:r>
      <w:r>
        <w:t xml:space="preserve">Murdoch paper assumes fracture widths between 4-30 microns. This would result in a greater decrease in fluid cell densities after conversion to square cm (up to an order of mag decrease). </w:t>
      </w:r>
      <w:proofErr w:type="gramStart"/>
      <w:r>
        <w:t>100 micron</w:t>
      </w:r>
      <w:proofErr w:type="gramEnd"/>
      <w:r>
        <w:t xml:space="preserve"> assumption is therefore conservative because it overestimates fluid densities and still results in 3 orders of mag lower densities than the biofilms.</w:t>
      </w:r>
    </w:p>
  </w:comment>
  <w:comment w:id="311" w:author="Caitlin Page Casar" w:date="2019-06-04T18:15:00Z" w:initials="CPC">
    <w:p w14:paraId="661281D0" w14:textId="538EDB1A" w:rsidR="004F705E" w:rsidRDefault="004F705E">
      <w:pPr>
        <w:pStyle w:val="CommentText"/>
      </w:pPr>
      <w:r>
        <w:rPr>
          <w:rStyle w:val="CommentReference"/>
        </w:rPr>
        <w:annotationRef/>
      </w:r>
      <w:r>
        <w:t>Recolor left plot to match mineral colors in fig. 8</w:t>
      </w:r>
    </w:p>
  </w:comment>
  <w:comment w:id="334" w:author="Caitlin Page Casar" w:date="2019-06-05T19:37:00Z" w:initials="CPC">
    <w:p w14:paraId="5C035E6E" w14:textId="56D0A3D3" w:rsidR="004F705E" w:rsidRDefault="004F705E">
      <w:pPr>
        <w:pStyle w:val="CommentText"/>
      </w:pPr>
      <w:r>
        <w:rPr>
          <w:rStyle w:val="CommentReference"/>
        </w:rPr>
        <w:annotationRef/>
      </w:r>
      <w:r>
        <w:t xml:space="preserve">Redo fig after removing D3 rock samples </w:t>
      </w:r>
    </w:p>
  </w:comment>
  <w:comment w:id="398" w:author="Caitlin Page Casar" w:date="2019-06-05T12:59:00Z" w:initials="CPC">
    <w:p w14:paraId="000B8131" w14:textId="480FCB65" w:rsidR="004F705E" w:rsidRPr="00432EF6" w:rsidRDefault="004F705E" w:rsidP="00432EF6">
      <w:pPr>
        <w:pStyle w:val="HTMLPreformatted"/>
        <w:shd w:val="clear" w:color="auto" w:fill="FFFFFF"/>
        <w:rPr>
          <w:rFonts w:ascii="Times New Roman" w:hAnsi="Times New Roman" w:cs="Times New Roman"/>
          <w:color w:val="000000"/>
        </w:rPr>
      </w:pPr>
      <w:r w:rsidRPr="00432EF6">
        <w:rPr>
          <w:rStyle w:val="CommentReference"/>
          <w:rFonts w:ascii="Times New Roman" w:hAnsi="Times New Roman" w:cs="Times New Roman"/>
        </w:rPr>
        <w:annotationRef/>
      </w:r>
      <w:r w:rsidRPr="00432EF6">
        <w:rPr>
          <w:rFonts w:ascii="Times New Roman" w:hAnsi="Times New Roman" w:cs="Times New Roman"/>
        </w:rPr>
        <w:t>NCBI says D. elongatus, but the reference included on NCBI is an article describing “</w:t>
      </w:r>
      <w:proofErr w:type="spellStart"/>
      <w:r w:rsidRPr="00432EF6">
        <w:rPr>
          <w:rFonts w:ascii="Times New Roman" w:hAnsi="Times New Roman" w:cs="Times New Roman"/>
          <w:color w:val="000000"/>
        </w:rPr>
        <w:t>Desulfocapsa</w:t>
      </w:r>
      <w:proofErr w:type="spellEnd"/>
      <w:r w:rsidRPr="00432EF6">
        <w:rPr>
          <w:rFonts w:ascii="Times New Roman" w:hAnsi="Times New Roman" w:cs="Times New Roman"/>
          <w:color w:val="000000"/>
        </w:rPr>
        <w:t xml:space="preserve"> </w:t>
      </w:r>
      <w:proofErr w:type="spellStart"/>
      <w:r w:rsidRPr="00432EF6">
        <w:rPr>
          <w:rFonts w:ascii="Times New Roman" w:hAnsi="Times New Roman" w:cs="Times New Roman"/>
          <w:color w:val="000000"/>
        </w:rPr>
        <w:t>thiozymogenes</w:t>
      </w:r>
      <w:proofErr w:type="spellEnd"/>
      <w:r w:rsidRPr="00432EF6">
        <w:rPr>
          <w:rFonts w:ascii="Times New Roman" w:hAnsi="Times New Roman" w:cs="Times New Roman"/>
          <w:color w:val="000000"/>
        </w:rPr>
        <w:t xml:space="preserve">” which is a diff </w:t>
      </w:r>
      <w:proofErr w:type="gramStart"/>
      <w:r w:rsidRPr="00432EF6">
        <w:rPr>
          <w:rFonts w:ascii="Times New Roman" w:hAnsi="Times New Roman" w:cs="Times New Roman"/>
          <w:color w:val="000000"/>
        </w:rPr>
        <w:t>organism</w:t>
      </w:r>
      <w:proofErr w:type="gramEnd"/>
      <w:r w:rsidRPr="00432EF6">
        <w:rPr>
          <w:rFonts w:ascii="Times New Roman" w:hAnsi="Times New Roman" w:cs="Times New Roman"/>
          <w:color w:val="000000"/>
        </w:rPr>
        <w:t xml:space="preserve"> so I’m confused…</w:t>
      </w:r>
    </w:p>
  </w:comment>
  <w:comment w:id="447" w:author="Caitlin Page Casar" w:date="2019-06-05T19:35:00Z" w:initials="CPC">
    <w:p w14:paraId="648DA34F" w14:textId="5C1AB975" w:rsidR="004F705E" w:rsidRDefault="004F705E">
      <w:pPr>
        <w:pStyle w:val="CommentText"/>
      </w:pPr>
      <w:r>
        <w:rPr>
          <w:rStyle w:val="CommentReference"/>
        </w:rPr>
        <w:annotationRef/>
      </w:r>
      <w:r>
        <w:t xml:space="preserve">Remove rock samples from D3 + replot </w:t>
      </w:r>
    </w:p>
  </w:comment>
  <w:comment w:id="450" w:author="Caitlin Page Casar" w:date="2019-05-22T15:55:00Z" w:initials="CPC">
    <w:p w14:paraId="230D0E4E" w14:textId="3C76B410" w:rsidR="004F705E" w:rsidRDefault="004F705E">
      <w:pPr>
        <w:pStyle w:val="CommentText"/>
      </w:pPr>
      <w:r>
        <w:rPr>
          <w:rStyle w:val="CommentReference"/>
        </w:rPr>
        <w:annotationRef/>
      </w:r>
      <w:r>
        <w:t xml:space="preserve"> re-run NMDS at OTU level </w:t>
      </w:r>
    </w:p>
  </w:comment>
  <w:comment w:id="672" w:author="Caitlin Page Casar" w:date="2019-06-05T10:28:00Z" w:initials="CPC">
    <w:p w14:paraId="0CE40B38" w14:textId="0256510B" w:rsidR="004F705E" w:rsidRDefault="004F705E">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805" w:author="Caitlin Page Casar" w:date="2019-06-05T13:23:00Z" w:initials="CPC">
    <w:p w14:paraId="4471853C" w14:textId="1DD927ED" w:rsidR="004F705E" w:rsidRDefault="004F705E">
      <w:pPr>
        <w:pStyle w:val="CommentText"/>
      </w:pPr>
      <w:r>
        <w:rPr>
          <w:rStyle w:val="CommentReference"/>
        </w:rPr>
        <w:annotationRef/>
      </w:r>
      <w:r>
        <w:t>Could add a more detailed photo in a new fig here, or put in supp.</w:t>
      </w:r>
    </w:p>
  </w:comment>
  <w:comment w:id="853" w:author="Caitlin Page Casar" w:date="2019-06-04T22:05:00Z" w:initials="CPC">
    <w:p w14:paraId="5F6F6889" w14:textId="3070F7BD" w:rsidR="004F705E" w:rsidRPr="00AB6B5C" w:rsidRDefault="004F705E"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4F705E" w:rsidRDefault="004F705E">
      <w:pPr>
        <w:pStyle w:val="CommentText"/>
      </w:pPr>
    </w:p>
  </w:comment>
  <w:comment w:id="955" w:author="Caitlin Page Casar" w:date="2019-06-05T10:50:00Z" w:initials="CPC">
    <w:p w14:paraId="76CE00B9" w14:textId="37A49DDC" w:rsidR="004F705E" w:rsidRDefault="004F705E">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w:t>
      </w:r>
      <w:proofErr w:type="gramStart"/>
      <w:r>
        <w:rPr>
          <w:rFonts w:ascii="TimesNewRomanPSMT" w:hAnsi="TimesNewRomanPSMT"/>
          <w:sz w:val="22"/>
          <w:szCs w:val="22"/>
        </w:rPr>
        <w:t>” ?</w:t>
      </w:r>
      <w:proofErr w:type="gramEnd"/>
    </w:p>
  </w:comment>
  <w:comment w:id="958" w:author="Caitlin Page Casar" w:date="2019-04-15T11:15:00Z" w:initials="CPC">
    <w:p w14:paraId="1D8FCB05" w14:textId="77777777" w:rsidR="004F705E" w:rsidRDefault="004F705E" w:rsidP="00532490">
      <w:pPr>
        <w:pStyle w:val="CommentText"/>
      </w:pPr>
      <w:r>
        <w:rPr>
          <w:rStyle w:val="CommentReference"/>
        </w:rPr>
        <w:annotationRef/>
      </w:r>
      <w:r>
        <w:t>What grant number to list here? NASA guidelines for the NESSF say to specify the grand ID</w:t>
      </w:r>
    </w:p>
  </w:comment>
  <w:comment w:id="963" w:author="Caitlin Page Casar" w:date="2019-06-03T15:34:00Z" w:initials="CPC">
    <w:p w14:paraId="1E6105B6" w14:textId="582FD316" w:rsidR="004F705E" w:rsidRDefault="004F705E">
      <w:pPr>
        <w:pStyle w:val="CommentText"/>
      </w:pPr>
      <w:r>
        <w:rPr>
          <w:rStyle w:val="CommentReference"/>
        </w:rPr>
        <w:annotationRef/>
      </w:r>
      <w:r>
        <w:t>Include PI and people who helped in field here?</w:t>
      </w:r>
    </w:p>
  </w:comment>
  <w:comment w:id="965" w:author="Caitlin Page Casar" w:date="2019-05-02T18:27:00Z" w:initials="CPC">
    <w:p w14:paraId="3D3A371C" w14:textId="438B60D6" w:rsidR="004F705E" w:rsidRDefault="004F705E">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1153" w:author="Caitlin Page Casar" w:date="2019-06-05T19:36:00Z" w:initials="CPC">
    <w:p w14:paraId="1306D480" w14:textId="00746805" w:rsidR="004F705E" w:rsidRDefault="004F705E">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0624688E" w15:done="0"/>
  <w15:commentEx w15:paraId="3DCBC323" w15:paraIdParent="0624688E" w15:done="0"/>
  <w15:commentEx w15:paraId="269D3C7B" w15:done="0"/>
  <w15:commentEx w15:paraId="42C3D5A2" w15:done="0"/>
  <w15:commentEx w15:paraId="52823953" w15:done="0"/>
  <w15:commentEx w15:paraId="025C5EC0" w15:paraIdParent="52823953" w15:done="0"/>
  <w15:commentEx w15:paraId="7475E239" w15:done="0"/>
  <w15:commentEx w15:paraId="5A85DD0B" w15:done="0"/>
  <w15:commentEx w15:paraId="5C7DDDD0" w15:paraIdParent="5A85DD0B" w15:done="0"/>
  <w15:commentEx w15:paraId="649938EC" w15:done="0"/>
  <w15:commentEx w15:paraId="0742BB33" w15:done="0"/>
  <w15:commentEx w15:paraId="574A7DAB" w15:done="0"/>
  <w15:commentEx w15:paraId="20435284" w15:done="0"/>
  <w15:commentEx w15:paraId="4E59FDAD" w15:done="0"/>
  <w15:commentEx w15:paraId="661281D0" w15:done="0"/>
  <w15:commentEx w15:paraId="5C035E6E" w15:done="0"/>
  <w15:commentEx w15:paraId="000B8131" w15:done="0"/>
  <w15:commentEx w15:paraId="648DA34F" w15:done="0"/>
  <w15:commentEx w15:paraId="230D0E4E" w15:done="0"/>
  <w15:commentEx w15:paraId="0CE40B38" w15:done="0"/>
  <w15:commentEx w15:paraId="4471853C" w15:done="0"/>
  <w15:commentEx w15:paraId="3E61640A" w15:done="0"/>
  <w15:commentEx w15:paraId="76CE00B9" w15:done="0"/>
  <w15:commentEx w15:paraId="1D8FCB05" w15:done="0"/>
  <w15:commentEx w15:paraId="1E6105B6" w15:done="0"/>
  <w15:commentEx w15:paraId="3D3A371C"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025C5EC0" w16cid:durableId="20C1DC1B"/>
  <w16cid:commentId w16cid:paraId="7475E239" w16cid:durableId="208E4C83"/>
  <w16cid:commentId w16cid:paraId="5A85DD0B" w16cid:durableId="2079BC92"/>
  <w16cid:commentId w16cid:paraId="5C7DDDD0" w16cid:durableId="20894632"/>
  <w16cid:commentId w16cid:paraId="649938EC" w16cid:durableId="20746014"/>
  <w16cid:commentId w16cid:paraId="0742BB33" w16cid:durableId="20C1D6F5"/>
  <w16cid:commentId w16cid:paraId="574A7DAB" w16cid:durableId="20C1E43D"/>
  <w16cid:commentId w16cid:paraId="20435284" w16cid:durableId="20745E1D"/>
  <w16cid:commentId w16cid:paraId="4E59FDAD" w16cid:durableId="209FAC24"/>
  <w16cid:commentId w16cid:paraId="661281D0" w16cid:durableId="20A133C5"/>
  <w16cid:commentId w16cid:paraId="000B8131" w16cid:durableId="20A23B32"/>
  <w16cid:commentId w16cid:paraId="648DA34F" w16cid:durableId="20A297F2"/>
  <w16cid:commentId w16cid:paraId="230D0E4E" w16cid:durableId="208FEF78"/>
  <w16cid:commentId w16cid:paraId="0CE40B38" w16cid:durableId="20A217BB"/>
  <w16cid:commentId w16cid:paraId="4471853C" w16cid:durableId="20A240D9"/>
  <w16cid:commentId w16cid:paraId="3E61640A" w16cid:durableId="20A16994"/>
  <w16cid:commentId w16cid:paraId="76CE00B9" w16cid:durableId="20A21CF2"/>
  <w16cid:commentId w16cid:paraId="1D8FCB05" w16cid:durableId="205EE646"/>
  <w16cid:commentId w16cid:paraId="1E6105B6" w16cid:durableId="209FBC6F"/>
  <w16cid:commentId w16cid:paraId="3D3A371C" w16cid:durableId="2075B4FE"/>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4B3"/>
    <w:rsid w:val="0003644B"/>
    <w:rsid w:val="00044222"/>
    <w:rsid w:val="000457B7"/>
    <w:rsid w:val="00062F50"/>
    <w:rsid w:val="00067A57"/>
    <w:rsid w:val="0007180E"/>
    <w:rsid w:val="000740DB"/>
    <w:rsid w:val="00084767"/>
    <w:rsid w:val="000879B2"/>
    <w:rsid w:val="00091706"/>
    <w:rsid w:val="00093A45"/>
    <w:rsid w:val="00094887"/>
    <w:rsid w:val="000C3BF1"/>
    <w:rsid w:val="000C6F29"/>
    <w:rsid w:val="000E08F7"/>
    <w:rsid w:val="000E7619"/>
    <w:rsid w:val="000F1E4C"/>
    <w:rsid w:val="000F2ED3"/>
    <w:rsid w:val="000F7BB1"/>
    <w:rsid w:val="001019BB"/>
    <w:rsid w:val="00102861"/>
    <w:rsid w:val="00116BC5"/>
    <w:rsid w:val="00120F3A"/>
    <w:rsid w:val="00122010"/>
    <w:rsid w:val="0012509C"/>
    <w:rsid w:val="001329ED"/>
    <w:rsid w:val="00147DB2"/>
    <w:rsid w:val="00150C07"/>
    <w:rsid w:val="001552D5"/>
    <w:rsid w:val="001556B8"/>
    <w:rsid w:val="0016674F"/>
    <w:rsid w:val="00167055"/>
    <w:rsid w:val="001775F4"/>
    <w:rsid w:val="001830D9"/>
    <w:rsid w:val="00185973"/>
    <w:rsid w:val="00186671"/>
    <w:rsid w:val="001904D5"/>
    <w:rsid w:val="001A03B8"/>
    <w:rsid w:val="001A4018"/>
    <w:rsid w:val="001A4109"/>
    <w:rsid w:val="001B6B4A"/>
    <w:rsid w:val="001C02EB"/>
    <w:rsid w:val="001D1AA9"/>
    <w:rsid w:val="001E6D08"/>
    <w:rsid w:val="00210353"/>
    <w:rsid w:val="00213B9C"/>
    <w:rsid w:val="00215AA4"/>
    <w:rsid w:val="0022025A"/>
    <w:rsid w:val="00224DC6"/>
    <w:rsid w:val="002429B8"/>
    <w:rsid w:val="00246AB9"/>
    <w:rsid w:val="002477AD"/>
    <w:rsid w:val="0025517C"/>
    <w:rsid w:val="00261B10"/>
    <w:rsid w:val="00267F9B"/>
    <w:rsid w:val="00276178"/>
    <w:rsid w:val="002822B5"/>
    <w:rsid w:val="0028384A"/>
    <w:rsid w:val="00283FCD"/>
    <w:rsid w:val="00286797"/>
    <w:rsid w:val="00293F46"/>
    <w:rsid w:val="002964CC"/>
    <w:rsid w:val="002A0394"/>
    <w:rsid w:val="002B008D"/>
    <w:rsid w:val="002B47D1"/>
    <w:rsid w:val="002C0450"/>
    <w:rsid w:val="002C4989"/>
    <w:rsid w:val="002D0AAA"/>
    <w:rsid w:val="002F0263"/>
    <w:rsid w:val="002F1961"/>
    <w:rsid w:val="002F72C5"/>
    <w:rsid w:val="00312BDD"/>
    <w:rsid w:val="00325131"/>
    <w:rsid w:val="00332BB1"/>
    <w:rsid w:val="00334371"/>
    <w:rsid w:val="003457D9"/>
    <w:rsid w:val="003549FC"/>
    <w:rsid w:val="00367278"/>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4FD3"/>
    <w:rsid w:val="00475EBC"/>
    <w:rsid w:val="00486B31"/>
    <w:rsid w:val="00492DDC"/>
    <w:rsid w:val="004A3FBB"/>
    <w:rsid w:val="004B2614"/>
    <w:rsid w:val="004C5AFF"/>
    <w:rsid w:val="004D7902"/>
    <w:rsid w:val="004E2355"/>
    <w:rsid w:val="004E2542"/>
    <w:rsid w:val="004F333A"/>
    <w:rsid w:val="004F5348"/>
    <w:rsid w:val="004F63A3"/>
    <w:rsid w:val="004F705E"/>
    <w:rsid w:val="00500B7C"/>
    <w:rsid w:val="00504CA5"/>
    <w:rsid w:val="00523ED7"/>
    <w:rsid w:val="005250A3"/>
    <w:rsid w:val="00531C0C"/>
    <w:rsid w:val="00532490"/>
    <w:rsid w:val="00534D32"/>
    <w:rsid w:val="00536474"/>
    <w:rsid w:val="00540926"/>
    <w:rsid w:val="00547F4C"/>
    <w:rsid w:val="00553AED"/>
    <w:rsid w:val="00564C79"/>
    <w:rsid w:val="00573E40"/>
    <w:rsid w:val="00584B6F"/>
    <w:rsid w:val="00593203"/>
    <w:rsid w:val="00594D49"/>
    <w:rsid w:val="005A21B9"/>
    <w:rsid w:val="005B1577"/>
    <w:rsid w:val="005B7C5B"/>
    <w:rsid w:val="005C26C4"/>
    <w:rsid w:val="005D3E0A"/>
    <w:rsid w:val="005D4A51"/>
    <w:rsid w:val="005F2448"/>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4F97"/>
    <w:rsid w:val="006A5542"/>
    <w:rsid w:val="006B4718"/>
    <w:rsid w:val="006B5131"/>
    <w:rsid w:val="006B69A9"/>
    <w:rsid w:val="006C6431"/>
    <w:rsid w:val="006D38EB"/>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1133E"/>
    <w:rsid w:val="0091594B"/>
    <w:rsid w:val="0091651C"/>
    <w:rsid w:val="00917DF5"/>
    <w:rsid w:val="0092076B"/>
    <w:rsid w:val="009323C2"/>
    <w:rsid w:val="009355AA"/>
    <w:rsid w:val="00936E62"/>
    <w:rsid w:val="00940E29"/>
    <w:rsid w:val="00947322"/>
    <w:rsid w:val="00952228"/>
    <w:rsid w:val="009760E9"/>
    <w:rsid w:val="009803A2"/>
    <w:rsid w:val="00987828"/>
    <w:rsid w:val="00994B18"/>
    <w:rsid w:val="0099649D"/>
    <w:rsid w:val="0099771D"/>
    <w:rsid w:val="009A0119"/>
    <w:rsid w:val="009B73BF"/>
    <w:rsid w:val="009D196C"/>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E7BB5"/>
    <w:rsid w:val="00AF0729"/>
    <w:rsid w:val="00B11ADD"/>
    <w:rsid w:val="00B125C8"/>
    <w:rsid w:val="00B266AA"/>
    <w:rsid w:val="00B42F02"/>
    <w:rsid w:val="00B50F16"/>
    <w:rsid w:val="00B52196"/>
    <w:rsid w:val="00B60E43"/>
    <w:rsid w:val="00B645B1"/>
    <w:rsid w:val="00B7135D"/>
    <w:rsid w:val="00B775B6"/>
    <w:rsid w:val="00B850C0"/>
    <w:rsid w:val="00B913A6"/>
    <w:rsid w:val="00B93E58"/>
    <w:rsid w:val="00BA0859"/>
    <w:rsid w:val="00BA5F61"/>
    <w:rsid w:val="00BB3BAE"/>
    <w:rsid w:val="00BB4183"/>
    <w:rsid w:val="00BB620B"/>
    <w:rsid w:val="00BB6990"/>
    <w:rsid w:val="00BB74C8"/>
    <w:rsid w:val="00BC493C"/>
    <w:rsid w:val="00BD0609"/>
    <w:rsid w:val="00BD1A78"/>
    <w:rsid w:val="00BE1C0D"/>
    <w:rsid w:val="00BE24D6"/>
    <w:rsid w:val="00BE3030"/>
    <w:rsid w:val="00BE5D73"/>
    <w:rsid w:val="00BF3695"/>
    <w:rsid w:val="00BF4CE9"/>
    <w:rsid w:val="00C10C24"/>
    <w:rsid w:val="00C13555"/>
    <w:rsid w:val="00C14CBF"/>
    <w:rsid w:val="00C30D72"/>
    <w:rsid w:val="00C33EDE"/>
    <w:rsid w:val="00C37F9F"/>
    <w:rsid w:val="00C425E8"/>
    <w:rsid w:val="00C45D35"/>
    <w:rsid w:val="00C46231"/>
    <w:rsid w:val="00C50E0C"/>
    <w:rsid w:val="00C62309"/>
    <w:rsid w:val="00C6233A"/>
    <w:rsid w:val="00C70110"/>
    <w:rsid w:val="00C70A24"/>
    <w:rsid w:val="00C71D64"/>
    <w:rsid w:val="00C8597F"/>
    <w:rsid w:val="00C86848"/>
    <w:rsid w:val="00C944C9"/>
    <w:rsid w:val="00C94607"/>
    <w:rsid w:val="00C97791"/>
    <w:rsid w:val="00CB0C22"/>
    <w:rsid w:val="00CB30EB"/>
    <w:rsid w:val="00CB3AED"/>
    <w:rsid w:val="00CB5229"/>
    <w:rsid w:val="00CC1CD4"/>
    <w:rsid w:val="00CD204A"/>
    <w:rsid w:val="00CD794A"/>
    <w:rsid w:val="00CE07B7"/>
    <w:rsid w:val="00CE48EC"/>
    <w:rsid w:val="00D20053"/>
    <w:rsid w:val="00D2028E"/>
    <w:rsid w:val="00D22775"/>
    <w:rsid w:val="00D2401D"/>
    <w:rsid w:val="00D251B7"/>
    <w:rsid w:val="00D31FB0"/>
    <w:rsid w:val="00D36476"/>
    <w:rsid w:val="00D42359"/>
    <w:rsid w:val="00D42958"/>
    <w:rsid w:val="00D4431C"/>
    <w:rsid w:val="00D67D59"/>
    <w:rsid w:val="00D67EBE"/>
    <w:rsid w:val="00D705A0"/>
    <w:rsid w:val="00D94A4E"/>
    <w:rsid w:val="00D978F8"/>
    <w:rsid w:val="00DA2A38"/>
    <w:rsid w:val="00DA56E5"/>
    <w:rsid w:val="00DA6211"/>
    <w:rsid w:val="00DB5DC5"/>
    <w:rsid w:val="00DC0856"/>
    <w:rsid w:val="00DC4FF3"/>
    <w:rsid w:val="00DD28BC"/>
    <w:rsid w:val="00DD3B6B"/>
    <w:rsid w:val="00DF1F75"/>
    <w:rsid w:val="00DF39A0"/>
    <w:rsid w:val="00DF60AE"/>
    <w:rsid w:val="00E00233"/>
    <w:rsid w:val="00E036CB"/>
    <w:rsid w:val="00E03A71"/>
    <w:rsid w:val="00E058AC"/>
    <w:rsid w:val="00E16B79"/>
    <w:rsid w:val="00E20D07"/>
    <w:rsid w:val="00E23E77"/>
    <w:rsid w:val="00E3056B"/>
    <w:rsid w:val="00E578B5"/>
    <w:rsid w:val="00E57FDF"/>
    <w:rsid w:val="00E62A6A"/>
    <w:rsid w:val="00E93E86"/>
    <w:rsid w:val="00EA4DDC"/>
    <w:rsid w:val="00EB1AB8"/>
    <w:rsid w:val="00EB4044"/>
    <w:rsid w:val="00EC0C59"/>
    <w:rsid w:val="00EC78AF"/>
    <w:rsid w:val="00ED1607"/>
    <w:rsid w:val="00ED3AD1"/>
    <w:rsid w:val="00ED7B22"/>
    <w:rsid w:val="00EE3EF6"/>
    <w:rsid w:val="00EE5F7D"/>
    <w:rsid w:val="00EF53D4"/>
    <w:rsid w:val="00EF7120"/>
    <w:rsid w:val="00F2333E"/>
    <w:rsid w:val="00F238D7"/>
    <w:rsid w:val="00F23C91"/>
    <w:rsid w:val="00F316BD"/>
    <w:rsid w:val="00F41C4B"/>
    <w:rsid w:val="00F4701E"/>
    <w:rsid w:val="00F47987"/>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46B0A630-DA8E-5546-9B9B-3E89899F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630F0-D163-6F41-A561-12CE637D9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27528</Words>
  <Characters>156915</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4</cp:revision>
  <dcterms:created xsi:type="dcterms:W3CDTF">2019-07-05T20:18:00Z</dcterms:created>
  <dcterms:modified xsi:type="dcterms:W3CDTF">2019-07-05T20:33:00Z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id="wLrhVQND"/&gt;&lt;style id="http://www.zotero.org/styles/geobiology" hasBibliography="1" bibliographyStyleHasBeenSet="0"/&gt;&lt;prefs&gt;&lt;pref name="fieldType" value="Field"/&gt;&lt;/prefs&gt;&lt;/data&gt;</vt:lpwstr>
  </property>
</Properties>
</file>